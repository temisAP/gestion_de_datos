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47947038"/>
        <w:docPartObj>
          <w:docPartGallery w:val="Cover Pages"/>
          <w:docPartUnique/>
        </w:docPartObj>
      </w:sdtPr>
      <w:sdtEndPr>
        <w:rPr>
          <w:rFonts w:ascii="Arial" w:eastAsia="Arial" w:hAnsi="Arial" w:cs="Arial"/>
          <w:sz w:val="56"/>
          <w:szCs w:val="56"/>
          <w:lang w:val="en-US"/>
        </w:rPr>
      </w:sdtEndPr>
      <w:sdtContent>
        <w:p w14:paraId="6FB4B2C9" w14:textId="1E814FA9" w:rsidR="00F4524C" w:rsidRDefault="00BD1DF2">
          <w:r>
            <w:rPr>
              <w:noProof/>
            </w:rPr>
            <mc:AlternateContent>
              <mc:Choice Requires="wps">
                <w:drawing>
                  <wp:anchor distT="0" distB="0" distL="114300" distR="114300" simplePos="0" relativeHeight="251658244" behindDoc="0" locked="0" layoutInCell="1" allowOverlap="1" wp14:anchorId="4396F6C1" wp14:editId="2829B519">
                    <wp:simplePos x="0" y="0"/>
                    <wp:positionH relativeFrom="margin">
                      <wp:align>center</wp:align>
                    </wp:positionH>
                    <wp:positionV relativeFrom="page">
                      <wp:posOffset>3343097</wp:posOffset>
                    </wp:positionV>
                    <wp:extent cx="7315200" cy="1009650"/>
                    <wp:effectExtent l="0" t="0" r="0" b="10795"/>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4"/>
                                    <w:szCs w:val="24"/>
                                    <w:lang w:val="en-US"/>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5BB56EE7" w14:textId="54BC57AF" w:rsidR="00F4524C" w:rsidRPr="0093629E" w:rsidRDefault="00A20D30">
                                    <w:pPr>
                                      <w:pStyle w:val="Sinespaciado"/>
                                      <w:jc w:val="right"/>
                                      <w:rPr>
                                        <w:rFonts w:cstheme="minorHAnsi"/>
                                        <w:color w:val="595959" w:themeColor="text1" w:themeTint="A6"/>
                                        <w:sz w:val="20"/>
                                        <w:szCs w:val="20"/>
                                        <w:lang w:val="en-US"/>
                                      </w:rPr>
                                    </w:pPr>
                                    <w:r>
                                      <w:rPr>
                                        <w:color w:val="595959" w:themeColor="text1" w:themeTint="A6"/>
                                        <w:sz w:val="24"/>
                                        <w:szCs w:val="24"/>
                                        <w:lang w:val="en-US"/>
                                      </w:rPr>
                                      <w:t>Reference number: ML-PD-001</w:t>
                                    </w:r>
                                    <w:r>
                                      <w:rPr>
                                        <w:color w:val="595959" w:themeColor="text1" w:themeTint="A6"/>
                                        <w:sz w:val="24"/>
                                        <w:szCs w:val="24"/>
                                        <w:lang w:val="en-US"/>
                                      </w:rPr>
                                      <w:br/>
                                      <w:t>Issue: 1</w:t>
                                    </w:r>
                                    <w:r>
                                      <w:rPr>
                                        <w:color w:val="595959" w:themeColor="text1" w:themeTint="A6"/>
                                        <w:sz w:val="24"/>
                                        <w:szCs w:val="24"/>
                                        <w:lang w:val="en-US"/>
                                      </w:rPr>
                                      <w:br/>
                                      <w:t>Revision: 1</w:t>
                                    </w:r>
                                    <w:r>
                                      <w:rPr>
                                        <w:color w:val="595959" w:themeColor="text1" w:themeTint="A6"/>
                                        <w:sz w:val="24"/>
                                        <w:szCs w:val="24"/>
                                        <w:lang w:val="en-US"/>
                                      </w:rPr>
                                      <w:br/>
                                      <w:t>Date: January 2021</w:t>
                                    </w:r>
                                    <w:r>
                                      <w:rPr>
                                        <w:color w:val="595959" w:themeColor="text1" w:themeTint="A6"/>
                                        <w:sz w:val="24"/>
                                        <w:szCs w:val="24"/>
                                        <w:lang w:val="en-US"/>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4396F6C1" id="_x0000_t202" coordsize="21600,21600" o:spt="202" path="m,l,21600r21600,l21600,xe">
                    <v:stroke joinstyle="miter"/>
                    <v:path gradientshapeok="t" o:connecttype="rect"/>
                  </v:shapetype>
                  <v:shape id="Cuadro de texto 153" o:spid="_x0000_s1026" type="#_x0000_t202" style="position:absolute;left:0;text-align:left;margin-left:0;margin-top:263.25pt;width:8in;height:79.5pt;z-index:251658244;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h19hAIAAGk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" filled="f" stroked="f" strokeweight=".5pt">
                    <v:textbox style="mso-fit-shape-to-text:t" inset="126pt,0,54pt,0">
                      <w:txbxContent>
                        <w:sdt>
                          <w:sdtPr>
                            <w:rPr>
                              <w:color w:val="595959" w:themeColor="text1" w:themeTint="A6"/>
                              <w:sz w:val="24"/>
                              <w:szCs w:val="24"/>
                              <w:lang w:val="en-US"/>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5BB56EE7" w14:textId="54BC57AF" w:rsidR="00F4524C" w:rsidRPr="0093629E" w:rsidRDefault="00A20D30">
                              <w:pPr>
                                <w:pStyle w:val="Sinespaciado"/>
                                <w:jc w:val="right"/>
                                <w:rPr>
                                  <w:rFonts w:cstheme="minorHAnsi"/>
                                  <w:color w:val="595959" w:themeColor="text1" w:themeTint="A6"/>
                                  <w:sz w:val="20"/>
                                  <w:szCs w:val="20"/>
                                  <w:lang w:val="en-US"/>
                                </w:rPr>
                              </w:pPr>
                              <w:r>
                                <w:rPr>
                                  <w:color w:val="595959" w:themeColor="text1" w:themeTint="A6"/>
                                  <w:sz w:val="24"/>
                                  <w:szCs w:val="24"/>
                                  <w:lang w:val="en-US"/>
                                </w:rPr>
                                <w:t>Reference number: ML-PD-001</w:t>
                              </w:r>
                              <w:r>
                                <w:rPr>
                                  <w:color w:val="595959" w:themeColor="text1" w:themeTint="A6"/>
                                  <w:sz w:val="24"/>
                                  <w:szCs w:val="24"/>
                                  <w:lang w:val="en-US"/>
                                </w:rPr>
                                <w:br/>
                                <w:t>Issue: 1</w:t>
                              </w:r>
                              <w:r>
                                <w:rPr>
                                  <w:color w:val="595959" w:themeColor="text1" w:themeTint="A6"/>
                                  <w:sz w:val="24"/>
                                  <w:szCs w:val="24"/>
                                  <w:lang w:val="en-US"/>
                                </w:rPr>
                                <w:br/>
                                <w:t>Revision: 1</w:t>
                              </w:r>
                              <w:r>
                                <w:rPr>
                                  <w:color w:val="595959" w:themeColor="text1" w:themeTint="A6"/>
                                  <w:sz w:val="24"/>
                                  <w:szCs w:val="24"/>
                                  <w:lang w:val="en-US"/>
                                </w:rPr>
                                <w:br/>
                                <w:t>Date: January 2021</w:t>
                              </w:r>
                              <w:r>
                                <w:rPr>
                                  <w:color w:val="595959" w:themeColor="text1" w:themeTint="A6"/>
                                  <w:sz w:val="24"/>
                                  <w:szCs w:val="24"/>
                                  <w:lang w:val="en-US"/>
                                </w:rPr>
                                <w:br/>
                              </w:r>
                            </w:p>
                          </w:sdtContent>
                        </w:sdt>
                      </w:txbxContent>
                    </v:textbox>
                    <w10:wrap type="square" anchorx="margin" anchory="page"/>
                  </v:shape>
                </w:pict>
              </mc:Fallback>
            </mc:AlternateContent>
          </w:r>
          <w:r w:rsidR="002C4FA7">
            <w:rPr>
              <w:noProof/>
            </w:rPr>
            <mc:AlternateContent>
              <mc:Choice Requires="wps">
                <w:drawing>
                  <wp:anchor distT="0" distB="0" distL="114300" distR="114300" simplePos="0" relativeHeight="251658243" behindDoc="0" locked="0" layoutInCell="1" allowOverlap="1" wp14:anchorId="3CA42F19" wp14:editId="262FD4B4">
                    <wp:simplePos x="0" y="0"/>
                    <wp:positionH relativeFrom="page">
                      <wp:posOffset>211598</wp:posOffset>
                    </wp:positionH>
                    <wp:positionV relativeFrom="page">
                      <wp:posOffset>1314922</wp:posOffset>
                    </wp:positionV>
                    <wp:extent cx="7103062" cy="1811703"/>
                    <wp:effectExtent l="0" t="0" r="0" b="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103062" cy="18117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1D6444" w14:textId="1398430F" w:rsidR="00F4524C" w:rsidRPr="002C4FA7" w:rsidRDefault="0081710D">
                                <w:pPr>
                                  <w:jc w:val="right"/>
                                  <w:rPr>
                                    <w:color w:val="4472C4" w:themeColor="accent1"/>
                                    <w:sz w:val="56"/>
                                    <w:szCs w:val="56"/>
                                  </w:rPr>
                                </w:pPr>
                                <w:sdt>
                                  <w:sdtPr>
                                    <w:rPr>
                                      <w:caps/>
                                      <w:color w:val="4472C4" w:themeColor="accent1"/>
                                      <w:sz w:val="60"/>
                                      <w:szCs w:val="60"/>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27871" w:rsidRPr="002C4FA7">
                                      <w:rPr>
                                        <w:caps/>
                                        <w:color w:val="4472C4" w:themeColor="accent1"/>
                                        <w:sz w:val="60"/>
                                        <w:szCs w:val="60"/>
                                      </w:rPr>
                                      <w:t>Preliminary design report</w:t>
                                    </w:r>
                                  </w:sdtContent>
                                </w:sdt>
                              </w:p>
                              <w:sdt>
                                <w:sdtPr>
                                  <w:rPr>
                                    <w:color w:val="8EAADB" w:themeColor="accent1" w:themeTint="99"/>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E9C3435" w14:textId="749E6BF3" w:rsidR="00F4524C" w:rsidRPr="00BD1DF2" w:rsidRDefault="00427871">
                                    <w:pPr>
                                      <w:jc w:val="right"/>
                                      <w:rPr>
                                        <w:smallCaps/>
                                        <w:color w:val="8EAADB" w:themeColor="accent1" w:themeTint="99"/>
                                        <w:sz w:val="36"/>
                                        <w:szCs w:val="36"/>
                                      </w:rPr>
                                    </w:pPr>
                                    <w:r w:rsidRPr="00BD1DF2">
                                      <w:rPr>
                                        <w:color w:val="8EAADB" w:themeColor="accent1" w:themeTint="99"/>
                                        <w:sz w:val="36"/>
                                        <w:szCs w:val="36"/>
                                      </w:rPr>
                                      <w:t>MARTINLARA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A42F19" id="Cuadro de texto 154" o:spid="_x0000_s1027" type="#_x0000_t202" style="position:absolute;left:0;text-align:left;margin-left:16.65pt;margin-top:103.55pt;width:559.3pt;height:142.65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" filled="f" stroked="f" strokeweight=".5pt">
                    <v:textbox inset="126pt,0,54pt,0">
                      <w:txbxContent>
                        <w:p w14:paraId="0C1D6444" w14:textId="1398430F" w:rsidR="00F4524C" w:rsidRPr="002C4FA7" w:rsidRDefault="0081710D">
                          <w:pPr>
                            <w:jc w:val="right"/>
                            <w:rPr>
                              <w:color w:val="4472C4" w:themeColor="accent1"/>
                              <w:sz w:val="56"/>
                              <w:szCs w:val="56"/>
                            </w:rPr>
                          </w:pPr>
                          <w:sdt>
                            <w:sdtPr>
                              <w:rPr>
                                <w:caps/>
                                <w:color w:val="4472C4" w:themeColor="accent1"/>
                                <w:sz w:val="60"/>
                                <w:szCs w:val="60"/>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27871" w:rsidRPr="002C4FA7">
                                <w:rPr>
                                  <w:caps/>
                                  <w:color w:val="4472C4" w:themeColor="accent1"/>
                                  <w:sz w:val="60"/>
                                  <w:szCs w:val="60"/>
                                </w:rPr>
                                <w:t>Preliminary design report</w:t>
                              </w:r>
                            </w:sdtContent>
                          </w:sdt>
                        </w:p>
                        <w:sdt>
                          <w:sdtPr>
                            <w:rPr>
                              <w:color w:val="8EAADB" w:themeColor="accent1" w:themeTint="99"/>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E9C3435" w14:textId="749E6BF3" w:rsidR="00F4524C" w:rsidRPr="00BD1DF2" w:rsidRDefault="00427871">
                              <w:pPr>
                                <w:jc w:val="right"/>
                                <w:rPr>
                                  <w:smallCaps/>
                                  <w:color w:val="8EAADB" w:themeColor="accent1" w:themeTint="99"/>
                                  <w:sz w:val="36"/>
                                  <w:szCs w:val="36"/>
                                </w:rPr>
                              </w:pPr>
                              <w:r w:rsidRPr="00BD1DF2">
                                <w:rPr>
                                  <w:color w:val="8EAADB" w:themeColor="accent1" w:themeTint="99"/>
                                  <w:sz w:val="36"/>
                                  <w:szCs w:val="36"/>
                                </w:rPr>
                                <w:t>MARTINLARA</w:t>
                              </w:r>
                            </w:p>
                          </w:sdtContent>
                        </w:sdt>
                      </w:txbxContent>
                    </v:textbox>
                    <w10:wrap type="square" anchorx="page" anchory="page"/>
                  </v:shape>
                </w:pict>
              </mc:Fallback>
            </mc:AlternateContent>
          </w:r>
          <w:r w:rsidR="00F4524C">
            <w:rPr>
              <w:noProof/>
            </w:rPr>
            <mc:AlternateContent>
              <mc:Choice Requires="wpg">
                <w:drawing>
                  <wp:anchor distT="0" distB="0" distL="114300" distR="114300" simplePos="0" relativeHeight="251658245" behindDoc="0" locked="0" layoutInCell="1" allowOverlap="1" wp14:anchorId="023BA9C2" wp14:editId="177F0547">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D8ED4A5" id="Grupo 149" o:spid="_x0000_s1026" style="position:absolute;margin-left:0;margin-top:0;width:8in;height:95.7pt;z-index:251658245;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p>
        <w:p w14:paraId="51D3FE2F" w14:textId="4CCB44FD" w:rsidR="00F4524C" w:rsidRDefault="002C4FA7">
          <w:pPr>
            <w:jc w:val="left"/>
            <w:rPr>
              <w:rFonts w:ascii="Arial" w:eastAsia="Arial" w:hAnsi="Arial" w:cs="Arial"/>
              <w:sz w:val="56"/>
              <w:szCs w:val="56"/>
              <w:lang w:val="en-US"/>
            </w:rPr>
          </w:pPr>
          <w:r>
            <w:rPr>
              <w:noProof/>
            </w:rPr>
            <mc:AlternateContent>
              <mc:Choice Requires="wps">
                <w:drawing>
                  <wp:anchor distT="0" distB="0" distL="114300" distR="114300" simplePos="0" relativeHeight="251658246" behindDoc="0" locked="0" layoutInCell="1" allowOverlap="1" wp14:anchorId="0D58C56D" wp14:editId="606C6780">
                    <wp:simplePos x="0" y="0"/>
                    <wp:positionH relativeFrom="margin">
                      <wp:align>center</wp:align>
                    </wp:positionH>
                    <wp:positionV relativeFrom="page">
                      <wp:posOffset>6060377</wp:posOffset>
                    </wp:positionV>
                    <wp:extent cx="7315200" cy="3408218"/>
                    <wp:effectExtent l="0" t="0" r="0" b="190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34082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ED9344" w14:textId="77777777" w:rsidR="002C4FA7" w:rsidRPr="00BD1DF2" w:rsidRDefault="002C4FA7" w:rsidP="002C4FA7">
                                <w:pPr>
                                  <w:spacing w:line="276" w:lineRule="auto"/>
                                  <w:ind w:left="4963"/>
                                  <w:jc w:val="right"/>
                                  <w:rPr>
                                    <w:rFonts w:eastAsia="Arial" w:cstheme="minorHAnsi"/>
                                    <w:sz w:val="24"/>
                                    <w:szCs w:val="24"/>
                                  </w:rPr>
                                </w:pPr>
                                <w:r w:rsidRPr="00BD1DF2">
                                  <w:rPr>
                                    <w:rFonts w:eastAsia="Arial" w:cstheme="minorHAnsi"/>
                                    <w:sz w:val="24"/>
                                    <w:szCs w:val="24"/>
                                  </w:rPr>
                                  <w:t>David Estébanez Mérida</w:t>
                                </w:r>
                              </w:p>
                              <w:p w14:paraId="2C377BF5" w14:textId="77777777" w:rsidR="002C4FA7" w:rsidRPr="00BD1DF2" w:rsidRDefault="002C4FA7" w:rsidP="002C4FA7">
                                <w:pPr>
                                  <w:spacing w:line="276" w:lineRule="auto"/>
                                  <w:ind w:left="4963"/>
                                  <w:jc w:val="right"/>
                                  <w:rPr>
                                    <w:rFonts w:eastAsia="Arial" w:cstheme="minorHAnsi"/>
                                    <w:sz w:val="24"/>
                                    <w:szCs w:val="24"/>
                                    <w:lang w:val="es"/>
                                  </w:rPr>
                                </w:pPr>
                                <w:r w:rsidRPr="00BD1DF2">
                                  <w:rPr>
                                    <w:rFonts w:eastAsia="Arial" w:cstheme="minorHAnsi"/>
                                    <w:sz w:val="24"/>
                                    <w:szCs w:val="24"/>
                                    <w:lang w:val="es"/>
                                  </w:rPr>
                                  <w:t>Jaime Fernández Diaz</w:t>
                                </w:r>
                              </w:p>
                              <w:p w14:paraId="679B4131" w14:textId="77777777" w:rsidR="002C4FA7" w:rsidRPr="00BD1DF2" w:rsidRDefault="002C4FA7" w:rsidP="002C4FA7">
                                <w:pPr>
                                  <w:spacing w:line="276" w:lineRule="auto"/>
                                  <w:ind w:left="4963"/>
                                  <w:jc w:val="right"/>
                                  <w:rPr>
                                    <w:rFonts w:eastAsia="Arial" w:cstheme="minorHAnsi"/>
                                    <w:sz w:val="24"/>
                                    <w:szCs w:val="24"/>
                                    <w:lang w:val="es"/>
                                  </w:rPr>
                                </w:pPr>
                                <w:r w:rsidRPr="00BD1DF2">
                                  <w:rPr>
                                    <w:rFonts w:eastAsia="Arial" w:cstheme="minorHAnsi"/>
                                    <w:sz w:val="24"/>
                                    <w:szCs w:val="24"/>
                                    <w:lang w:val="es"/>
                                  </w:rPr>
                                  <w:t>Álvaro González Fariña</w:t>
                                </w:r>
                              </w:p>
                              <w:p w14:paraId="4A20D0D0" w14:textId="77777777" w:rsidR="002C4FA7" w:rsidRPr="00BD1DF2" w:rsidRDefault="002C4FA7" w:rsidP="002C4FA7">
                                <w:pPr>
                                  <w:spacing w:line="276" w:lineRule="auto"/>
                                  <w:ind w:left="4963"/>
                                  <w:jc w:val="right"/>
                                  <w:rPr>
                                    <w:rFonts w:eastAsia="Arial" w:cstheme="minorHAnsi"/>
                                    <w:sz w:val="24"/>
                                    <w:szCs w:val="24"/>
                                    <w:lang w:val="es"/>
                                  </w:rPr>
                                </w:pPr>
                                <w:r w:rsidRPr="00BD1DF2">
                                  <w:rPr>
                                    <w:rFonts w:eastAsia="Arial" w:cstheme="minorHAnsi"/>
                                    <w:sz w:val="24"/>
                                    <w:szCs w:val="24"/>
                                    <w:lang w:val="es"/>
                                  </w:rPr>
                                  <w:t>David Huergo Perea</w:t>
                                </w:r>
                              </w:p>
                              <w:p w14:paraId="67F7977F" w14:textId="77777777" w:rsidR="002C4FA7" w:rsidRPr="00BD1DF2" w:rsidRDefault="002C4FA7" w:rsidP="002C4FA7">
                                <w:pPr>
                                  <w:spacing w:line="276" w:lineRule="auto"/>
                                  <w:jc w:val="right"/>
                                  <w:rPr>
                                    <w:rFonts w:eastAsia="Arial" w:cstheme="minorHAnsi"/>
                                    <w:sz w:val="24"/>
                                    <w:szCs w:val="24"/>
                                    <w:lang w:val="es"/>
                                  </w:rPr>
                                </w:pPr>
                                <w:r w:rsidRPr="00BD1DF2">
                                  <w:rPr>
                                    <w:rFonts w:eastAsia="Arial" w:cstheme="minorHAnsi"/>
                                    <w:sz w:val="28"/>
                                    <w:szCs w:val="28"/>
                                    <w:lang w:val="es"/>
                                  </w:rPr>
                                  <w:t xml:space="preserve">                         </w:t>
                                </w:r>
                                <w:r w:rsidRPr="00F4524C">
                                  <w:rPr>
                                    <w:sz w:val="20"/>
                                    <w:szCs w:val="20"/>
                                  </w:rPr>
                                  <w:tab/>
                                </w:r>
                                <w:r w:rsidRPr="00BD1DF2">
                                  <w:rPr>
                                    <w:rFonts w:eastAsia="Arial" w:cstheme="minorHAnsi"/>
                                    <w:sz w:val="24"/>
                                    <w:szCs w:val="24"/>
                                    <w:lang w:val="es"/>
                                  </w:rPr>
                                  <w:t>Noelia Martínez Figueira</w:t>
                                </w:r>
                              </w:p>
                              <w:p w14:paraId="207BDE79" w14:textId="77777777" w:rsidR="002C4FA7" w:rsidRPr="00BD1DF2" w:rsidRDefault="002C4FA7" w:rsidP="002C4FA7">
                                <w:pPr>
                                  <w:spacing w:line="276" w:lineRule="auto"/>
                                  <w:jc w:val="right"/>
                                  <w:rPr>
                                    <w:rFonts w:eastAsia="Arial" w:cstheme="minorHAnsi"/>
                                    <w:sz w:val="24"/>
                                    <w:szCs w:val="24"/>
                                    <w:lang w:val="es"/>
                                  </w:rPr>
                                </w:pPr>
                                <w:r w:rsidRPr="00BD1DF2">
                                  <w:rPr>
                                    <w:rFonts w:eastAsia="Arial" w:cstheme="minorHAnsi"/>
                                    <w:sz w:val="24"/>
                                    <w:szCs w:val="24"/>
                                    <w:lang w:val="es"/>
                                  </w:rPr>
                                  <w:t>Gonzalo Moreno Arriaga</w:t>
                                </w:r>
                              </w:p>
                              <w:p w14:paraId="4B127AAF" w14:textId="77777777" w:rsidR="002C4FA7" w:rsidRPr="00BD1DF2" w:rsidRDefault="002C4FA7" w:rsidP="002C4FA7">
                                <w:pPr>
                                  <w:spacing w:line="276" w:lineRule="auto"/>
                                  <w:jc w:val="right"/>
                                  <w:rPr>
                                    <w:rFonts w:eastAsia="Arial" w:cstheme="minorHAnsi"/>
                                    <w:sz w:val="24"/>
                                    <w:szCs w:val="24"/>
                                    <w:lang w:val="es"/>
                                  </w:rPr>
                                </w:pPr>
                                <w:r w:rsidRPr="00BD1DF2">
                                  <w:rPr>
                                    <w:rFonts w:eastAsia="Arial" w:cstheme="minorHAnsi"/>
                                    <w:sz w:val="24"/>
                                    <w:szCs w:val="24"/>
                                    <w:lang w:val="es"/>
                                  </w:rPr>
                                  <w:t>Andrés Pedraza Rodríguez</w:t>
                                </w:r>
                              </w:p>
                              <w:p w14:paraId="1EF9644B" w14:textId="77777777" w:rsidR="002C4FA7" w:rsidRPr="00BD1DF2" w:rsidRDefault="002C4FA7" w:rsidP="002C4FA7">
                                <w:pPr>
                                  <w:spacing w:line="276" w:lineRule="auto"/>
                                  <w:jc w:val="right"/>
                                  <w:rPr>
                                    <w:rFonts w:eastAsia="Arial" w:cstheme="minorHAnsi"/>
                                    <w:sz w:val="24"/>
                                    <w:szCs w:val="24"/>
                                    <w:lang w:val="es"/>
                                  </w:rPr>
                                </w:pPr>
                                <w:r w:rsidRPr="00BD1DF2">
                                  <w:rPr>
                                    <w:rFonts w:eastAsia="Arial" w:cstheme="minorHAnsi"/>
                                    <w:sz w:val="24"/>
                                    <w:szCs w:val="24"/>
                                    <w:lang w:val="es"/>
                                  </w:rPr>
                                  <w:t xml:space="preserve">                                     Miguel Ramiro Aguirre</w:t>
                                </w:r>
                              </w:p>
                              <w:p w14:paraId="6089471E" w14:textId="77777777" w:rsidR="002C4FA7" w:rsidRPr="00BD1DF2" w:rsidRDefault="002C4FA7" w:rsidP="002C4FA7">
                                <w:pPr>
                                  <w:spacing w:line="276" w:lineRule="auto"/>
                                  <w:jc w:val="right"/>
                                  <w:rPr>
                                    <w:rFonts w:eastAsia="Arial" w:cstheme="minorHAnsi"/>
                                    <w:sz w:val="24"/>
                                    <w:szCs w:val="24"/>
                                    <w:lang w:val="es"/>
                                  </w:rPr>
                                </w:pPr>
                                <w:r w:rsidRPr="00BD1DF2">
                                  <w:rPr>
                                    <w:rFonts w:eastAsia="Arial" w:cstheme="minorHAnsi"/>
                                    <w:sz w:val="24"/>
                                    <w:szCs w:val="24"/>
                                    <w:lang w:val="es"/>
                                  </w:rPr>
                                  <w:t xml:space="preserve">                                     Pablo Romero Ramos</w:t>
                                </w:r>
                              </w:p>
                              <w:p w14:paraId="0D7A3ABE" w14:textId="77777777" w:rsidR="002C4FA7" w:rsidRPr="00BD1DF2" w:rsidRDefault="002C4FA7" w:rsidP="002C4FA7">
                                <w:pPr>
                                  <w:spacing w:line="276" w:lineRule="auto"/>
                                  <w:jc w:val="right"/>
                                  <w:rPr>
                                    <w:rFonts w:eastAsia="Arial" w:cstheme="minorHAnsi"/>
                                    <w:sz w:val="24"/>
                                    <w:szCs w:val="24"/>
                                    <w:lang w:val="es"/>
                                  </w:rPr>
                                </w:pPr>
                                <w:r w:rsidRPr="00BD1DF2">
                                  <w:rPr>
                                    <w:rFonts w:eastAsia="Arial" w:cstheme="minorHAnsi"/>
                                    <w:sz w:val="24"/>
                                    <w:szCs w:val="24"/>
                                    <w:lang w:val="es"/>
                                  </w:rPr>
                                  <w:t>Ana Isabel Soria Carro</w:t>
                                </w:r>
                              </w:p>
                              <w:p w14:paraId="04428B7F" w14:textId="2A2E0F6E" w:rsidR="00F4524C" w:rsidRDefault="002C4FA7" w:rsidP="002C4FA7">
                                <w:pPr>
                                  <w:pStyle w:val="Sinespaciado"/>
                                  <w:jc w:val="right"/>
                                  <w:rPr>
                                    <w:color w:val="595959" w:themeColor="text1" w:themeTint="A6"/>
                                    <w:sz w:val="18"/>
                                    <w:szCs w:val="18"/>
                                  </w:rPr>
                                </w:pPr>
                                <w:r w:rsidRPr="00BD1DF2">
                                  <w:rPr>
                                    <w:rFonts w:eastAsia="Arial" w:cstheme="minorHAnsi"/>
                                    <w:sz w:val="24"/>
                                    <w:szCs w:val="24"/>
                                    <w:lang w:val="es"/>
                                  </w:rPr>
                                  <w:t>José María Vergara Pérez</w:t>
                                </w: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End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0D58C56D" id="Cuadro de texto 152" o:spid="_x0000_s1028" type="#_x0000_t202" style="position:absolute;margin-left:0;margin-top:477.2pt;width:8in;height:268.35pt;z-index:251658246;visibility:visible;mso-wrap-style:square;mso-width-percent:941;mso-height-percent:0;mso-wrap-distance-left:9pt;mso-wrap-distance-top:0;mso-wrap-distance-right:9pt;mso-wrap-distance-bottom:0;mso-position-horizontal:center;mso-position-horizontal-relative:margin;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" filled="f" stroked="f" strokeweight=".5pt">
                    <v:textbox inset="126pt,0,54pt,0">
                      <w:txbxContent>
                        <w:p w14:paraId="63ED9344" w14:textId="77777777" w:rsidR="002C4FA7" w:rsidRPr="00BD1DF2" w:rsidRDefault="002C4FA7" w:rsidP="002C4FA7">
                          <w:pPr>
                            <w:spacing w:line="276" w:lineRule="auto"/>
                            <w:ind w:left="4963"/>
                            <w:jc w:val="right"/>
                            <w:rPr>
                              <w:rFonts w:eastAsia="Arial" w:cstheme="minorHAnsi"/>
                              <w:sz w:val="24"/>
                              <w:szCs w:val="24"/>
                            </w:rPr>
                          </w:pPr>
                          <w:r w:rsidRPr="00BD1DF2">
                            <w:rPr>
                              <w:rFonts w:eastAsia="Arial" w:cstheme="minorHAnsi"/>
                              <w:sz w:val="24"/>
                              <w:szCs w:val="24"/>
                            </w:rPr>
                            <w:t>David Estébanez Mérida</w:t>
                          </w:r>
                        </w:p>
                        <w:p w14:paraId="2C377BF5" w14:textId="77777777" w:rsidR="002C4FA7" w:rsidRPr="00BD1DF2" w:rsidRDefault="002C4FA7" w:rsidP="002C4FA7">
                          <w:pPr>
                            <w:spacing w:line="276" w:lineRule="auto"/>
                            <w:ind w:left="4963"/>
                            <w:jc w:val="right"/>
                            <w:rPr>
                              <w:rFonts w:eastAsia="Arial" w:cstheme="minorHAnsi"/>
                              <w:sz w:val="24"/>
                              <w:szCs w:val="24"/>
                              <w:lang w:val="es"/>
                            </w:rPr>
                          </w:pPr>
                          <w:r w:rsidRPr="00BD1DF2">
                            <w:rPr>
                              <w:rFonts w:eastAsia="Arial" w:cstheme="minorHAnsi"/>
                              <w:sz w:val="24"/>
                              <w:szCs w:val="24"/>
                              <w:lang w:val="es"/>
                            </w:rPr>
                            <w:t>Jaime Fernández Diaz</w:t>
                          </w:r>
                        </w:p>
                        <w:p w14:paraId="679B4131" w14:textId="77777777" w:rsidR="002C4FA7" w:rsidRPr="00BD1DF2" w:rsidRDefault="002C4FA7" w:rsidP="002C4FA7">
                          <w:pPr>
                            <w:spacing w:line="276" w:lineRule="auto"/>
                            <w:ind w:left="4963"/>
                            <w:jc w:val="right"/>
                            <w:rPr>
                              <w:rFonts w:eastAsia="Arial" w:cstheme="minorHAnsi"/>
                              <w:sz w:val="24"/>
                              <w:szCs w:val="24"/>
                              <w:lang w:val="es"/>
                            </w:rPr>
                          </w:pPr>
                          <w:r w:rsidRPr="00BD1DF2">
                            <w:rPr>
                              <w:rFonts w:eastAsia="Arial" w:cstheme="minorHAnsi"/>
                              <w:sz w:val="24"/>
                              <w:szCs w:val="24"/>
                              <w:lang w:val="es"/>
                            </w:rPr>
                            <w:t>Álvaro González Fariña</w:t>
                          </w:r>
                        </w:p>
                        <w:p w14:paraId="4A20D0D0" w14:textId="77777777" w:rsidR="002C4FA7" w:rsidRPr="00BD1DF2" w:rsidRDefault="002C4FA7" w:rsidP="002C4FA7">
                          <w:pPr>
                            <w:spacing w:line="276" w:lineRule="auto"/>
                            <w:ind w:left="4963"/>
                            <w:jc w:val="right"/>
                            <w:rPr>
                              <w:rFonts w:eastAsia="Arial" w:cstheme="minorHAnsi"/>
                              <w:sz w:val="24"/>
                              <w:szCs w:val="24"/>
                              <w:lang w:val="es"/>
                            </w:rPr>
                          </w:pPr>
                          <w:r w:rsidRPr="00BD1DF2">
                            <w:rPr>
                              <w:rFonts w:eastAsia="Arial" w:cstheme="minorHAnsi"/>
                              <w:sz w:val="24"/>
                              <w:szCs w:val="24"/>
                              <w:lang w:val="es"/>
                            </w:rPr>
                            <w:t>David Huergo Perea</w:t>
                          </w:r>
                        </w:p>
                        <w:p w14:paraId="67F7977F" w14:textId="77777777" w:rsidR="002C4FA7" w:rsidRPr="00BD1DF2" w:rsidRDefault="002C4FA7" w:rsidP="002C4FA7">
                          <w:pPr>
                            <w:spacing w:line="276" w:lineRule="auto"/>
                            <w:jc w:val="right"/>
                            <w:rPr>
                              <w:rFonts w:eastAsia="Arial" w:cstheme="minorHAnsi"/>
                              <w:sz w:val="24"/>
                              <w:szCs w:val="24"/>
                              <w:lang w:val="es"/>
                            </w:rPr>
                          </w:pPr>
                          <w:r w:rsidRPr="00BD1DF2">
                            <w:rPr>
                              <w:rFonts w:eastAsia="Arial" w:cstheme="minorHAnsi"/>
                              <w:sz w:val="28"/>
                              <w:szCs w:val="28"/>
                              <w:lang w:val="es"/>
                            </w:rPr>
                            <w:t xml:space="preserve">                         </w:t>
                          </w:r>
                          <w:r w:rsidRPr="00F4524C">
                            <w:rPr>
                              <w:sz w:val="20"/>
                              <w:szCs w:val="20"/>
                            </w:rPr>
                            <w:tab/>
                          </w:r>
                          <w:r w:rsidRPr="00BD1DF2">
                            <w:rPr>
                              <w:rFonts w:eastAsia="Arial" w:cstheme="minorHAnsi"/>
                              <w:sz w:val="24"/>
                              <w:szCs w:val="24"/>
                              <w:lang w:val="es"/>
                            </w:rPr>
                            <w:t>Noelia Martínez Figueira</w:t>
                          </w:r>
                        </w:p>
                        <w:p w14:paraId="207BDE79" w14:textId="77777777" w:rsidR="002C4FA7" w:rsidRPr="00BD1DF2" w:rsidRDefault="002C4FA7" w:rsidP="002C4FA7">
                          <w:pPr>
                            <w:spacing w:line="276" w:lineRule="auto"/>
                            <w:jc w:val="right"/>
                            <w:rPr>
                              <w:rFonts w:eastAsia="Arial" w:cstheme="minorHAnsi"/>
                              <w:sz w:val="24"/>
                              <w:szCs w:val="24"/>
                              <w:lang w:val="es"/>
                            </w:rPr>
                          </w:pPr>
                          <w:r w:rsidRPr="00BD1DF2">
                            <w:rPr>
                              <w:rFonts w:eastAsia="Arial" w:cstheme="minorHAnsi"/>
                              <w:sz w:val="24"/>
                              <w:szCs w:val="24"/>
                              <w:lang w:val="es"/>
                            </w:rPr>
                            <w:t>Gonzalo Moreno Arriaga</w:t>
                          </w:r>
                        </w:p>
                        <w:p w14:paraId="4B127AAF" w14:textId="77777777" w:rsidR="002C4FA7" w:rsidRPr="00BD1DF2" w:rsidRDefault="002C4FA7" w:rsidP="002C4FA7">
                          <w:pPr>
                            <w:spacing w:line="276" w:lineRule="auto"/>
                            <w:jc w:val="right"/>
                            <w:rPr>
                              <w:rFonts w:eastAsia="Arial" w:cstheme="minorHAnsi"/>
                              <w:sz w:val="24"/>
                              <w:szCs w:val="24"/>
                              <w:lang w:val="es"/>
                            </w:rPr>
                          </w:pPr>
                          <w:r w:rsidRPr="00BD1DF2">
                            <w:rPr>
                              <w:rFonts w:eastAsia="Arial" w:cstheme="minorHAnsi"/>
                              <w:sz w:val="24"/>
                              <w:szCs w:val="24"/>
                              <w:lang w:val="es"/>
                            </w:rPr>
                            <w:t>Andrés Pedraza Rodríguez</w:t>
                          </w:r>
                        </w:p>
                        <w:p w14:paraId="1EF9644B" w14:textId="77777777" w:rsidR="002C4FA7" w:rsidRPr="00BD1DF2" w:rsidRDefault="002C4FA7" w:rsidP="002C4FA7">
                          <w:pPr>
                            <w:spacing w:line="276" w:lineRule="auto"/>
                            <w:jc w:val="right"/>
                            <w:rPr>
                              <w:rFonts w:eastAsia="Arial" w:cstheme="minorHAnsi"/>
                              <w:sz w:val="24"/>
                              <w:szCs w:val="24"/>
                              <w:lang w:val="es"/>
                            </w:rPr>
                          </w:pPr>
                          <w:r w:rsidRPr="00BD1DF2">
                            <w:rPr>
                              <w:rFonts w:eastAsia="Arial" w:cstheme="minorHAnsi"/>
                              <w:sz w:val="24"/>
                              <w:szCs w:val="24"/>
                              <w:lang w:val="es"/>
                            </w:rPr>
                            <w:t xml:space="preserve">                                     Miguel Ramiro Aguirre</w:t>
                          </w:r>
                        </w:p>
                        <w:p w14:paraId="6089471E" w14:textId="77777777" w:rsidR="002C4FA7" w:rsidRPr="00BD1DF2" w:rsidRDefault="002C4FA7" w:rsidP="002C4FA7">
                          <w:pPr>
                            <w:spacing w:line="276" w:lineRule="auto"/>
                            <w:jc w:val="right"/>
                            <w:rPr>
                              <w:rFonts w:eastAsia="Arial" w:cstheme="minorHAnsi"/>
                              <w:sz w:val="24"/>
                              <w:szCs w:val="24"/>
                              <w:lang w:val="es"/>
                            </w:rPr>
                          </w:pPr>
                          <w:r w:rsidRPr="00BD1DF2">
                            <w:rPr>
                              <w:rFonts w:eastAsia="Arial" w:cstheme="minorHAnsi"/>
                              <w:sz w:val="24"/>
                              <w:szCs w:val="24"/>
                              <w:lang w:val="es"/>
                            </w:rPr>
                            <w:t xml:space="preserve">                                     Pablo Romero Ramos</w:t>
                          </w:r>
                        </w:p>
                        <w:p w14:paraId="0D7A3ABE" w14:textId="77777777" w:rsidR="002C4FA7" w:rsidRPr="00BD1DF2" w:rsidRDefault="002C4FA7" w:rsidP="002C4FA7">
                          <w:pPr>
                            <w:spacing w:line="276" w:lineRule="auto"/>
                            <w:jc w:val="right"/>
                            <w:rPr>
                              <w:rFonts w:eastAsia="Arial" w:cstheme="minorHAnsi"/>
                              <w:sz w:val="24"/>
                              <w:szCs w:val="24"/>
                              <w:lang w:val="es"/>
                            </w:rPr>
                          </w:pPr>
                          <w:r w:rsidRPr="00BD1DF2">
                            <w:rPr>
                              <w:rFonts w:eastAsia="Arial" w:cstheme="minorHAnsi"/>
                              <w:sz w:val="24"/>
                              <w:szCs w:val="24"/>
                              <w:lang w:val="es"/>
                            </w:rPr>
                            <w:t>Ana Isabel Soria Carro</w:t>
                          </w:r>
                        </w:p>
                        <w:p w14:paraId="04428B7F" w14:textId="2A2E0F6E" w:rsidR="00F4524C" w:rsidRDefault="002C4FA7" w:rsidP="002C4FA7">
                          <w:pPr>
                            <w:pStyle w:val="Sinespaciado"/>
                            <w:jc w:val="right"/>
                            <w:rPr>
                              <w:color w:val="595959" w:themeColor="text1" w:themeTint="A6"/>
                              <w:sz w:val="18"/>
                              <w:szCs w:val="18"/>
                            </w:rPr>
                          </w:pPr>
                          <w:r w:rsidRPr="00BD1DF2">
                            <w:rPr>
                              <w:rFonts w:eastAsia="Arial" w:cstheme="minorHAnsi"/>
                              <w:sz w:val="24"/>
                              <w:szCs w:val="24"/>
                              <w:lang w:val="es"/>
                            </w:rPr>
                            <w:t>José María Vergara Pérez</w:t>
                          </w: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EndPr/>
                            <w:sdtContent>
                              <w:r>
                                <w:rPr>
                                  <w:color w:val="595959" w:themeColor="text1" w:themeTint="A6"/>
                                  <w:sz w:val="18"/>
                                  <w:szCs w:val="18"/>
                                </w:rPr>
                                <w:t xml:space="preserve">     </w:t>
                              </w:r>
                            </w:sdtContent>
                          </w:sdt>
                        </w:p>
                      </w:txbxContent>
                    </v:textbox>
                    <w10:wrap type="square" anchorx="margin" anchory="page"/>
                  </v:shape>
                </w:pict>
              </mc:Fallback>
            </mc:AlternateContent>
          </w:r>
        </w:p>
      </w:sdtContent>
    </w:sdt>
    <w:p w14:paraId="141BD397" w14:textId="7302E9E5" w:rsidR="00560B10" w:rsidRPr="0093629E" w:rsidRDefault="00172539" w:rsidP="0093629E">
      <w:pPr>
        <w:jc w:val="left"/>
        <w:rPr>
          <w:rFonts w:ascii="Arial" w:eastAsia="Arial" w:hAnsi="Arial" w:cs="Arial"/>
          <w:sz w:val="56"/>
          <w:szCs w:val="56"/>
          <w:lang w:val="en-US"/>
        </w:rPr>
      </w:pPr>
      <w:r>
        <w:br w:type="page"/>
      </w:r>
    </w:p>
    <w:sdt>
      <w:sdtPr>
        <w:rPr>
          <w:rFonts w:asciiTheme="minorHAnsi" w:eastAsiaTheme="minorHAnsi" w:hAnsiTheme="minorHAnsi" w:cstheme="minorBidi"/>
          <w:color w:val="auto"/>
          <w:sz w:val="22"/>
          <w:szCs w:val="22"/>
          <w:lang w:eastAsia="en-US"/>
        </w:rPr>
        <w:id w:val="1708755223"/>
        <w:docPartObj>
          <w:docPartGallery w:val="Table of Contents"/>
          <w:docPartUnique/>
        </w:docPartObj>
      </w:sdtPr>
      <w:sdtEndPr>
        <w:rPr>
          <w:b/>
          <w:bCs/>
        </w:rPr>
      </w:sdtEndPr>
      <w:sdtContent>
        <w:p w14:paraId="3AEF54A2" w14:textId="6333AEDE" w:rsidR="00560B10" w:rsidRPr="0035624A" w:rsidRDefault="00172539" w:rsidP="00DE7C1B">
          <w:pPr>
            <w:pStyle w:val="TtuloTDC"/>
            <w:numPr>
              <w:ilvl w:val="0"/>
              <w:numId w:val="0"/>
            </w:numPr>
            <w:ind w:left="432" w:hanging="432"/>
            <w:contextualSpacing/>
            <w:rPr>
              <w:rStyle w:val="Ttulo1Car"/>
            </w:rPr>
          </w:pPr>
          <w:r w:rsidRPr="0035624A">
            <w:rPr>
              <w:rStyle w:val="Ttulo1Car"/>
            </w:rPr>
            <w:t>TABLE OF CONTENTS</w:t>
          </w:r>
        </w:p>
        <w:p w14:paraId="7C5412C9" w14:textId="77777777" w:rsidR="00172539" w:rsidRPr="00172539" w:rsidRDefault="00172539" w:rsidP="00DE7C1B">
          <w:pPr>
            <w:contextualSpacing/>
            <w:rPr>
              <w:lang w:eastAsia="es-ES"/>
            </w:rPr>
          </w:pPr>
        </w:p>
        <w:p w14:paraId="0819AF6D" w14:textId="7FB6ADCA" w:rsidR="000E2E46" w:rsidRDefault="00560B10">
          <w:pPr>
            <w:pStyle w:val="TDC1"/>
            <w:rPr>
              <w:rFonts w:eastAsiaTheme="minorEastAsia"/>
              <w:noProof/>
              <w:lang w:val="en-US"/>
            </w:rPr>
          </w:pPr>
          <w:r>
            <w:fldChar w:fldCharType="begin"/>
          </w:r>
          <w:r>
            <w:instrText xml:space="preserve"> TOC \o "1-3" \h \z \u </w:instrText>
          </w:r>
          <w:r>
            <w:fldChar w:fldCharType="separate"/>
          </w:r>
          <w:hyperlink w:anchor="_Toc61711428" w:history="1">
            <w:r w:rsidR="000E2E46" w:rsidRPr="00E92AF5">
              <w:rPr>
                <w:rStyle w:val="Hipervnculo"/>
                <w:noProof/>
                <w:lang w:val="en-US"/>
              </w:rPr>
              <w:t>Abstract</w:t>
            </w:r>
            <w:r w:rsidR="000E2E46">
              <w:rPr>
                <w:noProof/>
                <w:webHidden/>
              </w:rPr>
              <w:tab/>
            </w:r>
            <w:r w:rsidR="000E2E46">
              <w:rPr>
                <w:noProof/>
                <w:webHidden/>
              </w:rPr>
              <w:fldChar w:fldCharType="begin"/>
            </w:r>
            <w:r w:rsidR="000E2E46">
              <w:rPr>
                <w:noProof/>
                <w:webHidden/>
              </w:rPr>
              <w:instrText xml:space="preserve"> PAGEREF _Toc61711428 \h </w:instrText>
            </w:r>
            <w:r w:rsidR="000E2E46">
              <w:rPr>
                <w:noProof/>
                <w:webHidden/>
              </w:rPr>
            </w:r>
            <w:r w:rsidR="000E2E46">
              <w:rPr>
                <w:noProof/>
                <w:webHidden/>
              </w:rPr>
              <w:fldChar w:fldCharType="separate"/>
            </w:r>
            <w:r w:rsidR="000E2E46">
              <w:rPr>
                <w:noProof/>
                <w:webHidden/>
              </w:rPr>
              <w:t>III</w:t>
            </w:r>
            <w:r w:rsidR="000E2E46">
              <w:rPr>
                <w:noProof/>
                <w:webHidden/>
              </w:rPr>
              <w:fldChar w:fldCharType="end"/>
            </w:r>
          </w:hyperlink>
        </w:p>
        <w:p w14:paraId="5C6B97F3" w14:textId="3D4D1DFB" w:rsidR="000E2E46" w:rsidRDefault="000E2E46">
          <w:pPr>
            <w:pStyle w:val="TDC1"/>
            <w:rPr>
              <w:rFonts w:eastAsiaTheme="minorEastAsia"/>
              <w:noProof/>
              <w:lang w:val="en-US"/>
            </w:rPr>
          </w:pPr>
          <w:hyperlink w:anchor="_Toc61711429" w:history="1">
            <w:r w:rsidRPr="00E92AF5">
              <w:rPr>
                <w:rStyle w:val="Hipervnculo"/>
                <w:noProof/>
                <w:lang w:val="en-US"/>
              </w:rPr>
              <w:t>1</w:t>
            </w:r>
            <w:r>
              <w:rPr>
                <w:rFonts w:eastAsiaTheme="minorEastAsia"/>
                <w:noProof/>
                <w:lang w:val="en-US"/>
              </w:rPr>
              <w:tab/>
            </w:r>
            <w:r w:rsidRPr="00E92AF5">
              <w:rPr>
                <w:rStyle w:val="Hipervnculo"/>
                <w:noProof/>
                <w:lang w:val="en-US"/>
              </w:rPr>
              <w:t>Introduction</w:t>
            </w:r>
            <w:r>
              <w:rPr>
                <w:noProof/>
                <w:webHidden/>
              </w:rPr>
              <w:tab/>
            </w:r>
            <w:r>
              <w:rPr>
                <w:noProof/>
                <w:webHidden/>
              </w:rPr>
              <w:fldChar w:fldCharType="begin"/>
            </w:r>
            <w:r>
              <w:rPr>
                <w:noProof/>
                <w:webHidden/>
              </w:rPr>
              <w:instrText xml:space="preserve"> PAGEREF _Toc61711429 \h </w:instrText>
            </w:r>
            <w:r>
              <w:rPr>
                <w:noProof/>
                <w:webHidden/>
              </w:rPr>
            </w:r>
            <w:r>
              <w:rPr>
                <w:noProof/>
                <w:webHidden/>
              </w:rPr>
              <w:fldChar w:fldCharType="separate"/>
            </w:r>
            <w:r>
              <w:rPr>
                <w:noProof/>
                <w:webHidden/>
              </w:rPr>
              <w:t>1</w:t>
            </w:r>
            <w:r>
              <w:rPr>
                <w:noProof/>
                <w:webHidden/>
              </w:rPr>
              <w:fldChar w:fldCharType="end"/>
            </w:r>
          </w:hyperlink>
        </w:p>
        <w:p w14:paraId="26B13DB0" w14:textId="02D74036" w:rsidR="000E2E46" w:rsidRDefault="000E2E46">
          <w:pPr>
            <w:pStyle w:val="TDC2"/>
            <w:tabs>
              <w:tab w:val="left" w:pos="880"/>
              <w:tab w:val="right" w:leader="dot" w:pos="9016"/>
            </w:tabs>
            <w:rPr>
              <w:rFonts w:eastAsiaTheme="minorEastAsia"/>
              <w:noProof/>
              <w:lang w:val="en-US"/>
            </w:rPr>
          </w:pPr>
          <w:hyperlink w:anchor="_Toc61711430" w:history="1">
            <w:r w:rsidRPr="00E92AF5">
              <w:rPr>
                <w:rStyle w:val="Hipervnculo"/>
                <w:noProof/>
                <w:lang w:val="en-US"/>
              </w:rPr>
              <w:t>1.1</w:t>
            </w:r>
            <w:r>
              <w:rPr>
                <w:rFonts w:eastAsiaTheme="minorEastAsia"/>
                <w:noProof/>
                <w:lang w:val="en-US"/>
              </w:rPr>
              <w:tab/>
            </w:r>
            <w:r w:rsidRPr="00E92AF5">
              <w:rPr>
                <w:rStyle w:val="Hipervnculo"/>
                <w:noProof/>
                <w:lang w:val="en-US"/>
              </w:rPr>
              <w:t>Purpose</w:t>
            </w:r>
            <w:r>
              <w:rPr>
                <w:noProof/>
                <w:webHidden/>
              </w:rPr>
              <w:tab/>
            </w:r>
            <w:r>
              <w:rPr>
                <w:noProof/>
                <w:webHidden/>
              </w:rPr>
              <w:fldChar w:fldCharType="begin"/>
            </w:r>
            <w:r>
              <w:rPr>
                <w:noProof/>
                <w:webHidden/>
              </w:rPr>
              <w:instrText xml:space="preserve"> PAGEREF _Toc61711430 \h </w:instrText>
            </w:r>
            <w:r>
              <w:rPr>
                <w:noProof/>
                <w:webHidden/>
              </w:rPr>
            </w:r>
            <w:r>
              <w:rPr>
                <w:noProof/>
                <w:webHidden/>
              </w:rPr>
              <w:fldChar w:fldCharType="separate"/>
            </w:r>
            <w:r>
              <w:rPr>
                <w:noProof/>
                <w:webHidden/>
              </w:rPr>
              <w:t>1</w:t>
            </w:r>
            <w:r>
              <w:rPr>
                <w:noProof/>
                <w:webHidden/>
              </w:rPr>
              <w:fldChar w:fldCharType="end"/>
            </w:r>
          </w:hyperlink>
        </w:p>
        <w:p w14:paraId="78985ECD" w14:textId="2CDDFA46" w:rsidR="000E2E46" w:rsidRDefault="000E2E46">
          <w:pPr>
            <w:pStyle w:val="TDC2"/>
            <w:tabs>
              <w:tab w:val="left" w:pos="880"/>
              <w:tab w:val="right" w:leader="dot" w:pos="9016"/>
            </w:tabs>
            <w:rPr>
              <w:rFonts w:eastAsiaTheme="minorEastAsia"/>
              <w:noProof/>
              <w:lang w:val="en-US"/>
            </w:rPr>
          </w:pPr>
          <w:hyperlink w:anchor="_Toc61711431" w:history="1">
            <w:r w:rsidRPr="00E92AF5">
              <w:rPr>
                <w:rStyle w:val="Hipervnculo"/>
                <w:noProof/>
                <w:lang w:val="en-US"/>
              </w:rPr>
              <w:t>1.2</w:t>
            </w:r>
            <w:r>
              <w:rPr>
                <w:rFonts w:eastAsiaTheme="minorEastAsia"/>
                <w:noProof/>
                <w:lang w:val="en-US"/>
              </w:rPr>
              <w:tab/>
            </w:r>
            <w:r w:rsidRPr="00E92AF5">
              <w:rPr>
                <w:rStyle w:val="Hipervnculo"/>
                <w:noProof/>
                <w:lang w:val="en-US"/>
              </w:rPr>
              <w:t>Scope</w:t>
            </w:r>
            <w:r>
              <w:rPr>
                <w:noProof/>
                <w:webHidden/>
              </w:rPr>
              <w:tab/>
            </w:r>
            <w:r>
              <w:rPr>
                <w:noProof/>
                <w:webHidden/>
              </w:rPr>
              <w:fldChar w:fldCharType="begin"/>
            </w:r>
            <w:r>
              <w:rPr>
                <w:noProof/>
                <w:webHidden/>
              </w:rPr>
              <w:instrText xml:space="preserve"> PAGEREF _Toc61711431 \h </w:instrText>
            </w:r>
            <w:r>
              <w:rPr>
                <w:noProof/>
                <w:webHidden/>
              </w:rPr>
            </w:r>
            <w:r>
              <w:rPr>
                <w:noProof/>
                <w:webHidden/>
              </w:rPr>
              <w:fldChar w:fldCharType="separate"/>
            </w:r>
            <w:r>
              <w:rPr>
                <w:noProof/>
                <w:webHidden/>
              </w:rPr>
              <w:t>1</w:t>
            </w:r>
            <w:r>
              <w:rPr>
                <w:noProof/>
                <w:webHidden/>
              </w:rPr>
              <w:fldChar w:fldCharType="end"/>
            </w:r>
          </w:hyperlink>
        </w:p>
        <w:p w14:paraId="0879E4D3" w14:textId="2033069A" w:rsidR="000E2E46" w:rsidRDefault="000E2E46">
          <w:pPr>
            <w:pStyle w:val="TDC2"/>
            <w:tabs>
              <w:tab w:val="left" w:pos="880"/>
              <w:tab w:val="right" w:leader="dot" w:pos="9016"/>
            </w:tabs>
            <w:rPr>
              <w:rFonts w:eastAsiaTheme="minorEastAsia"/>
              <w:noProof/>
              <w:lang w:val="en-US"/>
            </w:rPr>
          </w:pPr>
          <w:hyperlink w:anchor="_Toc61711432" w:history="1">
            <w:r w:rsidRPr="00E92AF5">
              <w:rPr>
                <w:rStyle w:val="Hipervnculo"/>
                <w:noProof/>
                <w:lang w:val="en-US"/>
              </w:rPr>
              <w:t>1.3</w:t>
            </w:r>
            <w:r>
              <w:rPr>
                <w:rFonts w:eastAsiaTheme="minorEastAsia"/>
                <w:noProof/>
                <w:lang w:val="en-US"/>
              </w:rPr>
              <w:tab/>
            </w:r>
            <w:r w:rsidRPr="00E92AF5">
              <w:rPr>
                <w:rStyle w:val="Hipervnculo"/>
                <w:noProof/>
                <w:lang w:val="en-US"/>
              </w:rPr>
              <w:t>Acronyms</w:t>
            </w:r>
            <w:r>
              <w:rPr>
                <w:noProof/>
                <w:webHidden/>
              </w:rPr>
              <w:tab/>
            </w:r>
            <w:r>
              <w:rPr>
                <w:noProof/>
                <w:webHidden/>
              </w:rPr>
              <w:fldChar w:fldCharType="begin"/>
            </w:r>
            <w:r>
              <w:rPr>
                <w:noProof/>
                <w:webHidden/>
              </w:rPr>
              <w:instrText xml:space="preserve"> PAGEREF _Toc61711432 \h </w:instrText>
            </w:r>
            <w:r>
              <w:rPr>
                <w:noProof/>
                <w:webHidden/>
              </w:rPr>
            </w:r>
            <w:r>
              <w:rPr>
                <w:noProof/>
                <w:webHidden/>
              </w:rPr>
              <w:fldChar w:fldCharType="separate"/>
            </w:r>
            <w:r>
              <w:rPr>
                <w:noProof/>
                <w:webHidden/>
              </w:rPr>
              <w:t>1</w:t>
            </w:r>
            <w:r>
              <w:rPr>
                <w:noProof/>
                <w:webHidden/>
              </w:rPr>
              <w:fldChar w:fldCharType="end"/>
            </w:r>
          </w:hyperlink>
        </w:p>
        <w:p w14:paraId="474C19FD" w14:textId="559BFB3A" w:rsidR="000E2E46" w:rsidRDefault="000E2E46">
          <w:pPr>
            <w:pStyle w:val="TDC1"/>
            <w:rPr>
              <w:rFonts w:eastAsiaTheme="minorEastAsia"/>
              <w:noProof/>
              <w:lang w:val="en-US"/>
            </w:rPr>
          </w:pPr>
          <w:hyperlink w:anchor="_Toc61711433" w:history="1">
            <w:r w:rsidRPr="00E92AF5">
              <w:rPr>
                <w:rStyle w:val="Hipervnculo"/>
                <w:noProof/>
                <w:lang w:val="en-US"/>
              </w:rPr>
              <w:t>2</w:t>
            </w:r>
            <w:r>
              <w:rPr>
                <w:rFonts w:eastAsiaTheme="minorEastAsia"/>
                <w:noProof/>
                <w:lang w:val="en-US"/>
              </w:rPr>
              <w:tab/>
            </w:r>
            <w:r w:rsidRPr="00E92AF5">
              <w:rPr>
                <w:rStyle w:val="Hipervnculo"/>
                <w:noProof/>
                <w:lang w:val="en-US"/>
              </w:rPr>
              <w:t>Applicable and Reference Documents</w:t>
            </w:r>
            <w:r>
              <w:rPr>
                <w:noProof/>
                <w:webHidden/>
              </w:rPr>
              <w:tab/>
            </w:r>
            <w:r>
              <w:rPr>
                <w:noProof/>
                <w:webHidden/>
              </w:rPr>
              <w:fldChar w:fldCharType="begin"/>
            </w:r>
            <w:r>
              <w:rPr>
                <w:noProof/>
                <w:webHidden/>
              </w:rPr>
              <w:instrText xml:space="preserve"> PAGEREF _Toc61711433 \h </w:instrText>
            </w:r>
            <w:r>
              <w:rPr>
                <w:noProof/>
                <w:webHidden/>
              </w:rPr>
            </w:r>
            <w:r>
              <w:rPr>
                <w:noProof/>
                <w:webHidden/>
              </w:rPr>
              <w:fldChar w:fldCharType="separate"/>
            </w:r>
            <w:r>
              <w:rPr>
                <w:noProof/>
                <w:webHidden/>
              </w:rPr>
              <w:t>2</w:t>
            </w:r>
            <w:r>
              <w:rPr>
                <w:noProof/>
                <w:webHidden/>
              </w:rPr>
              <w:fldChar w:fldCharType="end"/>
            </w:r>
          </w:hyperlink>
        </w:p>
        <w:p w14:paraId="4D8DE69C" w14:textId="09CDE9DB" w:rsidR="000E2E46" w:rsidRDefault="000E2E46">
          <w:pPr>
            <w:pStyle w:val="TDC1"/>
            <w:rPr>
              <w:rFonts w:eastAsiaTheme="minorEastAsia"/>
              <w:noProof/>
              <w:lang w:val="en-US"/>
            </w:rPr>
          </w:pPr>
          <w:hyperlink w:anchor="_Toc61711434" w:history="1">
            <w:r w:rsidRPr="00E92AF5">
              <w:rPr>
                <w:rStyle w:val="Hipervnculo"/>
                <w:noProof/>
                <w:lang w:val="en-US"/>
              </w:rPr>
              <w:t>3</w:t>
            </w:r>
            <w:r>
              <w:rPr>
                <w:rFonts w:eastAsiaTheme="minorEastAsia"/>
                <w:noProof/>
                <w:lang w:val="en-US"/>
              </w:rPr>
              <w:tab/>
            </w:r>
            <w:r w:rsidRPr="00E92AF5">
              <w:rPr>
                <w:rStyle w:val="Hipervnculo"/>
                <w:noProof/>
                <w:lang w:val="en-US"/>
              </w:rPr>
              <w:t>Mission Overview, Requirements Flowdown</w:t>
            </w:r>
            <w:r>
              <w:rPr>
                <w:noProof/>
                <w:webHidden/>
              </w:rPr>
              <w:tab/>
            </w:r>
            <w:r>
              <w:rPr>
                <w:noProof/>
                <w:webHidden/>
              </w:rPr>
              <w:fldChar w:fldCharType="begin"/>
            </w:r>
            <w:r>
              <w:rPr>
                <w:noProof/>
                <w:webHidden/>
              </w:rPr>
              <w:instrText xml:space="preserve"> PAGEREF _Toc61711434 \h </w:instrText>
            </w:r>
            <w:r>
              <w:rPr>
                <w:noProof/>
                <w:webHidden/>
              </w:rPr>
            </w:r>
            <w:r>
              <w:rPr>
                <w:noProof/>
                <w:webHidden/>
              </w:rPr>
              <w:fldChar w:fldCharType="separate"/>
            </w:r>
            <w:r>
              <w:rPr>
                <w:noProof/>
                <w:webHidden/>
              </w:rPr>
              <w:t>3</w:t>
            </w:r>
            <w:r>
              <w:rPr>
                <w:noProof/>
                <w:webHidden/>
              </w:rPr>
              <w:fldChar w:fldCharType="end"/>
            </w:r>
          </w:hyperlink>
        </w:p>
        <w:p w14:paraId="57D4D77F" w14:textId="6BE7DA15" w:rsidR="000E2E46" w:rsidRDefault="000E2E46">
          <w:pPr>
            <w:pStyle w:val="TDC2"/>
            <w:tabs>
              <w:tab w:val="left" w:pos="880"/>
              <w:tab w:val="right" w:leader="dot" w:pos="9016"/>
            </w:tabs>
            <w:rPr>
              <w:rFonts w:eastAsiaTheme="minorEastAsia"/>
              <w:noProof/>
              <w:lang w:val="en-US"/>
            </w:rPr>
          </w:pPr>
          <w:hyperlink w:anchor="_Toc61711435" w:history="1">
            <w:r w:rsidRPr="00E92AF5">
              <w:rPr>
                <w:rStyle w:val="Hipervnculo"/>
                <w:noProof/>
                <w:lang w:val="en-US"/>
              </w:rPr>
              <w:t>3.1</w:t>
            </w:r>
            <w:r>
              <w:rPr>
                <w:rFonts w:eastAsiaTheme="minorEastAsia"/>
                <w:noProof/>
                <w:lang w:val="en-US"/>
              </w:rPr>
              <w:tab/>
            </w:r>
            <w:r w:rsidRPr="00E92AF5">
              <w:rPr>
                <w:rStyle w:val="Hipervnculo"/>
                <w:noProof/>
                <w:lang w:val="en-US"/>
              </w:rPr>
              <w:t>Payload Description</w:t>
            </w:r>
            <w:r>
              <w:rPr>
                <w:noProof/>
                <w:webHidden/>
              </w:rPr>
              <w:tab/>
            </w:r>
            <w:r>
              <w:rPr>
                <w:noProof/>
                <w:webHidden/>
              </w:rPr>
              <w:fldChar w:fldCharType="begin"/>
            </w:r>
            <w:r>
              <w:rPr>
                <w:noProof/>
                <w:webHidden/>
              </w:rPr>
              <w:instrText xml:space="preserve"> PAGEREF _Toc61711435 \h </w:instrText>
            </w:r>
            <w:r>
              <w:rPr>
                <w:noProof/>
                <w:webHidden/>
              </w:rPr>
            </w:r>
            <w:r>
              <w:rPr>
                <w:noProof/>
                <w:webHidden/>
              </w:rPr>
              <w:fldChar w:fldCharType="separate"/>
            </w:r>
            <w:r>
              <w:rPr>
                <w:noProof/>
                <w:webHidden/>
              </w:rPr>
              <w:t>3</w:t>
            </w:r>
            <w:r>
              <w:rPr>
                <w:noProof/>
                <w:webHidden/>
              </w:rPr>
              <w:fldChar w:fldCharType="end"/>
            </w:r>
          </w:hyperlink>
        </w:p>
        <w:p w14:paraId="1B5C0166" w14:textId="3B109F8B" w:rsidR="000E2E46" w:rsidRDefault="000E2E46">
          <w:pPr>
            <w:pStyle w:val="TDC3"/>
            <w:tabs>
              <w:tab w:val="left" w:pos="1320"/>
              <w:tab w:val="right" w:leader="dot" w:pos="9016"/>
            </w:tabs>
            <w:rPr>
              <w:rFonts w:eastAsiaTheme="minorEastAsia"/>
              <w:noProof/>
              <w:lang w:val="en-US"/>
            </w:rPr>
          </w:pPr>
          <w:hyperlink w:anchor="_Toc61711436" w:history="1">
            <w:r w:rsidRPr="00E92AF5">
              <w:rPr>
                <w:rStyle w:val="Hipervnculo"/>
                <w:bCs/>
                <w:noProof/>
                <w:lang w:val="en-US"/>
              </w:rPr>
              <w:t>3.1.1</w:t>
            </w:r>
            <w:r>
              <w:rPr>
                <w:rFonts w:eastAsiaTheme="minorEastAsia"/>
                <w:noProof/>
                <w:lang w:val="en-US"/>
              </w:rPr>
              <w:tab/>
            </w:r>
            <w:r w:rsidRPr="00E92AF5">
              <w:rPr>
                <w:rStyle w:val="Hipervnculo"/>
                <w:noProof/>
                <w:lang w:val="en-US"/>
              </w:rPr>
              <w:t>Photonic Payload</w:t>
            </w:r>
            <w:r>
              <w:rPr>
                <w:noProof/>
                <w:webHidden/>
              </w:rPr>
              <w:tab/>
            </w:r>
            <w:r>
              <w:rPr>
                <w:noProof/>
                <w:webHidden/>
              </w:rPr>
              <w:fldChar w:fldCharType="begin"/>
            </w:r>
            <w:r>
              <w:rPr>
                <w:noProof/>
                <w:webHidden/>
              </w:rPr>
              <w:instrText xml:space="preserve"> PAGEREF _Toc61711436 \h </w:instrText>
            </w:r>
            <w:r>
              <w:rPr>
                <w:noProof/>
                <w:webHidden/>
              </w:rPr>
            </w:r>
            <w:r>
              <w:rPr>
                <w:noProof/>
                <w:webHidden/>
              </w:rPr>
              <w:fldChar w:fldCharType="separate"/>
            </w:r>
            <w:r>
              <w:rPr>
                <w:noProof/>
                <w:webHidden/>
              </w:rPr>
              <w:t>3</w:t>
            </w:r>
            <w:r>
              <w:rPr>
                <w:noProof/>
                <w:webHidden/>
              </w:rPr>
              <w:fldChar w:fldCharType="end"/>
            </w:r>
          </w:hyperlink>
        </w:p>
        <w:p w14:paraId="33AE6CDD" w14:textId="70C14689" w:rsidR="000E2E46" w:rsidRDefault="000E2E46">
          <w:pPr>
            <w:pStyle w:val="TDC3"/>
            <w:tabs>
              <w:tab w:val="left" w:pos="1320"/>
              <w:tab w:val="right" w:leader="dot" w:pos="9016"/>
            </w:tabs>
            <w:rPr>
              <w:rFonts w:eastAsiaTheme="minorEastAsia"/>
              <w:noProof/>
              <w:lang w:val="en-US"/>
            </w:rPr>
          </w:pPr>
          <w:hyperlink w:anchor="_Toc61711437" w:history="1">
            <w:r w:rsidRPr="00E92AF5">
              <w:rPr>
                <w:rStyle w:val="Hipervnculo"/>
                <w:bCs/>
                <w:noProof/>
                <w:lang w:val="en-US"/>
              </w:rPr>
              <w:t>3.1.2</w:t>
            </w:r>
            <w:r>
              <w:rPr>
                <w:rFonts w:eastAsiaTheme="minorEastAsia"/>
                <w:noProof/>
                <w:lang w:val="en-US"/>
              </w:rPr>
              <w:tab/>
            </w:r>
            <w:r w:rsidRPr="00E92AF5">
              <w:rPr>
                <w:rStyle w:val="Hipervnculo"/>
                <w:noProof/>
                <w:lang w:val="en-US"/>
              </w:rPr>
              <w:t>Micropropulsion system</w:t>
            </w:r>
            <w:r>
              <w:rPr>
                <w:noProof/>
                <w:webHidden/>
              </w:rPr>
              <w:tab/>
            </w:r>
            <w:r>
              <w:rPr>
                <w:noProof/>
                <w:webHidden/>
              </w:rPr>
              <w:fldChar w:fldCharType="begin"/>
            </w:r>
            <w:r>
              <w:rPr>
                <w:noProof/>
                <w:webHidden/>
              </w:rPr>
              <w:instrText xml:space="preserve"> PAGEREF _Toc61711437 \h </w:instrText>
            </w:r>
            <w:r>
              <w:rPr>
                <w:noProof/>
                <w:webHidden/>
              </w:rPr>
            </w:r>
            <w:r>
              <w:rPr>
                <w:noProof/>
                <w:webHidden/>
              </w:rPr>
              <w:fldChar w:fldCharType="separate"/>
            </w:r>
            <w:r>
              <w:rPr>
                <w:noProof/>
                <w:webHidden/>
              </w:rPr>
              <w:t>3</w:t>
            </w:r>
            <w:r>
              <w:rPr>
                <w:noProof/>
                <w:webHidden/>
              </w:rPr>
              <w:fldChar w:fldCharType="end"/>
            </w:r>
          </w:hyperlink>
        </w:p>
        <w:p w14:paraId="459326B6" w14:textId="6B3232B2" w:rsidR="000E2E46" w:rsidRDefault="000E2E46">
          <w:pPr>
            <w:pStyle w:val="TDC3"/>
            <w:tabs>
              <w:tab w:val="left" w:pos="1320"/>
              <w:tab w:val="right" w:leader="dot" w:pos="9016"/>
            </w:tabs>
            <w:rPr>
              <w:rFonts w:eastAsiaTheme="minorEastAsia"/>
              <w:noProof/>
              <w:lang w:val="en-US"/>
            </w:rPr>
          </w:pPr>
          <w:hyperlink w:anchor="_Toc61711438" w:history="1">
            <w:r w:rsidRPr="00E92AF5">
              <w:rPr>
                <w:rStyle w:val="Hipervnculo"/>
                <w:bCs/>
                <w:noProof/>
                <w:lang w:val="en-US"/>
              </w:rPr>
              <w:t>3.1.3</w:t>
            </w:r>
            <w:r>
              <w:rPr>
                <w:rFonts w:eastAsiaTheme="minorEastAsia"/>
                <w:noProof/>
                <w:lang w:val="en-US"/>
              </w:rPr>
              <w:tab/>
            </w:r>
            <w:r w:rsidRPr="00E92AF5">
              <w:rPr>
                <w:rStyle w:val="Hipervnculo"/>
                <w:noProof/>
                <w:lang w:val="en-US"/>
              </w:rPr>
              <w:t>Retro-reflector array</w:t>
            </w:r>
            <w:r>
              <w:rPr>
                <w:noProof/>
                <w:webHidden/>
              </w:rPr>
              <w:tab/>
            </w:r>
            <w:r>
              <w:rPr>
                <w:noProof/>
                <w:webHidden/>
              </w:rPr>
              <w:fldChar w:fldCharType="begin"/>
            </w:r>
            <w:r>
              <w:rPr>
                <w:noProof/>
                <w:webHidden/>
              </w:rPr>
              <w:instrText xml:space="preserve"> PAGEREF _Toc61711438 \h </w:instrText>
            </w:r>
            <w:r>
              <w:rPr>
                <w:noProof/>
                <w:webHidden/>
              </w:rPr>
            </w:r>
            <w:r>
              <w:rPr>
                <w:noProof/>
                <w:webHidden/>
              </w:rPr>
              <w:fldChar w:fldCharType="separate"/>
            </w:r>
            <w:r>
              <w:rPr>
                <w:noProof/>
                <w:webHidden/>
              </w:rPr>
              <w:t>4</w:t>
            </w:r>
            <w:r>
              <w:rPr>
                <w:noProof/>
                <w:webHidden/>
              </w:rPr>
              <w:fldChar w:fldCharType="end"/>
            </w:r>
          </w:hyperlink>
        </w:p>
        <w:p w14:paraId="3940F872" w14:textId="688C734A" w:rsidR="000E2E46" w:rsidRDefault="000E2E46">
          <w:pPr>
            <w:pStyle w:val="TDC2"/>
            <w:tabs>
              <w:tab w:val="left" w:pos="880"/>
              <w:tab w:val="right" w:leader="dot" w:pos="9016"/>
            </w:tabs>
            <w:rPr>
              <w:rFonts w:eastAsiaTheme="minorEastAsia"/>
              <w:noProof/>
              <w:lang w:val="en-US"/>
            </w:rPr>
          </w:pPr>
          <w:hyperlink w:anchor="_Toc61711439" w:history="1">
            <w:r w:rsidRPr="00E92AF5">
              <w:rPr>
                <w:rStyle w:val="Hipervnculo"/>
                <w:noProof/>
              </w:rPr>
              <w:t>3.2</w:t>
            </w:r>
            <w:r>
              <w:rPr>
                <w:rFonts w:eastAsiaTheme="minorEastAsia"/>
                <w:noProof/>
                <w:lang w:val="en-US"/>
              </w:rPr>
              <w:tab/>
            </w:r>
            <w:r w:rsidRPr="00E92AF5">
              <w:rPr>
                <w:rStyle w:val="Hipervnculo"/>
                <w:noProof/>
              </w:rPr>
              <w:t>Subsystems</w:t>
            </w:r>
            <w:r>
              <w:rPr>
                <w:noProof/>
                <w:webHidden/>
              </w:rPr>
              <w:tab/>
            </w:r>
            <w:r>
              <w:rPr>
                <w:noProof/>
                <w:webHidden/>
              </w:rPr>
              <w:fldChar w:fldCharType="begin"/>
            </w:r>
            <w:r>
              <w:rPr>
                <w:noProof/>
                <w:webHidden/>
              </w:rPr>
              <w:instrText xml:space="preserve"> PAGEREF _Toc61711439 \h </w:instrText>
            </w:r>
            <w:r>
              <w:rPr>
                <w:noProof/>
                <w:webHidden/>
              </w:rPr>
            </w:r>
            <w:r>
              <w:rPr>
                <w:noProof/>
                <w:webHidden/>
              </w:rPr>
              <w:fldChar w:fldCharType="separate"/>
            </w:r>
            <w:r>
              <w:rPr>
                <w:noProof/>
                <w:webHidden/>
              </w:rPr>
              <w:t>4</w:t>
            </w:r>
            <w:r>
              <w:rPr>
                <w:noProof/>
                <w:webHidden/>
              </w:rPr>
              <w:fldChar w:fldCharType="end"/>
            </w:r>
          </w:hyperlink>
        </w:p>
        <w:p w14:paraId="0C880F93" w14:textId="7516B914" w:rsidR="000E2E46" w:rsidRDefault="000E2E46">
          <w:pPr>
            <w:pStyle w:val="TDC2"/>
            <w:tabs>
              <w:tab w:val="left" w:pos="880"/>
              <w:tab w:val="right" w:leader="dot" w:pos="9016"/>
            </w:tabs>
            <w:rPr>
              <w:rFonts w:eastAsiaTheme="minorEastAsia"/>
              <w:noProof/>
              <w:lang w:val="en-US"/>
            </w:rPr>
          </w:pPr>
          <w:hyperlink w:anchor="_Toc61711440" w:history="1">
            <w:r w:rsidRPr="00E92AF5">
              <w:rPr>
                <w:rStyle w:val="Hipervnculo"/>
                <w:noProof/>
                <w:lang w:val="en-US"/>
              </w:rPr>
              <w:t>3.3</w:t>
            </w:r>
            <w:r>
              <w:rPr>
                <w:rFonts w:eastAsiaTheme="minorEastAsia"/>
                <w:noProof/>
                <w:lang w:val="en-US"/>
              </w:rPr>
              <w:tab/>
            </w:r>
            <w:r w:rsidRPr="00E92AF5">
              <w:rPr>
                <w:rStyle w:val="Hipervnculo"/>
                <w:noProof/>
                <w:lang w:val="en-US"/>
              </w:rPr>
              <w:t>Mission Requirements</w:t>
            </w:r>
            <w:r>
              <w:rPr>
                <w:noProof/>
                <w:webHidden/>
              </w:rPr>
              <w:tab/>
            </w:r>
            <w:r>
              <w:rPr>
                <w:noProof/>
                <w:webHidden/>
              </w:rPr>
              <w:fldChar w:fldCharType="begin"/>
            </w:r>
            <w:r>
              <w:rPr>
                <w:noProof/>
                <w:webHidden/>
              </w:rPr>
              <w:instrText xml:space="preserve"> PAGEREF _Toc61711440 \h </w:instrText>
            </w:r>
            <w:r>
              <w:rPr>
                <w:noProof/>
                <w:webHidden/>
              </w:rPr>
            </w:r>
            <w:r>
              <w:rPr>
                <w:noProof/>
                <w:webHidden/>
              </w:rPr>
              <w:fldChar w:fldCharType="separate"/>
            </w:r>
            <w:r>
              <w:rPr>
                <w:noProof/>
                <w:webHidden/>
              </w:rPr>
              <w:t>5</w:t>
            </w:r>
            <w:r>
              <w:rPr>
                <w:noProof/>
                <w:webHidden/>
              </w:rPr>
              <w:fldChar w:fldCharType="end"/>
            </w:r>
          </w:hyperlink>
        </w:p>
        <w:p w14:paraId="5ACA2BEE" w14:textId="1FC02D3C" w:rsidR="000E2E46" w:rsidRDefault="000E2E46">
          <w:pPr>
            <w:pStyle w:val="TDC2"/>
            <w:tabs>
              <w:tab w:val="left" w:pos="880"/>
              <w:tab w:val="right" w:leader="dot" w:pos="9016"/>
            </w:tabs>
            <w:rPr>
              <w:rFonts w:eastAsiaTheme="minorEastAsia"/>
              <w:noProof/>
              <w:lang w:val="en-US"/>
            </w:rPr>
          </w:pPr>
          <w:hyperlink w:anchor="_Toc61711441" w:history="1">
            <w:r w:rsidRPr="00E92AF5">
              <w:rPr>
                <w:rStyle w:val="Hipervnculo"/>
                <w:noProof/>
                <w:lang w:val="en-US"/>
              </w:rPr>
              <w:t>3.4</w:t>
            </w:r>
            <w:r>
              <w:rPr>
                <w:rFonts w:eastAsiaTheme="minorEastAsia"/>
                <w:noProof/>
                <w:lang w:val="en-US"/>
              </w:rPr>
              <w:tab/>
            </w:r>
            <w:r w:rsidRPr="00E92AF5">
              <w:rPr>
                <w:rStyle w:val="Hipervnculo"/>
                <w:noProof/>
                <w:lang w:val="en-US"/>
              </w:rPr>
              <w:t>Conformity matrix</w:t>
            </w:r>
            <w:r>
              <w:rPr>
                <w:noProof/>
                <w:webHidden/>
              </w:rPr>
              <w:tab/>
            </w:r>
            <w:r>
              <w:rPr>
                <w:noProof/>
                <w:webHidden/>
              </w:rPr>
              <w:fldChar w:fldCharType="begin"/>
            </w:r>
            <w:r>
              <w:rPr>
                <w:noProof/>
                <w:webHidden/>
              </w:rPr>
              <w:instrText xml:space="preserve"> PAGEREF _Toc61711441 \h </w:instrText>
            </w:r>
            <w:r>
              <w:rPr>
                <w:noProof/>
                <w:webHidden/>
              </w:rPr>
            </w:r>
            <w:r>
              <w:rPr>
                <w:noProof/>
                <w:webHidden/>
              </w:rPr>
              <w:fldChar w:fldCharType="separate"/>
            </w:r>
            <w:r>
              <w:rPr>
                <w:noProof/>
                <w:webHidden/>
              </w:rPr>
              <w:t>6</w:t>
            </w:r>
            <w:r>
              <w:rPr>
                <w:noProof/>
                <w:webHidden/>
              </w:rPr>
              <w:fldChar w:fldCharType="end"/>
            </w:r>
          </w:hyperlink>
        </w:p>
        <w:p w14:paraId="190425C6" w14:textId="5A01E88D" w:rsidR="000E2E46" w:rsidRDefault="000E2E46">
          <w:pPr>
            <w:pStyle w:val="TDC1"/>
            <w:rPr>
              <w:rFonts w:eastAsiaTheme="minorEastAsia"/>
              <w:noProof/>
              <w:lang w:val="en-US"/>
            </w:rPr>
          </w:pPr>
          <w:hyperlink w:anchor="_Toc61711442" w:history="1">
            <w:r w:rsidRPr="00E92AF5">
              <w:rPr>
                <w:rStyle w:val="Hipervnculo"/>
                <w:noProof/>
                <w:lang w:val="en-US"/>
              </w:rPr>
              <w:t>4</w:t>
            </w:r>
            <w:r>
              <w:rPr>
                <w:rFonts w:eastAsiaTheme="minorEastAsia"/>
                <w:noProof/>
                <w:lang w:val="en-US"/>
              </w:rPr>
              <w:tab/>
            </w:r>
            <w:r w:rsidRPr="00E92AF5">
              <w:rPr>
                <w:rStyle w:val="Hipervnculo"/>
                <w:noProof/>
                <w:lang w:val="en-US"/>
              </w:rPr>
              <w:t>Subsystem Analysis and Design</w:t>
            </w:r>
            <w:r>
              <w:rPr>
                <w:noProof/>
                <w:webHidden/>
              </w:rPr>
              <w:tab/>
            </w:r>
            <w:r>
              <w:rPr>
                <w:noProof/>
                <w:webHidden/>
              </w:rPr>
              <w:fldChar w:fldCharType="begin"/>
            </w:r>
            <w:r>
              <w:rPr>
                <w:noProof/>
                <w:webHidden/>
              </w:rPr>
              <w:instrText xml:space="preserve"> PAGEREF _Toc61711442 \h </w:instrText>
            </w:r>
            <w:r>
              <w:rPr>
                <w:noProof/>
                <w:webHidden/>
              </w:rPr>
            </w:r>
            <w:r>
              <w:rPr>
                <w:noProof/>
                <w:webHidden/>
              </w:rPr>
              <w:fldChar w:fldCharType="separate"/>
            </w:r>
            <w:r>
              <w:rPr>
                <w:noProof/>
                <w:webHidden/>
              </w:rPr>
              <w:t>7</w:t>
            </w:r>
            <w:r>
              <w:rPr>
                <w:noProof/>
                <w:webHidden/>
              </w:rPr>
              <w:fldChar w:fldCharType="end"/>
            </w:r>
          </w:hyperlink>
        </w:p>
        <w:p w14:paraId="4F29EE60" w14:textId="1758579D" w:rsidR="000E2E46" w:rsidRDefault="000E2E46">
          <w:pPr>
            <w:pStyle w:val="TDC2"/>
            <w:tabs>
              <w:tab w:val="left" w:pos="880"/>
              <w:tab w:val="right" w:leader="dot" w:pos="9016"/>
            </w:tabs>
            <w:rPr>
              <w:rFonts w:eastAsiaTheme="minorEastAsia"/>
              <w:noProof/>
              <w:lang w:val="en-US"/>
            </w:rPr>
          </w:pPr>
          <w:hyperlink w:anchor="_Toc61711443" w:history="1">
            <w:r w:rsidRPr="00E92AF5">
              <w:rPr>
                <w:rStyle w:val="Hipervnculo"/>
                <w:noProof/>
                <w:lang w:val="en-US"/>
              </w:rPr>
              <w:t>4.1</w:t>
            </w:r>
            <w:r>
              <w:rPr>
                <w:rFonts w:eastAsiaTheme="minorEastAsia"/>
                <w:noProof/>
                <w:lang w:val="en-US"/>
              </w:rPr>
              <w:tab/>
            </w:r>
            <w:r w:rsidRPr="00E92AF5">
              <w:rPr>
                <w:rStyle w:val="Hipervnculo"/>
                <w:noProof/>
                <w:lang w:val="en-US"/>
              </w:rPr>
              <w:t>Mission Analysis</w:t>
            </w:r>
            <w:r>
              <w:rPr>
                <w:noProof/>
                <w:webHidden/>
              </w:rPr>
              <w:tab/>
            </w:r>
            <w:r>
              <w:rPr>
                <w:noProof/>
                <w:webHidden/>
              </w:rPr>
              <w:fldChar w:fldCharType="begin"/>
            </w:r>
            <w:r>
              <w:rPr>
                <w:noProof/>
                <w:webHidden/>
              </w:rPr>
              <w:instrText xml:space="preserve"> PAGEREF _Toc61711443 \h </w:instrText>
            </w:r>
            <w:r>
              <w:rPr>
                <w:noProof/>
                <w:webHidden/>
              </w:rPr>
            </w:r>
            <w:r>
              <w:rPr>
                <w:noProof/>
                <w:webHidden/>
              </w:rPr>
              <w:fldChar w:fldCharType="separate"/>
            </w:r>
            <w:r>
              <w:rPr>
                <w:noProof/>
                <w:webHidden/>
              </w:rPr>
              <w:t>7</w:t>
            </w:r>
            <w:r>
              <w:rPr>
                <w:noProof/>
                <w:webHidden/>
              </w:rPr>
              <w:fldChar w:fldCharType="end"/>
            </w:r>
          </w:hyperlink>
        </w:p>
        <w:p w14:paraId="16AAC3BA" w14:textId="50DF4BAB" w:rsidR="000E2E46" w:rsidRDefault="000E2E46">
          <w:pPr>
            <w:pStyle w:val="TDC2"/>
            <w:tabs>
              <w:tab w:val="left" w:pos="880"/>
              <w:tab w:val="right" w:leader="dot" w:pos="9016"/>
            </w:tabs>
            <w:rPr>
              <w:rFonts w:eastAsiaTheme="minorEastAsia"/>
              <w:noProof/>
              <w:lang w:val="en-US"/>
            </w:rPr>
          </w:pPr>
          <w:hyperlink w:anchor="_Toc61711444" w:history="1">
            <w:r w:rsidRPr="00E92AF5">
              <w:rPr>
                <w:rStyle w:val="Hipervnculo"/>
                <w:noProof/>
                <w:lang w:val="en-GB"/>
              </w:rPr>
              <w:t>4.2</w:t>
            </w:r>
            <w:r>
              <w:rPr>
                <w:rFonts w:eastAsiaTheme="minorEastAsia"/>
                <w:noProof/>
                <w:lang w:val="en-US"/>
              </w:rPr>
              <w:tab/>
            </w:r>
            <w:r w:rsidRPr="00E92AF5">
              <w:rPr>
                <w:rStyle w:val="Hipervnculo"/>
                <w:noProof/>
                <w:lang w:val="en-GB"/>
              </w:rPr>
              <w:t>Mechanical Design and Structure</w:t>
            </w:r>
            <w:r>
              <w:rPr>
                <w:noProof/>
                <w:webHidden/>
              </w:rPr>
              <w:tab/>
            </w:r>
            <w:r>
              <w:rPr>
                <w:noProof/>
                <w:webHidden/>
              </w:rPr>
              <w:fldChar w:fldCharType="begin"/>
            </w:r>
            <w:r>
              <w:rPr>
                <w:noProof/>
                <w:webHidden/>
              </w:rPr>
              <w:instrText xml:space="preserve"> PAGEREF _Toc61711444 \h </w:instrText>
            </w:r>
            <w:r>
              <w:rPr>
                <w:noProof/>
                <w:webHidden/>
              </w:rPr>
            </w:r>
            <w:r>
              <w:rPr>
                <w:noProof/>
                <w:webHidden/>
              </w:rPr>
              <w:fldChar w:fldCharType="separate"/>
            </w:r>
            <w:r>
              <w:rPr>
                <w:noProof/>
                <w:webHidden/>
              </w:rPr>
              <w:t>12</w:t>
            </w:r>
            <w:r>
              <w:rPr>
                <w:noProof/>
                <w:webHidden/>
              </w:rPr>
              <w:fldChar w:fldCharType="end"/>
            </w:r>
          </w:hyperlink>
        </w:p>
        <w:p w14:paraId="30236ACC" w14:textId="637D8699" w:rsidR="000E2E46" w:rsidRDefault="000E2E46">
          <w:pPr>
            <w:pStyle w:val="TDC3"/>
            <w:tabs>
              <w:tab w:val="left" w:pos="1320"/>
              <w:tab w:val="right" w:leader="dot" w:pos="9016"/>
            </w:tabs>
            <w:rPr>
              <w:rFonts w:eastAsiaTheme="minorEastAsia"/>
              <w:noProof/>
              <w:lang w:val="en-US"/>
            </w:rPr>
          </w:pPr>
          <w:hyperlink w:anchor="_Toc61711445" w:history="1">
            <w:r w:rsidRPr="00E92AF5">
              <w:rPr>
                <w:rStyle w:val="Hipervnculo"/>
                <w:bCs/>
                <w:noProof/>
                <w:lang w:val="en-GB"/>
              </w:rPr>
              <w:t>4.2.1</w:t>
            </w:r>
            <w:r>
              <w:rPr>
                <w:rFonts w:eastAsiaTheme="minorEastAsia"/>
                <w:noProof/>
                <w:lang w:val="en-US"/>
              </w:rPr>
              <w:tab/>
            </w:r>
            <w:r w:rsidRPr="00E92AF5">
              <w:rPr>
                <w:rStyle w:val="Hipervnculo"/>
                <w:noProof/>
                <w:lang w:val="en-GB"/>
              </w:rPr>
              <w:t>Attitude</w:t>
            </w:r>
            <w:r>
              <w:rPr>
                <w:noProof/>
                <w:webHidden/>
              </w:rPr>
              <w:tab/>
            </w:r>
            <w:r>
              <w:rPr>
                <w:noProof/>
                <w:webHidden/>
              </w:rPr>
              <w:fldChar w:fldCharType="begin"/>
            </w:r>
            <w:r>
              <w:rPr>
                <w:noProof/>
                <w:webHidden/>
              </w:rPr>
              <w:instrText xml:space="preserve"> PAGEREF _Toc61711445 \h </w:instrText>
            </w:r>
            <w:r>
              <w:rPr>
                <w:noProof/>
                <w:webHidden/>
              </w:rPr>
            </w:r>
            <w:r>
              <w:rPr>
                <w:noProof/>
                <w:webHidden/>
              </w:rPr>
              <w:fldChar w:fldCharType="separate"/>
            </w:r>
            <w:r>
              <w:rPr>
                <w:noProof/>
                <w:webHidden/>
              </w:rPr>
              <w:t>12</w:t>
            </w:r>
            <w:r>
              <w:rPr>
                <w:noProof/>
                <w:webHidden/>
              </w:rPr>
              <w:fldChar w:fldCharType="end"/>
            </w:r>
          </w:hyperlink>
        </w:p>
        <w:p w14:paraId="59C4DEBD" w14:textId="5A393FA3" w:rsidR="000E2E46" w:rsidRDefault="000E2E46">
          <w:pPr>
            <w:pStyle w:val="TDC3"/>
            <w:tabs>
              <w:tab w:val="left" w:pos="1320"/>
              <w:tab w:val="right" w:leader="dot" w:pos="9016"/>
            </w:tabs>
            <w:rPr>
              <w:rFonts w:eastAsiaTheme="minorEastAsia"/>
              <w:noProof/>
              <w:lang w:val="en-US"/>
            </w:rPr>
          </w:pPr>
          <w:hyperlink w:anchor="_Toc61711446" w:history="1">
            <w:r w:rsidRPr="00E92AF5">
              <w:rPr>
                <w:rStyle w:val="Hipervnculo"/>
                <w:bCs/>
                <w:noProof/>
                <w:lang w:val="en-GB"/>
              </w:rPr>
              <w:t>4.2.2</w:t>
            </w:r>
            <w:r>
              <w:rPr>
                <w:rFonts w:eastAsiaTheme="minorEastAsia"/>
                <w:noProof/>
                <w:lang w:val="en-US"/>
              </w:rPr>
              <w:tab/>
            </w:r>
            <w:r w:rsidRPr="00E92AF5">
              <w:rPr>
                <w:rStyle w:val="Hipervnculo"/>
                <w:noProof/>
                <w:lang w:val="en-GB"/>
              </w:rPr>
              <w:t>Configuration</w:t>
            </w:r>
            <w:r>
              <w:rPr>
                <w:noProof/>
                <w:webHidden/>
              </w:rPr>
              <w:tab/>
            </w:r>
            <w:r>
              <w:rPr>
                <w:noProof/>
                <w:webHidden/>
              </w:rPr>
              <w:fldChar w:fldCharType="begin"/>
            </w:r>
            <w:r>
              <w:rPr>
                <w:noProof/>
                <w:webHidden/>
              </w:rPr>
              <w:instrText xml:space="preserve"> PAGEREF _Toc61711446 \h </w:instrText>
            </w:r>
            <w:r>
              <w:rPr>
                <w:noProof/>
                <w:webHidden/>
              </w:rPr>
            </w:r>
            <w:r>
              <w:rPr>
                <w:noProof/>
                <w:webHidden/>
              </w:rPr>
              <w:fldChar w:fldCharType="separate"/>
            </w:r>
            <w:r>
              <w:rPr>
                <w:noProof/>
                <w:webHidden/>
              </w:rPr>
              <w:t>12</w:t>
            </w:r>
            <w:r>
              <w:rPr>
                <w:noProof/>
                <w:webHidden/>
              </w:rPr>
              <w:fldChar w:fldCharType="end"/>
            </w:r>
          </w:hyperlink>
        </w:p>
        <w:p w14:paraId="70A1CF33" w14:textId="204736AB" w:rsidR="000E2E46" w:rsidRDefault="000E2E46">
          <w:pPr>
            <w:pStyle w:val="TDC3"/>
            <w:tabs>
              <w:tab w:val="left" w:pos="1320"/>
              <w:tab w:val="right" w:leader="dot" w:pos="9016"/>
            </w:tabs>
            <w:rPr>
              <w:rFonts w:eastAsiaTheme="minorEastAsia"/>
              <w:noProof/>
              <w:lang w:val="en-US"/>
            </w:rPr>
          </w:pPr>
          <w:hyperlink w:anchor="_Toc61711447" w:history="1">
            <w:r w:rsidRPr="00E92AF5">
              <w:rPr>
                <w:rStyle w:val="Hipervnculo"/>
                <w:bCs/>
                <w:noProof/>
                <w:lang w:val="en-GB"/>
              </w:rPr>
              <w:t>4.2.3</w:t>
            </w:r>
            <w:r>
              <w:rPr>
                <w:rFonts w:eastAsiaTheme="minorEastAsia"/>
                <w:noProof/>
                <w:lang w:val="en-US"/>
              </w:rPr>
              <w:tab/>
            </w:r>
            <w:r w:rsidRPr="00E92AF5">
              <w:rPr>
                <w:rStyle w:val="Hipervnculo"/>
                <w:noProof/>
                <w:lang w:val="en-GB"/>
              </w:rPr>
              <w:t>Solar arrays</w:t>
            </w:r>
            <w:r>
              <w:rPr>
                <w:noProof/>
                <w:webHidden/>
              </w:rPr>
              <w:tab/>
            </w:r>
            <w:r>
              <w:rPr>
                <w:noProof/>
                <w:webHidden/>
              </w:rPr>
              <w:fldChar w:fldCharType="begin"/>
            </w:r>
            <w:r>
              <w:rPr>
                <w:noProof/>
                <w:webHidden/>
              </w:rPr>
              <w:instrText xml:space="preserve"> PAGEREF _Toc61711447 \h </w:instrText>
            </w:r>
            <w:r>
              <w:rPr>
                <w:noProof/>
                <w:webHidden/>
              </w:rPr>
            </w:r>
            <w:r>
              <w:rPr>
                <w:noProof/>
                <w:webHidden/>
              </w:rPr>
              <w:fldChar w:fldCharType="separate"/>
            </w:r>
            <w:r>
              <w:rPr>
                <w:noProof/>
                <w:webHidden/>
              </w:rPr>
              <w:t>14</w:t>
            </w:r>
            <w:r>
              <w:rPr>
                <w:noProof/>
                <w:webHidden/>
              </w:rPr>
              <w:fldChar w:fldCharType="end"/>
            </w:r>
          </w:hyperlink>
        </w:p>
        <w:p w14:paraId="0A96CFDE" w14:textId="1353858C" w:rsidR="000E2E46" w:rsidRDefault="000E2E46">
          <w:pPr>
            <w:pStyle w:val="TDC3"/>
            <w:tabs>
              <w:tab w:val="left" w:pos="1320"/>
              <w:tab w:val="right" w:leader="dot" w:pos="9016"/>
            </w:tabs>
            <w:rPr>
              <w:rFonts w:eastAsiaTheme="minorEastAsia"/>
              <w:noProof/>
              <w:lang w:val="en-US"/>
            </w:rPr>
          </w:pPr>
          <w:hyperlink w:anchor="_Toc61711448" w:history="1">
            <w:r w:rsidRPr="00E92AF5">
              <w:rPr>
                <w:rStyle w:val="Hipervnculo"/>
                <w:bCs/>
                <w:noProof/>
                <w:lang w:val="en-GB"/>
              </w:rPr>
              <w:t>4.2.4</w:t>
            </w:r>
            <w:r>
              <w:rPr>
                <w:rFonts w:eastAsiaTheme="minorEastAsia"/>
                <w:noProof/>
                <w:lang w:val="en-US"/>
              </w:rPr>
              <w:tab/>
            </w:r>
            <w:r w:rsidRPr="00E92AF5">
              <w:rPr>
                <w:rStyle w:val="Hipervnculo"/>
                <w:noProof/>
                <w:lang w:val="en-GB"/>
              </w:rPr>
              <w:t>Global properties</w:t>
            </w:r>
            <w:r>
              <w:rPr>
                <w:noProof/>
                <w:webHidden/>
              </w:rPr>
              <w:tab/>
            </w:r>
            <w:r>
              <w:rPr>
                <w:noProof/>
                <w:webHidden/>
              </w:rPr>
              <w:fldChar w:fldCharType="begin"/>
            </w:r>
            <w:r>
              <w:rPr>
                <w:noProof/>
                <w:webHidden/>
              </w:rPr>
              <w:instrText xml:space="preserve"> PAGEREF _Toc61711448 \h </w:instrText>
            </w:r>
            <w:r>
              <w:rPr>
                <w:noProof/>
                <w:webHidden/>
              </w:rPr>
            </w:r>
            <w:r>
              <w:rPr>
                <w:noProof/>
                <w:webHidden/>
              </w:rPr>
              <w:fldChar w:fldCharType="separate"/>
            </w:r>
            <w:r>
              <w:rPr>
                <w:noProof/>
                <w:webHidden/>
              </w:rPr>
              <w:t>14</w:t>
            </w:r>
            <w:r>
              <w:rPr>
                <w:noProof/>
                <w:webHidden/>
              </w:rPr>
              <w:fldChar w:fldCharType="end"/>
            </w:r>
          </w:hyperlink>
        </w:p>
        <w:p w14:paraId="56B12055" w14:textId="2BEF7317" w:rsidR="000E2E46" w:rsidRDefault="000E2E46">
          <w:pPr>
            <w:pStyle w:val="TDC2"/>
            <w:tabs>
              <w:tab w:val="left" w:pos="880"/>
              <w:tab w:val="right" w:leader="dot" w:pos="9016"/>
            </w:tabs>
            <w:rPr>
              <w:rFonts w:eastAsiaTheme="minorEastAsia"/>
              <w:noProof/>
              <w:lang w:val="en-US"/>
            </w:rPr>
          </w:pPr>
          <w:hyperlink w:anchor="_Toc61711449" w:history="1">
            <w:r w:rsidRPr="00E92AF5">
              <w:rPr>
                <w:rStyle w:val="Hipervnculo"/>
                <w:noProof/>
                <w:lang w:val="en-US"/>
              </w:rPr>
              <w:t>4.3</w:t>
            </w:r>
            <w:r>
              <w:rPr>
                <w:rFonts w:eastAsiaTheme="minorEastAsia"/>
                <w:noProof/>
                <w:lang w:val="en-US"/>
              </w:rPr>
              <w:tab/>
            </w:r>
            <w:r w:rsidRPr="00E92AF5">
              <w:rPr>
                <w:rStyle w:val="Hipervnculo"/>
                <w:noProof/>
                <w:lang w:val="en-US"/>
              </w:rPr>
              <w:t>Communications Subsystem and Ground Segment</w:t>
            </w:r>
            <w:r>
              <w:rPr>
                <w:noProof/>
                <w:webHidden/>
              </w:rPr>
              <w:tab/>
            </w:r>
            <w:r>
              <w:rPr>
                <w:noProof/>
                <w:webHidden/>
              </w:rPr>
              <w:fldChar w:fldCharType="begin"/>
            </w:r>
            <w:r>
              <w:rPr>
                <w:noProof/>
                <w:webHidden/>
              </w:rPr>
              <w:instrText xml:space="preserve"> PAGEREF _Toc61711449 \h </w:instrText>
            </w:r>
            <w:r>
              <w:rPr>
                <w:noProof/>
                <w:webHidden/>
              </w:rPr>
            </w:r>
            <w:r>
              <w:rPr>
                <w:noProof/>
                <w:webHidden/>
              </w:rPr>
              <w:fldChar w:fldCharType="separate"/>
            </w:r>
            <w:r>
              <w:rPr>
                <w:noProof/>
                <w:webHidden/>
              </w:rPr>
              <w:t>16</w:t>
            </w:r>
            <w:r>
              <w:rPr>
                <w:noProof/>
                <w:webHidden/>
              </w:rPr>
              <w:fldChar w:fldCharType="end"/>
            </w:r>
          </w:hyperlink>
        </w:p>
        <w:p w14:paraId="64324EEB" w14:textId="4EA9CA42" w:rsidR="000E2E46" w:rsidRDefault="000E2E46">
          <w:pPr>
            <w:pStyle w:val="TDC3"/>
            <w:tabs>
              <w:tab w:val="left" w:pos="1320"/>
              <w:tab w:val="right" w:leader="dot" w:pos="9016"/>
            </w:tabs>
            <w:rPr>
              <w:rFonts w:eastAsiaTheme="minorEastAsia"/>
              <w:noProof/>
              <w:lang w:val="en-US"/>
            </w:rPr>
          </w:pPr>
          <w:hyperlink w:anchor="_Toc61711450" w:history="1">
            <w:r w:rsidRPr="00E92AF5">
              <w:rPr>
                <w:rStyle w:val="Hipervnculo"/>
                <w:bCs/>
                <w:noProof/>
                <w:lang w:val="en-US"/>
              </w:rPr>
              <w:t>4.3.1</w:t>
            </w:r>
            <w:r>
              <w:rPr>
                <w:rFonts w:eastAsiaTheme="minorEastAsia"/>
                <w:noProof/>
                <w:lang w:val="en-US"/>
              </w:rPr>
              <w:tab/>
            </w:r>
            <w:r w:rsidRPr="00E92AF5">
              <w:rPr>
                <w:rStyle w:val="Hipervnculo"/>
                <w:noProof/>
                <w:lang w:val="en-US"/>
              </w:rPr>
              <w:t>Ground Station Design</w:t>
            </w:r>
            <w:r>
              <w:rPr>
                <w:noProof/>
                <w:webHidden/>
              </w:rPr>
              <w:tab/>
            </w:r>
            <w:r>
              <w:rPr>
                <w:noProof/>
                <w:webHidden/>
              </w:rPr>
              <w:fldChar w:fldCharType="begin"/>
            </w:r>
            <w:r>
              <w:rPr>
                <w:noProof/>
                <w:webHidden/>
              </w:rPr>
              <w:instrText xml:space="preserve"> PAGEREF _Toc61711450 \h </w:instrText>
            </w:r>
            <w:r>
              <w:rPr>
                <w:noProof/>
                <w:webHidden/>
              </w:rPr>
            </w:r>
            <w:r>
              <w:rPr>
                <w:noProof/>
                <w:webHidden/>
              </w:rPr>
              <w:fldChar w:fldCharType="separate"/>
            </w:r>
            <w:r>
              <w:rPr>
                <w:noProof/>
                <w:webHidden/>
              </w:rPr>
              <w:t>16</w:t>
            </w:r>
            <w:r>
              <w:rPr>
                <w:noProof/>
                <w:webHidden/>
              </w:rPr>
              <w:fldChar w:fldCharType="end"/>
            </w:r>
          </w:hyperlink>
        </w:p>
        <w:p w14:paraId="790A78BD" w14:textId="0960885C" w:rsidR="000E2E46" w:rsidRDefault="000E2E46">
          <w:pPr>
            <w:pStyle w:val="TDC3"/>
            <w:tabs>
              <w:tab w:val="left" w:pos="1320"/>
              <w:tab w:val="right" w:leader="dot" w:pos="9016"/>
            </w:tabs>
            <w:rPr>
              <w:rFonts w:eastAsiaTheme="minorEastAsia"/>
              <w:noProof/>
              <w:lang w:val="en-US"/>
            </w:rPr>
          </w:pPr>
          <w:hyperlink w:anchor="_Toc61711451" w:history="1">
            <w:r w:rsidRPr="00E92AF5">
              <w:rPr>
                <w:rStyle w:val="Hipervnculo"/>
                <w:bCs/>
                <w:noProof/>
                <w:lang w:val="en-US"/>
              </w:rPr>
              <w:t>4.3.2</w:t>
            </w:r>
            <w:r>
              <w:rPr>
                <w:rFonts w:eastAsiaTheme="minorEastAsia"/>
                <w:noProof/>
                <w:lang w:val="en-US"/>
              </w:rPr>
              <w:tab/>
            </w:r>
            <w:r w:rsidRPr="00E92AF5">
              <w:rPr>
                <w:rStyle w:val="Hipervnculo"/>
                <w:noProof/>
                <w:lang w:val="en-US"/>
              </w:rPr>
              <w:t>Satellite Design</w:t>
            </w:r>
            <w:r>
              <w:rPr>
                <w:noProof/>
                <w:webHidden/>
              </w:rPr>
              <w:tab/>
            </w:r>
            <w:r>
              <w:rPr>
                <w:noProof/>
                <w:webHidden/>
              </w:rPr>
              <w:fldChar w:fldCharType="begin"/>
            </w:r>
            <w:r>
              <w:rPr>
                <w:noProof/>
                <w:webHidden/>
              </w:rPr>
              <w:instrText xml:space="preserve"> PAGEREF _Toc61711451 \h </w:instrText>
            </w:r>
            <w:r>
              <w:rPr>
                <w:noProof/>
                <w:webHidden/>
              </w:rPr>
            </w:r>
            <w:r>
              <w:rPr>
                <w:noProof/>
                <w:webHidden/>
              </w:rPr>
              <w:fldChar w:fldCharType="separate"/>
            </w:r>
            <w:r>
              <w:rPr>
                <w:noProof/>
                <w:webHidden/>
              </w:rPr>
              <w:t>17</w:t>
            </w:r>
            <w:r>
              <w:rPr>
                <w:noProof/>
                <w:webHidden/>
              </w:rPr>
              <w:fldChar w:fldCharType="end"/>
            </w:r>
          </w:hyperlink>
        </w:p>
        <w:p w14:paraId="21C6F607" w14:textId="1BB5B842" w:rsidR="000E2E46" w:rsidRDefault="000E2E46">
          <w:pPr>
            <w:pStyle w:val="TDC3"/>
            <w:tabs>
              <w:tab w:val="left" w:pos="1320"/>
              <w:tab w:val="right" w:leader="dot" w:pos="9016"/>
            </w:tabs>
            <w:rPr>
              <w:rFonts w:eastAsiaTheme="minorEastAsia"/>
              <w:noProof/>
              <w:lang w:val="en-US"/>
            </w:rPr>
          </w:pPr>
          <w:hyperlink w:anchor="_Toc61711452" w:history="1">
            <w:r w:rsidRPr="00E92AF5">
              <w:rPr>
                <w:rStyle w:val="Hipervnculo"/>
                <w:bCs/>
                <w:noProof/>
                <w:lang w:val="en-US"/>
              </w:rPr>
              <w:t>4.3.3</w:t>
            </w:r>
            <w:r>
              <w:rPr>
                <w:rFonts w:eastAsiaTheme="minorEastAsia"/>
                <w:noProof/>
                <w:lang w:val="en-US"/>
              </w:rPr>
              <w:tab/>
            </w:r>
            <w:r w:rsidRPr="00E92AF5">
              <w:rPr>
                <w:rStyle w:val="Hipervnculo"/>
                <w:noProof/>
                <w:lang w:val="en-US"/>
              </w:rPr>
              <w:t>Uplink/Downlink Budget</w:t>
            </w:r>
            <w:r>
              <w:rPr>
                <w:noProof/>
                <w:webHidden/>
              </w:rPr>
              <w:tab/>
            </w:r>
            <w:r>
              <w:rPr>
                <w:noProof/>
                <w:webHidden/>
              </w:rPr>
              <w:fldChar w:fldCharType="begin"/>
            </w:r>
            <w:r>
              <w:rPr>
                <w:noProof/>
                <w:webHidden/>
              </w:rPr>
              <w:instrText xml:space="preserve"> PAGEREF _Toc61711452 \h </w:instrText>
            </w:r>
            <w:r>
              <w:rPr>
                <w:noProof/>
                <w:webHidden/>
              </w:rPr>
            </w:r>
            <w:r>
              <w:rPr>
                <w:noProof/>
                <w:webHidden/>
              </w:rPr>
              <w:fldChar w:fldCharType="separate"/>
            </w:r>
            <w:r>
              <w:rPr>
                <w:noProof/>
                <w:webHidden/>
              </w:rPr>
              <w:t>18</w:t>
            </w:r>
            <w:r>
              <w:rPr>
                <w:noProof/>
                <w:webHidden/>
              </w:rPr>
              <w:fldChar w:fldCharType="end"/>
            </w:r>
          </w:hyperlink>
        </w:p>
        <w:p w14:paraId="68D93EAF" w14:textId="4EDB0F42" w:rsidR="000E2E46" w:rsidRDefault="000E2E46">
          <w:pPr>
            <w:pStyle w:val="TDC2"/>
            <w:tabs>
              <w:tab w:val="left" w:pos="880"/>
              <w:tab w:val="right" w:leader="dot" w:pos="9016"/>
            </w:tabs>
            <w:rPr>
              <w:rFonts w:eastAsiaTheme="minorEastAsia"/>
              <w:noProof/>
              <w:lang w:val="en-US"/>
            </w:rPr>
          </w:pPr>
          <w:hyperlink w:anchor="_Toc61711453" w:history="1">
            <w:r w:rsidRPr="00E92AF5">
              <w:rPr>
                <w:rStyle w:val="Hipervnculo"/>
                <w:noProof/>
                <w:lang w:val="en-GB"/>
              </w:rPr>
              <w:t>4.4</w:t>
            </w:r>
            <w:r>
              <w:rPr>
                <w:rFonts w:eastAsiaTheme="minorEastAsia"/>
                <w:noProof/>
                <w:lang w:val="en-US"/>
              </w:rPr>
              <w:tab/>
            </w:r>
            <w:r w:rsidRPr="00E92AF5">
              <w:rPr>
                <w:rStyle w:val="Hipervnculo"/>
                <w:noProof/>
                <w:lang w:val="en-GB"/>
              </w:rPr>
              <w:t>Command and Data Handling (C&amp;DH)</w:t>
            </w:r>
            <w:r>
              <w:rPr>
                <w:noProof/>
                <w:webHidden/>
              </w:rPr>
              <w:tab/>
            </w:r>
            <w:r>
              <w:rPr>
                <w:noProof/>
                <w:webHidden/>
              </w:rPr>
              <w:fldChar w:fldCharType="begin"/>
            </w:r>
            <w:r>
              <w:rPr>
                <w:noProof/>
                <w:webHidden/>
              </w:rPr>
              <w:instrText xml:space="preserve"> PAGEREF _Toc61711453 \h </w:instrText>
            </w:r>
            <w:r>
              <w:rPr>
                <w:noProof/>
                <w:webHidden/>
              </w:rPr>
            </w:r>
            <w:r>
              <w:rPr>
                <w:noProof/>
                <w:webHidden/>
              </w:rPr>
              <w:fldChar w:fldCharType="separate"/>
            </w:r>
            <w:r>
              <w:rPr>
                <w:noProof/>
                <w:webHidden/>
              </w:rPr>
              <w:t>21</w:t>
            </w:r>
            <w:r>
              <w:rPr>
                <w:noProof/>
                <w:webHidden/>
              </w:rPr>
              <w:fldChar w:fldCharType="end"/>
            </w:r>
          </w:hyperlink>
        </w:p>
        <w:p w14:paraId="7146BF19" w14:textId="7A801830" w:rsidR="000E2E46" w:rsidRDefault="000E2E46">
          <w:pPr>
            <w:pStyle w:val="TDC2"/>
            <w:tabs>
              <w:tab w:val="left" w:pos="880"/>
              <w:tab w:val="right" w:leader="dot" w:pos="9016"/>
            </w:tabs>
            <w:rPr>
              <w:rFonts w:eastAsiaTheme="minorEastAsia"/>
              <w:noProof/>
              <w:lang w:val="en-US"/>
            </w:rPr>
          </w:pPr>
          <w:hyperlink w:anchor="_Toc61711454" w:history="1">
            <w:r w:rsidRPr="00E92AF5">
              <w:rPr>
                <w:rStyle w:val="Hipervnculo"/>
                <w:noProof/>
                <w:lang w:val="en-US"/>
              </w:rPr>
              <w:t>4.5</w:t>
            </w:r>
            <w:r>
              <w:rPr>
                <w:rFonts w:eastAsiaTheme="minorEastAsia"/>
                <w:noProof/>
                <w:lang w:val="en-US"/>
              </w:rPr>
              <w:tab/>
            </w:r>
            <w:r w:rsidRPr="00E92AF5">
              <w:rPr>
                <w:rStyle w:val="Hipervnculo"/>
                <w:noProof/>
                <w:lang w:val="en-US"/>
              </w:rPr>
              <w:t>Thermal Control Subsystem (TCS)</w:t>
            </w:r>
            <w:r>
              <w:rPr>
                <w:noProof/>
                <w:webHidden/>
              </w:rPr>
              <w:tab/>
            </w:r>
            <w:r>
              <w:rPr>
                <w:noProof/>
                <w:webHidden/>
              </w:rPr>
              <w:fldChar w:fldCharType="begin"/>
            </w:r>
            <w:r>
              <w:rPr>
                <w:noProof/>
                <w:webHidden/>
              </w:rPr>
              <w:instrText xml:space="preserve"> PAGEREF _Toc61711454 \h </w:instrText>
            </w:r>
            <w:r>
              <w:rPr>
                <w:noProof/>
                <w:webHidden/>
              </w:rPr>
            </w:r>
            <w:r>
              <w:rPr>
                <w:noProof/>
                <w:webHidden/>
              </w:rPr>
              <w:fldChar w:fldCharType="separate"/>
            </w:r>
            <w:r>
              <w:rPr>
                <w:noProof/>
                <w:webHidden/>
              </w:rPr>
              <w:t>22</w:t>
            </w:r>
            <w:r>
              <w:rPr>
                <w:noProof/>
                <w:webHidden/>
              </w:rPr>
              <w:fldChar w:fldCharType="end"/>
            </w:r>
          </w:hyperlink>
        </w:p>
        <w:p w14:paraId="421E2821" w14:textId="7315034E" w:rsidR="000E2E46" w:rsidRDefault="000E2E46">
          <w:pPr>
            <w:pStyle w:val="TDC3"/>
            <w:tabs>
              <w:tab w:val="left" w:pos="1320"/>
              <w:tab w:val="right" w:leader="dot" w:pos="9016"/>
            </w:tabs>
            <w:rPr>
              <w:rFonts w:eastAsiaTheme="minorEastAsia"/>
              <w:noProof/>
              <w:lang w:val="en-US"/>
            </w:rPr>
          </w:pPr>
          <w:hyperlink w:anchor="_Toc61711455" w:history="1">
            <w:r w:rsidRPr="00E92AF5">
              <w:rPr>
                <w:rStyle w:val="Hipervnculo"/>
                <w:bCs/>
                <w:noProof/>
                <w:lang w:val="en-US"/>
              </w:rPr>
              <w:t>4.5.1</w:t>
            </w:r>
            <w:r>
              <w:rPr>
                <w:rFonts w:eastAsiaTheme="minorEastAsia"/>
                <w:noProof/>
                <w:lang w:val="en-US"/>
              </w:rPr>
              <w:tab/>
            </w:r>
            <w:r w:rsidRPr="00E92AF5">
              <w:rPr>
                <w:rStyle w:val="Hipervnculo"/>
                <w:noProof/>
                <w:lang w:val="en-US"/>
              </w:rPr>
              <w:t>Thermal Analysis</w:t>
            </w:r>
            <w:r>
              <w:rPr>
                <w:noProof/>
                <w:webHidden/>
              </w:rPr>
              <w:tab/>
            </w:r>
            <w:r>
              <w:rPr>
                <w:noProof/>
                <w:webHidden/>
              </w:rPr>
              <w:fldChar w:fldCharType="begin"/>
            </w:r>
            <w:r>
              <w:rPr>
                <w:noProof/>
                <w:webHidden/>
              </w:rPr>
              <w:instrText xml:space="preserve"> PAGEREF _Toc61711455 \h </w:instrText>
            </w:r>
            <w:r>
              <w:rPr>
                <w:noProof/>
                <w:webHidden/>
              </w:rPr>
            </w:r>
            <w:r>
              <w:rPr>
                <w:noProof/>
                <w:webHidden/>
              </w:rPr>
              <w:fldChar w:fldCharType="separate"/>
            </w:r>
            <w:r>
              <w:rPr>
                <w:noProof/>
                <w:webHidden/>
              </w:rPr>
              <w:t>23</w:t>
            </w:r>
            <w:r>
              <w:rPr>
                <w:noProof/>
                <w:webHidden/>
              </w:rPr>
              <w:fldChar w:fldCharType="end"/>
            </w:r>
          </w:hyperlink>
        </w:p>
        <w:p w14:paraId="19F6522E" w14:textId="554FDACC" w:rsidR="000E2E46" w:rsidRDefault="000E2E46">
          <w:pPr>
            <w:pStyle w:val="TDC3"/>
            <w:tabs>
              <w:tab w:val="left" w:pos="1320"/>
              <w:tab w:val="right" w:leader="dot" w:pos="9016"/>
            </w:tabs>
            <w:rPr>
              <w:rFonts w:eastAsiaTheme="minorEastAsia"/>
              <w:noProof/>
              <w:lang w:val="en-US"/>
            </w:rPr>
          </w:pPr>
          <w:hyperlink w:anchor="_Toc61711456" w:history="1">
            <w:r w:rsidRPr="00E92AF5">
              <w:rPr>
                <w:rStyle w:val="Hipervnculo"/>
                <w:bCs/>
                <w:noProof/>
                <w:lang w:val="en-US"/>
              </w:rPr>
              <w:t>4.5.2</w:t>
            </w:r>
            <w:r>
              <w:rPr>
                <w:rFonts w:eastAsiaTheme="minorEastAsia"/>
                <w:noProof/>
                <w:lang w:val="en-US"/>
              </w:rPr>
              <w:tab/>
            </w:r>
            <w:r w:rsidRPr="00E92AF5">
              <w:rPr>
                <w:rStyle w:val="Hipervnculo"/>
                <w:noProof/>
                <w:lang w:val="en-US"/>
              </w:rPr>
              <w:t>Solar panels heat balance solution</w:t>
            </w:r>
            <w:r>
              <w:rPr>
                <w:noProof/>
                <w:webHidden/>
              </w:rPr>
              <w:tab/>
            </w:r>
            <w:r>
              <w:rPr>
                <w:noProof/>
                <w:webHidden/>
              </w:rPr>
              <w:fldChar w:fldCharType="begin"/>
            </w:r>
            <w:r>
              <w:rPr>
                <w:noProof/>
                <w:webHidden/>
              </w:rPr>
              <w:instrText xml:space="preserve"> PAGEREF _Toc61711456 \h </w:instrText>
            </w:r>
            <w:r>
              <w:rPr>
                <w:noProof/>
                <w:webHidden/>
              </w:rPr>
            </w:r>
            <w:r>
              <w:rPr>
                <w:noProof/>
                <w:webHidden/>
              </w:rPr>
              <w:fldChar w:fldCharType="separate"/>
            </w:r>
            <w:r>
              <w:rPr>
                <w:noProof/>
                <w:webHidden/>
              </w:rPr>
              <w:t>28</w:t>
            </w:r>
            <w:r>
              <w:rPr>
                <w:noProof/>
                <w:webHidden/>
              </w:rPr>
              <w:fldChar w:fldCharType="end"/>
            </w:r>
          </w:hyperlink>
        </w:p>
        <w:p w14:paraId="19BB8089" w14:textId="5CF4DDE7" w:rsidR="000E2E46" w:rsidRDefault="000E2E46">
          <w:pPr>
            <w:pStyle w:val="TDC3"/>
            <w:tabs>
              <w:tab w:val="left" w:pos="1320"/>
              <w:tab w:val="right" w:leader="dot" w:pos="9016"/>
            </w:tabs>
            <w:rPr>
              <w:rFonts w:eastAsiaTheme="minorEastAsia"/>
              <w:noProof/>
              <w:lang w:val="en-US"/>
            </w:rPr>
          </w:pPr>
          <w:hyperlink w:anchor="_Toc61711457" w:history="1">
            <w:r w:rsidRPr="00E92AF5">
              <w:rPr>
                <w:rStyle w:val="Hipervnculo"/>
                <w:bCs/>
                <w:noProof/>
                <w:lang w:val="en-US"/>
              </w:rPr>
              <w:t>4.5.3</w:t>
            </w:r>
            <w:r>
              <w:rPr>
                <w:rFonts w:eastAsiaTheme="minorEastAsia"/>
                <w:noProof/>
                <w:lang w:val="en-US"/>
              </w:rPr>
              <w:tab/>
            </w:r>
            <w:r w:rsidRPr="00E92AF5">
              <w:rPr>
                <w:rStyle w:val="Hipervnculo"/>
                <w:noProof/>
                <w:lang w:val="en-US"/>
              </w:rPr>
              <w:t>Thermal Control Solution: Louvers</w:t>
            </w:r>
            <w:r>
              <w:rPr>
                <w:noProof/>
                <w:webHidden/>
              </w:rPr>
              <w:tab/>
            </w:r>
            <w:r>
              <w:rPr>
                <w:noProof/>
                <w:webHidden/>
              </w:rPr>
              <w:fldChar w:fldCharType="begin"/>
            </w:r>
            <w:r>
              <w:rPr>
                <w:noProof/>
                <w:webHidden/>
              </w:rPr>
              <w:instrText xml:space="preserve"> PAGEREF _Toc61711457 \h </w:instrText>
            </w:r>
            <w:r>
              <w:rPr>
                <w:noProof/>
                <w:webHidden/>
              </w:rPr>
            </w:r>
            <w:r>
              <w:rPr>
                <w:noProof/>
                <w:webHidden/>
              </w:rPr>
              <w:fldChar w:fldCharType="separate"/>
            </w:r>
            <w:r>
              <w:rPr>
                <w:noProof/>
                <w:webHidden/>
              </w:rPr>
              <w:t>29</w:t>
            </w:r>
            <w:r>
              <w:rPr>
                <w:noProof/>
                <w:webHidden/>
              </w:rPr>
              <w:fldChar w:fldCharType="end"/>
            </w:r>
          </w:hyperlink>
        </w:p>
        <w:p w14:paraId="493EC8BB" w14:textId="2C58198C" w:rsidR="000E2E46" w:rsidRDefault="000E2E46">
          <w:pPr>
            <w:pStyle w:val="TDC2"/>
            <w:tabs>
              <w:tab w:val="left" w:pos="880"/>
              <w:tab w:val="right" w:leader="dot" w:pos="9016"/>
            </w:tabs>
            <w:rPr>
              <w:rFonts w:eastAsiaTheme="minorEastAsia"/>
              <w:noProof/>
              <w:lang w:val="en-US"/>
            </w:rPr>
          </w:pPr>
          <w:hyperlink w:anchor="_Toc61711458" w:history="1">
            <w:r w:rsidRPr="00E92AF5">
              <w:rPr>
                <w:rStyle w:val="Hipervnculo"/>
                <w:noProof/>
                <w:lang w:val="en-US"/>
              </w:rPr>
              <w:t>4.6</w:t>
            </w:r>
            <w:r>
              <w:rPr>
                <w:rFonts w:eastAsiaTheme="minorEastAsia"/>
                <w:noProof/>
                <w:lang w:val="en-US"/>
              </w:rPr>
              <w:tab/>
            </w:r>
            <w:r w:rsidRPr="00E92AF5">
              <w:rPr>
                <w:rStyle w:val="Hipervnculo"/>
                <w:noProof/>
                <w:lang w:val="en-US"/>
              </w:rPr>
              <w:t>Launcher</w:t>
            </w:r>
            <w:r>
              <w:rPr>
                <w:noProof/>
                <w:webHidden/>
              </w:rPr>
              <w:tab/>
            </w:r>
            <w:r>
              <w:rPr>
                <w:noProof/>
                <w:webHidden/>
              </w:rPr>
              <w:fldChar w:fldCharType="begin"/>
            </w:r>
            <w:r>
              <w:rPr>
                <w:noProof/>
                <w:webHidden/>
              </w:rPr>
              <w:instrText xml:space="preserve"> PAGEREF _Toc61711458 \h </w:instrText>
            </w:r>
            <w:r>
              <w:rPr>
                <w:noProof/>
                <w:webHidden/>
              </w:rPr>
            </w:r>
            <w:r>
              <w:rPr>
                <w:noProof/>
                <w:webHidden/>
              </w:rPr>
              <w:fldChar w:fldCharType="separate"/>
            </w:r>
            <w:r>
              <w:rPr>
                <w:noProof/>
                <w:webHidden/>
              </w:rPr>
              <w:t>32</w:t>
            </w:r>
            <w:r>
              <w:rPr>
                <w:noProof/>
                <w:webHidden/>
              </w:rPr>
              <w:fldChar w:fldCharType="end"/>
            </w:r>
          </w:hyperlink>
        </w:p>
        <w:p w14:paraId="08A79A49" w14:textId="6E3F1D1B" w:rsidR="000E2E46" w:rsidRDefault="000E2E46">
          <w:pPr>
            <w:pStyle w:val="TDC3"/>
            <w:tabs>
              <w:tab w:val="left" w:pos="1320"/>
              <w:tab w:val="right" w:leader="dot" w:pos="9016"/>
            </w:tabs>
            <w:rPr>
              <w:rFonts w:eastAsiaTheme="minorEastAsia"/>
              <w:noProof/>
              <w:lang w:val="en-US"/>
            </w:rPr>
          </w:pPr>
          <w:hyperlink w:anchor="_Toc61711459" w:history="1">
            <w:r w:rsidRPr="00E92AF5">
              <w:rPr>
                <w:rStyle w:val="Hipervnculo"/>
                <w:bCs/>
                <w:noProof/>
                <w:lang w:val="en-US"/>
              </w:rPr>
              <w:t>4.6.1</w:t>
            </w:r>
            <w:r>
              <w:rPr>
                <w:rFonts w:eastAsiaTheme="minorEastAsia"/>
                <w:noProof/>
                <w:lang w:val="en-US"/>
              </w:rPr>
              <w:tab/>
            </w:r>
            <w:r w:rsidRPr="00E92AF5">
              <w:rPr>
                <w:rStyle w:val="Hipervnculo"/>
                <w:noProof/>
                <w:lang w:val="en-US"/>
              </w:rPr>
              <w:t>Vega</w:t>
            </w:r>
            <w:r>
              <w:rPr>
                <w:noProof/>
                <w:webHidden/>
              </w:rPr>
              <w:tab/>
            </w:r>
            <w:r>
              <w:rPr>
                <w:noProof/>
                <w:webHidden/>
              </w:rPr>
              <w:fldChar w:fldCharType="begin"/>
            </w:r>
            <w:r>
              <w:rPr>
                <w:noProof/>
                <w:webHidden/>
              </w:rPr>
              <w:instrText xml:space="preserve"> PAGEREF _Toc61711459 \h </w:instrText>
            </w:r>
            <w:r>
              <w:rPr>
                <w:noProof/>
                <w:webHidden/>
              </w:rPr>
            </w:r>
            <w:r>
              <w:rPr>
                <w:noProof/>
                <w:webHidden/>
              </w:rPr>
              <w:fldChar w:fldCharType="separate"/>
            </w:r>
            <w:r>
              <w:rPr>
                <w:noProof/>
                <w:webHidden/>
              </w:rPr>
              <w:t>32</w:t>
            </w:r>
            <w:r>
              <w:rPr>
                <w:noProof/>
                <w:webHidden/>
              </w:rPr>
              <w:fldChar w:fldCharType="end"/>
            </w:r>
          </w:hyperlink>
        </w:p>
        <w:p w14:paraId="20D688A9" w14:textId="6E64CB9F" w:rsidR="000E2E46" w:rsidRDefault="000E2E46">
          <w:pPr>
            <w:pStyle w:val="TDC3"/>
            <w:tabs>
              <w:tab w:val="left" w:pos="1320"/>
              <w:tab w:val="right" w:leader="dot" w:pos="9016"/>
            </w:tabs>
            <w:rPr>
              <w:rFonts w:eastAsiaTheme="minorEastAsia"/>
              <w:noProof/>
              <w:lang w:val="en-US"/>
            </w:rPr>
          </w:pPr>
          <w:hyperlink w:anchor="_Toc61711460" w:history="1">
            <w:r w:rsidRPr="00E92AF5">
              <w:rPr>
                <w:rStyle w:val="Hipervnculo"/>
                <w:bCs/>
                <w:noProof/>
                <w:lang w:val="en-US"/>
              </w:rPr>
              <w:t>4.6.2</w:t>
            </w:r>
            <w:r>
              <w:rPr>
                <w:rFonts w:eastAsiaTheme="minorEastAsia"/>
                <w:noProof/>
                <w:lang w:val="en-US"/>
              </w:rPr>
              <w:tab/>
            </w:r>
            <w:r w:rsidRPr="00E92AF5">
              <w:rPr>
                <w:rStyle w:val="Hipervnculo"/>
                <w:noProof/>
                <w:lang w:val="en-US"/>
              </w:rPr>
              <w:t>Soyuz</w:t>
            </w:r>
            <w:r>
              <w:rPr>
                <w:noProof/>
                <w:webHidden/>
              </w:rPr>
              <w:tab/>
            </w:r>
            <w:r>
              <w:rPr>
                <w:noProof/>
                <w:webHidden/>
              </w:rPr>
              <w:fldChar w:fldCharType="begin"/>
            </w:r>
            <w:r>
              <w:rPr>
                <w:noProof/>
                <w:webHidden/>
              </w:rPr>
              <w:instrText xml:space="preserve"> PAGEREF _Toc61711460 \h </w:instrText>
            </w:r>
            <w:r>
              <w:rPr>
                <w:noProof/>
                <w:webHidden/>
              </w:rPr>
            </w:r>
            <w:r>
              <w:rPr>
                <w:noProof/>
                <w:webHidden/>
              </w:rPr>
              <w:fldChar w:fldCharType="separate"/>
            </w:r>
            <w:r>
              <w:rPr>
                <w:noProof/>
                <w:webHidden/>
              </w:rPr>
              <w:t>32</w:t>
            </w:r>
            <w:r>
              <w:rPr>
                <w:noProof/>
                <w:webHidden/>
              </w:rPr>
              <w:fldChar w:fldCharType="end"/>
            </w:r>
          </w:hyperlink>
        </w:p>
        <w:p w14:paraId="61458054" w14:textId="15F23477" w:rsidR="000E2E46" w:rsidRDefault="000E2E46">
          <w:pPr>
            <w:pStyle w:val="TDC2"/>
            <w:tabs>
              <w:tab w:val="left" w:pos="880"/>
              <w:tab w:val="right" w:leader="dot" w:pos="9016"/>
            </w:tabs>
            <w:rPr>
              <w:rFonts w:eastAsiaTheme="minorEastAsia"/>
              <w:noProof/>
              <w:lang w:val="en-US"/>
            </w:rPr>
          </w:pPr>
          <w:hyperlink w:anchor="_Toc61711461" w:history="1">
            <w:r w:rsidRPr="00E92AF5">
              <w:rPr>
                <w:rStyle w:val="Hipervnculo"/>
                <w:noProof/>
                <w:lang w:val="en-US"/>
              </w:rPr>
              <w:t>4.7</w:t>
            </w:r>
            <w:r>
              <w:rPr>
                <w:rFonts w:eastAsiaTheme="minorEastAsia"/>
                <w:noProof/>
                <w:lang w:val="en-US"/>
              </w:rPr>
              <w:tab/>
            </w:r>
            <w:r w:rsidRPr="00E92AF5">
              <w:rPr>
                <w:rStyle w:val="Hipervnculo"/>
                <w:noProof/>
                <w:lang w:val="en-US"/>
              </w:rPr>
              <w:t>Attitude Determination and Control System (ADCS)</w:t>
            </w:r>
            <w:r>
              <w:rPr>
                <w:noProof/>
                <w:webHidden/>
              </w:rPr>
              <w:tab/>
            </w:r>
            <w:r>
              <w:rPr>
                <w:noProof/>
                <w:webHidden/>
              </w:rPr>
              <w:fldChar w:fldCharType="begin"/>
            </w:r>
            <w:r>
              <w:rPr>
                <w:noProof/>
                <w:webHidden/>
              </w:rPr>
              <w:instrText xml:space="preserve"> PAGEREF _Toc61711461 \h </w:instrText>
            </w:r>
            <w:r>
              <w:rPr>
                <w:noProof/>
                <w:webHidden/>
              </w:rPr>
            </w:r>
            <w:r>
              <w:rPr>
                <w:noProof/>
                <w:webHidden/>
              </w:rPr>
              <w:fldChar w:fldCharType="separate"/>
            </w:r>
            <w:r>
              <w:rPr>
                <w:noProof/>
                <w:webHidden/>
              </w:rPr>
              <w:t>33</w:t>
            </w:r>
            <w:r>
              <w:rPr>
                <w:noProof/>
                <w:webHidden/>
              </w:rPr>
              <w:fldChar w:fldCharType="end"/>
            </w:r>
          </w:hyperlink>
        </w:p>
        <w:p w14:paraId="4258F48D" w14:textId="4797B968" w:rsidR="000E2E46" w:rsidRDefault="000E2E46">
          <w:pPr>
            <w:pStyle w:val="TDC3"/>
            <w:tabs>
              <w:tab w:val="left" w:pos="1320"/>
              <w:tab w:val="right" w:leader="dot" w:pos="9016"/>
            </w:tabs>
            <w:rPr>
              <w:rFonts w:eastAsiaTheme="minorEastAsia"/>
              <w:noProof/>
              <w:lang w:val="en-US"/>
            </w:rPr>
          </w:pPr>
          <w:hyperlink w:anchor="_Toc61711462" w:history="1">
            <w:r w:rsidRPr="00E92AF5">
              <w:rPr>
                <w:rStyle w:val="Hipervnculo"/>
                <w:bCs/>
                <w:noProof/>
                <w:lang w:val="en-US"/>
              </w:rPr>
              <w:t>4.7.1</w:t>
            </w:r>
            <w:r>
              <w:rPr>
                <w:rFonts w:eastAsiaTheme="minorEastAsia"/>
                <w:noProof/>
                <w:lang w:val="en-US"/>
              </w:rPr>
              <w:tab/>
            </w:r>
            <w:r w:rsidRPr="00E92AF5">
              <w:rPr>
                <w:rStyle w:val="Hipervnculo"/>
                <w:noProof/>
                <w:lang w:val="en-US"/>
              </w:rPr>
              <w:t>Disturbance Estimation</w:t>
            </w:r>
            <w:r>
              <w:rPr>
                <w:noProof/>
                <w:webHidden/>
              </w:rPr>
              <w:tab/>
            </w:r>
            <w:r>
              <w:rPr>
                <w:noProof/>
                <w:webHidden/>
              </w:rPr>
              <w:fldChar w:fldCharType="begin"/>
            </w:r>
            <w:r>
              <w:rPr>
                <w:noProof/>
                <w:webHidden/>
              </w:rPr>
              <w:instrText xml:space="preserve"> PAGEREF _Toc61711462 \h </w:instrText>
            </w:r>
            <w:r>
              <w:rPr>
                <w:noProof/>
                <w:webHidden/>
              </w:rPr>
            </w:r>
            <w:r>
              <w:rPr>
                <w:noProof/>
                <w:webHidden/>
              </w:rPr>
              <w:fldChar w:fldCharType="separate"/>
            </w:r>
            <w:r>
              <w:rPr>
                <w:noProof/>
                <w:webHidden/>
              </w:rPr>
              <w:t>33</w:t>
            </w:r>
            <w:r>
              <w:rPr>
                <w:noProof/>
                <w:webHidden/>
              </w:rPr>
              <w:fldChar w:fldCharType="end"/>
            </w:r>
          </w:hyperlink>
        </w:p>
        <w:p w14:paraId="69AA9D7C" w14:textId="1BDD9457" w:rsidR="000E2E46" w:rsidRDefault="000E2E46">
          <w:pPr>
            <w:pStyle w:val="TDC3"/>
            <w:tabs>
              <w:tab w:val="left" w:pos="1320"/>
              <w:tab w:val="right" w:leader="dot" w:pos="9016"/>
            </w:tabs>
            <w:rPr>
              <w:rFonts w:eastAsiaTheme="minorEastAsia"/>
              <w:noProof/>
              <w:lang w:val="en-US"/>
            </w:rPr>
          </w:pPr>
          <w:hyperlink w:anchor="_Toc61711463" w:history="1">
            <w:r w:rsidRPr="00E92AF5">
              <w:rPr>
                <w:rStyle w:val="Hipervnculo"/>
                <w:bCs/>
                <w:noProof/>
                <w:lang w:val="en-US"/>
              </w:rPr>
              <w:t>4.7.2</w:t>
            </w:r>
            <w:r>
              <w:rPr>
                <w:rFonts w:eastAsiaTheme="minorEastAsia"/>
                <w:noProof/>
                <w:lang w:val="en-US"/>
              </w:rPr>
              <w:tab/>
            </w:r>
            <w:r w:rsidRPr="00E92AF5">
              <w:rPr>
                <w:rStyle w:val="Hipervnculo"/>
                <w:noProof/>
                <w:lang w:val="en-US"/>
              </w:rPr>
              <w:t>Results</w:t>
            </w:r>
            <w:r>
              <w:rPr>
                <w:noProof/>
                <w:webHidden/>
              </w:rPr>
              <w:tab/>
            </w:r>
            <w:r>
              <w:rPr>
                <w:noProof/>
                <w:webHidden/>
              </w:rPr>
              <w:fldChar w:fldCharType="begin"/>
            </w:r>
            <w:r>
              <w:rPr>
                <w:noProof/>
                <w:webHidden/>
              </w:rPr>
              <w:instrText xml:space="preserve"> PAGEREF _Toc61711463 \h </w:instrText>
            </w:r>
            <w:r>
              <w:rPr>
                <w:noProof/>
                <w:webHidden/>
              </w:rPr>
            </w:r>
            <w:r>
              <w:rPr>
                <w:noProof/>
                <w:webHidden/>
              </w:rPr>
              <w:fldChar w:fldCharType="separate"/>
            </w:r>
            <w:r>
              <w:rPr>
                <w:noProof/>
                <w:webHidden/>
              </w:rPr>
              <w:t>35</w:t>
            </w:r>
            <w:r>
              <w:rPr>
                <w:noProof/>
                <w:webHidden/>
              </w:rPr>
              <w:fldChar w:fldCharType="end"/>
            </w:r>
          </w:hyperlink>
        </w:p>
        <w:p w14:paraId="51689D33" w14:textId="499E92C1" w:rsidR="000E2E46" w:rsidRDefault="000E2E46">
          <w:pPr>
            <w:pStyle w:val="TDC3"/>
            <w:tabs>
              <w:tab w:val="left" w:pos="1320"/>
              <w:tab w:val="right" w:leader="dot" w:pos="9016"/>
            </w:tabs>
            <w:rPr>
              <w:rFonts w:eastAsiaTheme="minorEastAsia"/>
              <w:noProof/>
              <w:lang w:val="en-US"/>
            </w:rPr>
          </w:pPr>
          <w:hyperlink w:anchor="_Toc61711464" w:history="1">
            <w:r w:rsidRPr="00E92AF5">
              <w:rPr>
                <w:rStyle w:val="Hipervnculo"/>
                <w:bCs/>
                <w:noProof/>
                <w:lang w:val="en-US"/>
              </w:rPr>
              <w:t>4.7.3</w:t>
            </w:r>
            <w:r>
              <w:rPr>
                <w:rFonts w:eastAsiaTheme="minorEastAsia"/>
                <w:noProof/>
                <w:lang w:val="en-US"/>
              </w:rPr>
              <w:tab/>
            </w:r>
            <w:r w:rsidRPr="00E92AF5">
              <w:rPr>
                <w:rStyle w:val="Hipervnculo"/>
                <w:noProof/>
                <w:lang w:val="en-US"/>
              </w:rPr>
              <w:t>Equipment Selected</w:t>
            </w:r>
            <w:r>
              <w:rPr>
                <w:noProof/>
                <w:webHidden/>
              </w:rPr>
              <w:tab/>
            </w:r>
            <w:r>
              <w:rPr>
                <w:noProof/>
                <w:webHidden/>
              </w:rPr>
              <w:fldChar w:fldCharType="begin"/>
            </w:r>
            <w:r>
              <w:rPr>
                <w:noProof/>
                <w:webHidden/>
              </w:rPr>
              <w:instrText xml:space="preserve"> PAGEREF _Toc61711464 \h </w:instrText>
            </w:r>
            <w:r>
              <w:rPr>
                <w:noProof/>
                <w:webHidden/>
              </w:rPr>
            </w:r>
            <w:r>
              <w:rPr>
                <w:noProof/>
                <w:webHidden/>
              </w:rPr>
              <w:fldChar w:fldCharType="separate"/>
            </w:r>
            <w:r>
              <w:rPr>
                <w:noProof/>
                <w:webHidden/>
              </w:rPr>
              <w:t>36</w:t>
            </w:r>
            <w:r>
              <w:rPr>
                <w:noProof/>
                <w:webHidden/>
              </w:rPr>
              <w:fldChar w:fldCharType="end"/>
            </w:r>
          </w:hyperlink>
        </w:p>
        <w:p w14:paraId="356390BC" w14:textId="4CB8FD25" w:rsidR="000E2E46" w:rsidRDefault="000E2E46">
          <w:pPr>
            <w:pStyle w:val="TDC2"/>
            <w:tabs>
              <w:tab w:val="left" w:pos="880"/>
              <w:tab w:val="right" w:leader="dot" w:pos="9016"/>
            </w:tabs>
            <w:rPr>
              <w:rFonts w:eastAsiaTheme="minorEastAsia"/>
              <w:noProof/>
              <w:lang w:val="en-US"/>
            </w:rPr>
          </w:pPr>
          <w:hyperlink w:anchor="_Toc61711465" w:history="1">
            <w:r w:rsidRPr="00E92AF5">
              <w:rPr>
                <w:rStyle w:val="Hipervnculo"/>
                <w:noProof/>
              </w:rPr>
              <w:t>4.8</w:t>
            </w:r>
            <w:r>
              <w:rPr>
                <w:rFonts w:eastAsiaTheme="minorEastAsia"/>
                <w:noProof/>
                <w:lang w:val="en-US"/>
              </w:rPr>
              <w:tab/>
            </w:r>
            <w:r w:rsidRPr="00E92AF5">
              <w:rPr>
                <w:rStyle w:val="Hipervnculo"/>
                <w:noProof/>
              </w:rPr>
              <w:t>Electric power subsystem</w:t>
            </w:r>
            <w:r>
              <w:rPr>
                <w:noProof/>
                <w:webHidden/>
              </w:rPr>
              <w:tab/>
            </w:r>
            <w:r>
              <w:rPr>
                <w:noProof/>
                <w:webHidden/>
              </w:rPr>
              <w:fldChar w:fldCharType="begin"/>
            </w:r>
            <w:r>
              <w:rPr>
                <w:noProof/>
                <w:webHidden/>
              </w:rPr>
              <w:instrText xml:space="preserve"> PAGEREF _Toc61711465 \h </w:instrText>
            </w:r>
            <w:r>
              <w:rPr>
                <w:noProof/>
                <w:webHidden/>
              </w:rPr>
            </w:r>
            <w:r>
              <w:rPr>
                <w:noProof/>
                <w:webHidden/>
              </w:rPr>
              <w:fldChar w:fldCharType="separate"/>
            </w:r>
            <w:r>
              <w:rPr>
                <w:noProof/>
                <w:webHidden/>
              </w:rPr>
              <w:t>38</w:t>
            </w:r>
            <w:r>
              <w:rPr>
                <w:noProof/>
                <w:webHidden/>
              </w:rPr>
              <w:fldChar w:fldCharType="end"/>
            </w:r>
          </w:hyperlink>
        </w:p>
        <w:p w14:paraId="47B442A8" w14:textId="37D11036" w:rsidR="000E2E46" w:rsidRDefault="000E2E46">
          <w:pPr>
            <w:pStyle w:val="TDC3"/>
            <w:tabs>
              <w:tab w:val="left" w:pos="1320"/>
              <w:tab w:val="right" w:leader="dot" w:pos="9016"/>
            </w:tabs>
            <w:rPr>
              <w:rFonts w:eastAsiaTheme="minorEastAsia"/>
              <w:noProof/>
              <w:lang w:val="en-US"/>
            </w:rPr>
          </w:pPr>
          <w:hyperlink w:anchor="_Toc61711466" w:history="1">
            <w:r w:rsidRPr="00E92AF5">
              <w:rPr>
                <w:rStyle w:val="Hipervnculo"/>
                <w:rFonts w:ascii="Calibri" w:eastAsia="Calibri" w:hAnsi="Calibri" w:cs="Calibri"/>
                <w:bCs/>
                <w:noProof/>
                <w:lang w:val="en-GB"/>
              </w:rPr>
              <w:t>4.8.1</w:t>
            </w:r>
            <w:r>
              <w:rPr>
                <w:rFonts w:eastAsiaTheme="minorEastAsia"/>
                <w:noProof/>
                <w:lang w:val="en-US"/>
              </w:rPr>
              <w:tab/>
            </w:r>
            <w:r w:rsidRPr="00E92AF5">
              <w:rPr>
                <w:rStyle w:val="Hipervnculo"/>
                <w:noProof/>
              </w:rPr>
              <w:t>Energy storage</w:t>
            </w:r>
            <w:r>
              <w:rPr>
                <w:noProof/>
                <w:webHidden/>
              </w:rPr>
              <w:tab/>
            </w:r>
            <w:r>
              <w:rPr>
                <w:noProof/>
                <w:webHidden/>
              </w:rPr>
              <w:fldChar w:fldCharType="begin"/>
            </w:r>
            <w:r>
              <w:rPr>
                <w:noProof/>
                <w:webHidden/>
              </w:rPr>
              <w:instrText xml:space="preserve"> PAGEREF _Toc61711466 \h </w:instrText>
            </w:r>
            <w:r>
              <w:rPr>
                <w:noProof/>
                <w:webHidden/>
              </w:rPr>
            </w:r>
            <w:r>
              <w:rPr>
                <w:noProof/>
                <w:webHidden/>
              </w:rPr>
              <w:fldChar w:fldCharType="separate"/>
            </w:r>
            <w:r>
              <w:rPr>
                <w:noProof/>
                <w:webHidden/>
              </w:rPr>
              <w:t>38</w:t>
            </w:r>
            <w:r>
              <w:rPr>
                <w:noProof/>
                <w:webHidden/>
              </w:rPr>
              <w:fldChar w:fldCharType="end"/>
            </w:r>
          </w:hyperlink>
        </w:p>
        <w:p w14:paraId="696DF002" w14:textId="73D7DFCE" w:rsidR="000E2E46" w:rsidRDefault="000E2E46">
          <w:pPr>
            <w:pStyle w:val="TDC3"/>
            <w:tabs>
              <w:tab w:val="left" w:pos="1320"/>
              <w:tab w:val="right" w:leader="dot" w:pos="9016"/>
            </w:tabs>
            <w:rPr>
              <w:rFonts w:eastAsiaTheme="minorEastAsia"/>
              <w:noProof/>
              <w:lang w:val="en-US"/>
            </w:rPr>
          </w:pPr>
          <w:hyperlink w:anchor="_Toc61711467" w:history="1">
            <w:r w:rsidRPr="00E92AF5">
              <w:rPr>
                <w:rStyle w:val="Hipervnculo"/>
                <w:rFonts w:ascii="Calibri" w:eastAsia="Calibri" w:hAnsi="Calibri" w:cs="Calibri"/>
                <w:bCs/>
                <w:noProof/>
                <w:lang w:val="en-GB"/>
              </w:rPr>
              <w:t>4.8.2</w:t>
            </w:r>
            <w:r>
              <w:rPr>
                <w:rFonts w:eastAsiaTheme="minorEastAsia"/>
                <w:noProof/>
                <w:lang w:val="en-US"/>
              </w:rPr>
              <w:tab/>
            </w:r>
            <w:r w:rsidRPr="00E92AF5">
              <w:rPr>
                <w:rStyle w:val="Hipervnculo"/>
                <w:noProof/>
              </w:rPr>
              <w:t>Solar arrays</w:t>
            </w:r>
            <w:r>
              <w:rPr>
                <w:noProof/>
                <w:webHidden/>
              </w:rPr>
              <w:tab/>
            </w:r>
            <w:r>
              <w:rPr>
                <w:noProof/>
                <w:webHidden/>
              </w:rPr>
              <w:fldChar w:fldCharType="begin"/>
            </w:r>
            <w:r>
              <w:rPr>
                <w:noProof/>
                <w:webHidden/>
              </w:rPr>
              <w:instrText xml:space="preserve"> PAGEREF _Toc61711467 \h </w:instrText>
            </w:r>
            <w:r>
              <w:rPr>
                <w:noProof/>
                <w:webHidden/>
              </w:rPr>
            </w:r>
            <w:r>
              <w:rPr>
                <w:noProof/>
                <w:webHidden/>
              </w:rPr>
              <w:fldChar w:fldCharType="separate"/>
            </w:r>
            <w:r>
              <w:rPr>
                <w:noProof/>
                <w:webHidden/>
              </w:rPr>
              <w:t>40</w:t>
            </w:r>
            <w:r>
              <w:rPr>
                <w:noProof/>
                <w:webHidden/>
              </w:rPr>
              <w:fldChar w:fldCharType="end"/>
            </w:r>
          </w:hyperlink>
        </w:p>
        <w:p w14:paraId="399D79C8" w14:textId="287CFA78" w:rsidR="000E2E46" w:rsidRDefault="000E2E46">
          <w:pPr>
            <w:pStyle w:val="TDC1"/>
            <w:rPr>
              <w:rFonts w:eastAsiaTheme="minorEastAsia"/>
              <w:noProof/>
              <w:lang w:val="en-US"/>
            </w:rPr>
          </w:pPr>
          <w:hyperlink w:anchor="_Toc61711468" w:history="1">
            <w:r w:rsidRPr="00E92AF5">
              <w:rPr>
                <w:rStyle w:val="Hipervnculo"/>
                <w:noProof/>
              </w:rPr>
              <w:t>5</w:t>
            </w:r>
            <w:r>
              <w:rPr>
                <w:rFonts w:eastAsiaTheme="minorEastAsia"/>
                <w:noProof/>
                <w:lang w:val="en-US"/>
              </w:rPr>
              <w:tab/>
            </w:r>
            <w:r w:rsidRPr="00E92AF5">
              <w:rPr>
                <w:rStyle w:val="Hipervnculo"/>
                <w:noProof/>
              </w:rPr>
              <w:t>Risk Management</w:t>
            </w:r>
            <w:r>
              <w:rPr>
                <w:noProof/>
                <w:webHidden/>
              </w:rPr>
              <w:tab/>
            </w:r>
            <w:r>
              <w:rPr>
                <w:noProof/>
                <w:webHidden/>
              </w:rPr>
              <w:fldChar w:fldCharType="begin"/>
            </w:r>
            <w:r>
              <w:rPr>
                <w:noProof/>
                <w:webHidden/>
              </w:rPr>
              <w:instrText xml:space="preserve"> PAGEREF _Toc61711468 \h </w:instrText>
            </w:r>
            <w:r>
              <w:rPr>
                <w:noProof/>
                <w:webHidden/>
              </w:rPr>
            </w:r>
            <w:r>
              <w:rPr>
                <w:noProof/>
                <w:webHidden/>
              </w:rPr>
              <w:fldChar w:fldCharType="separate"/>
            </w:r>
            <w:r>
              <w:rPr>
                <w:noProof/>
                <w:webHidden/>
              </w:rPr>
              <w:t>41</w:t>
            </w:r>
            <w:r>
              <w:rPr>
                <w:noProof/>
                <w:webHidden/>
              </w:rPr>
              <w:fldChar w:fldCharType="end"/>
            </w:r>
          </w:hyperlink>
        </w:p>
        <w:p w14:paraId="6955CD90" w14:textId="2F888BAB" w:rsidR="000E2E46" w:rsidRDefault="000E2E46">
          <w:pPr>
            <w:pStyle w:val="TDC2"/>
            <w:tabs>
              <w:tab w:val="left" w:pos="880"/>
              <w:tab w:val="right" w:leader="dot" w:pos="9016"/>
            </w:tabs>
            <w:rPr>
              <w:rFonts w:eastAsiaTheme="minorEastAsia"/>
              <w:noProof/>
              <w:lang w:val="en-US"/>
            </w:rPr>
          </w:pPr>
          <w:hyperlink w:anchor="_Toc61711469" w:history="1">
            <w:r w:rsidRPr="00E92AF5">
              <w:rPr>
                <w:rStyle w:val="Hipervnculo"/>
                <w:noProof/>
                <w:lang w:val="en-US"/>
              </w:rPr>
              <w:t>5.1</w:t>
            </w:r>
            <w:r>
              <w:rPr>
                <w:rFonts w:eastAsiaTheme="minorEastAsia"/>
                <w:noProof/>
                <w:lang w:val="en-US"/>
              </w:rPr>
              <w:tab/>
            </w:r>
            <w:r w:rsidRPr="00E92AF5">
              <w:rPr>
                <w:rStyle w:val="Hipervnculo"/>
                <w:noProof/>
                <w:lang w:val="en-US"/>
              </w:rPr>
              <w:t>Risk Nomenclature</w:t>
            </w:r>
            <w:r>
              <w:rPr>
                <w:noProof/>
                <w:webHidden/>
              </w:rPr>
              <w:tab/>
            </w:r>
            <w:r>
              <w:rPr>
                <w:noProof/>
                <w:webHidden/>
              </w:rPr>
              <w:fldChar w:fldCharType="begin"/>
            </w:r>
            <w:r>
              <w:rPr>
                <w:noProof/>
                <w:webHidden/>
              </w:rPr>
              <w:instrText xml:space="preserve"> PAGEREF _Toc61711469 \h </w:instrText>
            </w:r>
            <w:r>
              <w:rPr>
                <w:noProof/>
                <w:webHidden/>
              </w:rPr>
            </w:r>
            <w:r>
              <w:rPr>
                <w:noProof/>
                <w:webHidden/>
              </w:rPr>
              <w:fldChar w:fldCharType="separate"/>
            </w:r>
            <w:r>
              <w:rPr>
                <w:noProof/>
                <w:webHidden/>
              </w:rPr>
              <w:t>41</w:t>
            </w:r>
            <w:r>
              <w:rPr>
                <w:noProof/>
                <w:webHidden/>
              </w:rPr>
              <w:fldChar w:fldCharType="end"/>
            </w:r>
          </w:hyperlink>
        </w:p>
        <w:p w14:paraId="1BBBFA56" w14:textId="3909FB73" w:rsidR="000E2E46" w:rsidRDefault="000E2E46">
          <w:pPr>
            <w:pStyle w:val="TDC2"/>
            <w:tabs>
              <w:tab w:val="left" w:pos="880"/>
              <w:tab w:val="right" w:leader="dot" w:pos="9016"/>
            </w:tabs>
            <w:rPr>
              <w:rFonts w:eastAsiaTheme="minorEastAsia"/>
              <w:noProof/>
              <w:lang w:val="en-US"/>
            </w:rPr>
          </w:pPr>
          <w:hyperlink w:anchor="_Toc61711470" w:history="1">
            <w:r w:rsidRPr="00E92AF5">
              <w:rPr>
                <w:rStyle w:val="Hipervnculo"/>
                <w:noProof/>
                <w:lang w:val="en-US"/>
              </w:rPr>
              <w:t>5.2</w:t>
            </w:r>
            <w:r>
              <w:rPr>
                <w:rFonts w:eastAsiaTheme="minorEastAsia"/>
                <w:noProof/>
                <w:lang w:val="en-US"/>
              </w:rPr>
              <w:tab/>
            </w:r>
            <w:r w:rsidRPr="00E92AF5">
              <w:rPr>
                <w:rStyle w:val="Hipervnculo"/>
                <w:noProof/>
                <w:lang w:val="en-US"/>
              </w:rPr>
              <w:t>Risk Classification and Management</w:t>
            </w:r>
            <w:r>
              <w:rPr>
                <w:noProof/>
                <w:webHidden/>
              </w:rPr>
              <w:tab/>
            </w:r>
            <w:r>
              <w:rPr>
                <w:noProof/>
                <w:webHidden/>
              </w:rPr>
              <w:fldChar w:fldCharType="begin"/>
            </w:r>
            <w:r>
              <w:rPr>
                <w:noProof/>
                <w:webHidden/>
              </w:rPr>
              <w:instrText xml:space="preserve"> PAGEREF _Toc61711470 \h </w:instrText>
            </w:r>
            <w:r>
              <w:rPr>
                <w:noProof/>
                <w:webHidden/>
              </w:rPr>
            </w:r>
            <w:r>
              <w:rPr>
                <w:noProof/>
                <w:webHidden/>
              </w:rPr>
              <w:fldChar w:fldCharType="separate"/>
            </w:r>
            <w:r>
              <w:rPr>
                <w:noProof/>
                <w:webHidden/>
              </w:rPr>
              <w:t>41</w:t>
            </w:r>
            <w:r>
              <w:rPr>
                <w:noProof/>
                <w:webHidden/>
              </w:rPr>
              <w:fldChar w:fldCharType="end"/>
            </w:r>
          </w:hyperlink>
        </w:p>
        <w:p w14:paraId="157F73BC" w14:textId="4E62E96F" w:rsidR="000E2E46" w:rsidRDefault="000E2E46">
          <w:pPr>
            <w:pStyle w:val="TDC2"/>
            <w:tabs>
              <w:tab w:val="left" w:pos="880"/>
              <w:tab w:val="right" w:leader="dot" w:pos="9016"/>
            </w:tabs>
            <w:rPr>
              <w:rFonts w:eastAsiaTheme="minorEastAsia"/>
              <w:noProof/>
              <w:lang w:val="en-US"/>
            </w:rPr>
          </w:pPr>
          <w:hyperlink w:anchor="_Toc61711471" w:history="1">
            <w:r w:rsidRPr="00E92AF5">
              <w:rPr>
                <w:rStyle w:val="Hipervnculo"/>
                <w:noProof/>
                <w:lang w:val="en-US"/>
              </w:rPr>
              <w:t>5.3</w:t>
            </w:r>
            <w:r>
              <w:rPr>
                <w:rFonts w:eastAsiaTheme="minorEastAsia"/>
                <w:noProof/>
                <w:lang w:val="en-US"/>
              </w:rPr>
              <w:tab/>
            </w:r>
            <w:r w:rsidRPr="00E92AF5">
              <w:rPr>
                <w:rStyle w:val="Hipervnculo"/>
                <w:noProof/>
                <w:lang w:val="en-US"/>
              </w:rPr>
              <w:t>Risk Analysis</w:t>
            </w:r>
            <w:r>
              <w:rPr>
                <w:noProof/>
                <w:webHidden/>
              </w:rPr>
              <w:tab/>
            </w:r>
            <w:r>
              <w:rPr>
                <w:noProof/>
                <w:webHidden/>
              </w:rPr>
              <w:fldChar w:fldCharType="begin"/>
            </w:r>
            <w:r>
              <w:rPr>
                <w:noProof/>
                <w:webHidden/>
              </w:rPr>
              <w:instrText xml:space="preserve"> PAGEREF _Toc61711471 \h </w:instrText>
            </w:r>
            <w:r>
              <w:rPr>
                <w:noProof/>
                <w:webHidden/>
              </w:rPr>
            </w:r>
            <w:r>
              <w:rPr>
                <w:noProof/>
                <w:webHidden/>
              </w:rPr>
              <w:fldChar w:fldCharType="separate"/>
            </w:r>
            <w:r>
              <w:rPr>
                <w:noProof/>
                <w:webHidden/>
              </w:rPr>
              <w:t>43</w:t>
            </w:r>
            <w:r>
              <w:rPr>
                <w:noProof/>
                <w:webHidden/>
              </w:rPr>
              <w:fldChar w:fldCharType="end"/>
            </w:r>
          </w:hyperlink>
        </w:p>
        <w:p w14:paraId="5587B981" w14:textId="0B80FE37" w:rsidR="000E2E46" w:rsidRDefault="000E2E46">
          <w:pPr>
            <w:pStyle w:val="TDC3"/>
            <w:tabs>
              <w:tab w:val="left" w:pos="1320"/>
              <w:tab w:val="right" w:leader="dot" w:pos="9016"/>
            </w:tabs>
            <w:rPr>
              <w:rFonts w:eastAsiaTheme="minorEastAsia"/>
              <w:noProof/>
              <w:lang w:val="en-US"/>
            </w:rPr>
          </w:pPr>
          <w:hyperlink w:anchor="_Toc61711472" w:history="1">
            <w:r w:rsidRPr="00E92AF5">
              <w:rPr>
                <w:rStyle w:val="Hipervnculo"/>
                <w:bCs/>
                <w:noProof/>
                <w:lang w:val="en-US"/>
              </w:rPr>
              <w:t>5.3.1</w:t>
            </w:r>
            <w:r>
              <w:rPr>
                <w:rFonts w:eastAsiaTheme="minorEastAsia"/>
                <w:noProof/>
                <w:lang w:val="en-US"/>
              </w:rPr>
              <w:tab/>
            </w:r>
            <w:r w:rsidRPr="00E92AF5">
              <w:rPr>
                <w:rStyle w:val="Hipervnculo"/>
                <w:noProof/>
                <w:lang w:val="en-US"/>
              </w:rPr>
              <w:t>Mission risks</w:t>
            </w:r>
            <w:r>
              <w:rPr>
                <w:noProof/>
                <w:webHidden/>
              </w:rPr>
              <w:tab/>
            </w:r>
            <w:r>
              <w:rPr>
                <w:noProof/>
                <w:webHidden/>
              </w:rPr>
              <w:fldChar w:fldCharType="begin"/>
            </w:r>
            <w:r>
              <w:rPr>
                <w:noProof/>
                <w:webHidden/>
              </w:rPr>
              <w:instrText xml:space="preserve"> PAGEREF _Toc61711472 \h </w:instrText>
            </w:r>
            <w:r>
              <w:rPr>
                <w:noProof/>
                <w:webHidden/>
              </w:rPr>
            </w:r>
            <w:r>
              <w:rPr>
                <w:noProof/>
                <w:webHidden/>
              </w:rPr>
              <w:fldChar w:fldCharType="separate"/>
            </w:r>
            <w:r>
              <w:rPr>
                <w:noProof/>
                <w:webHidden/>
              </w:rPr>
              <w:t>43</w:t>
            </w:r>
            <w:r>
              <w:rPr>
                <w:noProof/>
                <w:webHidden/>
              </w:rPr>
              <w:fldChar w:fldCharType="end"/>
            </w:r>
          </w:hyperlink>
        </w:p>
        <w:p w14:paraId="52E46B45" w14:textId="5B767B0E" w:rsidR="000E2E46" w:rsidRDefault="000E2E46">
          <w:pPr>
            <w:pStyle w:val="TDC3"/>
            <w:tabs>
              <w:tab w:val="left" w:pos="1320"/>
              <w:tab w:val="right" w:leader="dot" w:pos="9016"/>
            </w:tabs>
            <w:rPr>
              <w:rFonts w:eastAsiaTheme="minorEastAsia"/>
              <w:noProof/>
              <w:lang w:val="en-US"/>
            </w:rPr>
          </w:pPr>
          <w:hyperlink w:anchor="_Toc61711473" w:history="1">
            <w:r w:rsidRPr="00E92AF5">
              <w:rPr>
                <w:rStyle w:val="Hipervnculo"/>
                <w:rFonts w:ascii="Calibri Light" w:eastAsia="Calibri Light" w:hAnsi="Calibri Light" w:cs="Calibri Light"/>
                <w:bCs/>
                <w:noProof/>
                <w:lang w:val="en-US"/>
              </w:rPr>
              <w:t>5.3.2</w:t>
            </w:r>
            <w:r>
              <w:rPr>
                <w:rFonts w:eastAsiaTheme="minorEastAsia"/>
                <w:noProof/>
                <w:lang w:val="en-US"/>
              </w:rPr>
              <w:tab/>
            </w:r>
            <w:r w:rsidRPr="00E92AF5">
              <w:rPr>
                <w:rStyle w:val="Hipervnculo"/>
                <w:noProof/>
                <w:lang w:val="en-US"/>
              </w:rPr>
              <w:t>Communication subsystem and ground segment risks</w:t>
            </w:r>
            <w:r>
              <w:rPr>
                <w:noProof/>
                <w:webHidden/>
              </w:rPr>
              <w:tab/>
            </w:r>
            <w:r>
              <w:rPr>
                <w:noProof/>
                <w:webHidden/>
              </w:rPr>
              <w:fldChar w:fldCharType="begin"/>
            </w:r>
            <w:r>
              <w:rPr>
                <w:noProof/>
                <w:webHidden/>
              </w:rPr>
              <w:instrText xml:space="preserve"> PAGEREF _Toc61711473 \h </w:instrText>
            </w:r>
            <w:r>
              <w:rPr>
                <w:noProof/>
                <w:webHidden/>
              </w:rPr>
            </w:r>
            <w:r>
              <w:rPr>
                <w:noProof/>
                <w:webHidden/>
              </w:rPr>
              <w:fldChar w:fldCharType="separate"/>
            </w:r>
            <w:r>
              <w:rPr>
                <w:noProof/>
                <w:webHidden/>
              </w:rPr>
              <w:t>43</w:t>
            </w:r>
            <w:r>
              <w:rPr>
                <w:noProof/>
                <w:webHidden/>
              </w:rPr>
              <w:fldChar w:fldCharType="end"/>
            </w:r>
          </w:hyperlink>
        </w:p>
        <w:p w14:paraId="1FF41501" w14:textId="137F6C00" w:rsidR="000E2E46" w:rsidRDefault="000E2E46">
          <w:pPr>
            <w:pStyle w:val="TDC3"/>
            <w:tabs>
              <w:tab w:val="left" w:pos="1320"/>
              <w:tab w:val="right" w:leader="dot" w:pos="9016"/>
            </w:tabs>
            <w:rPr>
              <w:rFonts w:eastAsiaTheme="minorEastAsia"/>
              <w:noProof/>
              <w:lang w:val="en-US"/>
            </w:rPr>
          </w:pPr>
          <w:hyperlink w:anchor="_Toc61711474" w:history="1">
            <w:r w:rsidRPr="00E92AF5">
              <w:rPr>
                <w:rStyle w:val="Hipervnculo"/>
                <w:rFonts w:ascii="Calibri Light" w:eastAsia="Calibri Light" w:hAnsi="Calibri Light" w:cs="Calibri Light"/>
                <w:bCs/>
                <w:noProof/>
                <w:lang w:val="en-US"/>
              </w:rPr>
              <w:t>5.3.3</w:t>
            </w:r>
            <w:r>
              <w:rPr>
                <w:rFonts w:eastAsiaTheme="minorEastAsia"/>
                <w:noProof/>
                <w:lang w:val="en-US"/>
              </w:rPr>
              <w:tab/>
            </w:r>
            <w:r w:rsidRPr="00E92AF5">
              <w:rPr>
                <w:rStyle w:val="Hipervnculo"/>
                <w:noProof/>
                <w:lang w:val="en-US"/>
              </w:rPr>
              <w:t>Thermal control subsystem risks</w:t>
            </w:r>
            <w:r>
              <w:rPr>
                <w:noProof/>
                <w:webHidden/>
              </w:rPr>
              <w:tab/>
            </w:r>
            <w:r>
              <w:rPr>
                <w:noProof/>
                <w:webHidden/>
              </w:rPr>
              <w:fldChar w:fldCharType="begin"/>
            </w:r>
            <w:r>
              <w:rPr>
                <w:noProof/>
                <w:webHidden/>
              </w:rPr>
              <w:instrText xml:space="preserve"> PAGEREF _Toc61711474 \h </w:instrText>
            </w:r>
            <w:r>
              <w:rPr>
                <w:noProof/>
                <w:webHidden/>
              </w:rPr>
            </w:r>
            <w:r>
              <w:rPr>
                <w:noProof/>
                <w:webHidden/>
              </w:rPr>
              <w:fldChar w:fldCharType="separate"/>
            </w:r>
            <w:r>
              <w:rPr>
                <w:noProof/>
                <w:webHidden/>
              </w:rPr>
              <w:t>44</w:t>
            </w:r>
            <w:r>
              <w:rPr>
                <w:noProof/>
                <w:webHidden/>
              </w:rPr>
              <w:fldChar w:fldCharType="end"/>
            </w:r>
          </w:hyperlink>
        </w:p>
        <w:p w14:paraId="71D68028" w14:textId="0C86666B" w:rsidR="000E2E46" w:rsidRDefault="000E2E46">
          <w:pPr>
            <w:pStyle w:val="TDC3"/>
            <w:tabs>
              <w:tab w:val="left" w:pos="1320"/>
              <w:tab w:val="right" w:leader="dot" w:pos="9016"/>
            </w:tabs>
            <w:rPr>
              <w:rFonts w:eastAsiaTheme="minorEastAsia"/>
              <w:noProof/>
              <w:lang w:val="en-US"/>
            </w:rPr>
          </w:pPr>
          <w:hyperlink w:anchor="_Toc61711475" w:history="1">
            <w:r w:rsidRPr="00E92AF5">
              <w:rPr>
                <w:rStyle w:val="Hipervnculo"/>
                <w:rFonts w:ascii="Calibri Light" w:eastAsia="Calibri Light" w:hAnsi="Calibri Light" w:cs="Calibri Light"/>
                <w:bCs/>
                <w:noProof/>
                <w:lang w:val="en-US"/>
              </w:rPr>
              <w:t>5.3.4</w:t>
            </w:r>
            <w:r>
              <w:rPr>
                <w:rFonts w:eastAsiaTheme="minorEastAsia"/>
                <w:noProof/>
                <w:lang w:val="en-US"/>
              </w:rPr>
              <w:tab/>
            </w:r>
            <w:r w:rsidRPr="00E92AF5">
              <w:rPr>
                <w:rStyle w:val="Hipervnculo"/>
                <w:noProof/>
                <w:lang w:val="en-US"/>
              </w:rPr>
              <w:t>Attitude Determination and Control System risks</w:t>
            </w:r>
            <w:r>
              <w:rPr>
                <w:noProof/>
                <w:webHidden/>
              </w:rPr>
              <w:tab/>
            </w:r>
            <w:r>
              <w:rPr>
                <w:noProof/>
                <w:webHidden/>
              </w:rPr>
              <w:fldChar w:fldCharType="begin"/>
            </w:r>
            <w:r>
              <w:rPr>
                <w:noProof/>
                <w:webHidden/>
              </w:rPr>
              <w:instrText xml:space="preserve"> PAGEREF _Toc61711475 \h </w:instrText>
            </w:r>
            <w:r>
              <w:rPr>
                <w:noProof/>
                <w:webHidden/>
              </w:rPr>
            </w:r>
            <w:r>
              <w:rPr>
                <w:noProof/>
                <w:webHidden/>
              </w:rPr>
              <w:fldChar w:fldCharType="separate"/>
            </w:r>
            <w:r>
              <w:rPr>
                <w:noProof/>
                <w:webHidden/>
              </w:rPr>
              <w:t>44</w:t>
            </w:r>
            <w:r>
              <w:rPr>
                <w:noProof/>
                <w:webHidden/>
              </w:rPr>
              <w:fldChar w:fldCharType="end"/>
            </w:r>
          </w:hyperlink>
        </w:p>
        <w:p w14:paraId="4CFF7298" w14:textId="06F8BA8C" w:rsidR="000E2E46" w:rsidRDefault="000E2E46">
          <w:pPr>
            <w:pStyle w:val="TDC3"/>
            <w:tabs>
              <w:tab w:val="left" w:pos="1320"/>
              <w:tab w:val="right" w:leader="dot" w:pos="9016"/>
            </w:tabs>
            <w:rPr>
              <w:rFonts w:eastAsiaTheme="minorEastAsia"/>
              <w:noProof/>
              <w:lang w:val="en-US"/>
            </w:rPr>
          </w:pPr>
          <w:hyperlink w:anchor="_Toc61711476" w:history="1">
            <w:r w:rsidRPr="00E92AF5">
              <w:rPr>
                <w:rStyle w:val="Hipervnculo"/>
                <w:rFonts w:ascii="Calibri Light" w:eastAsia="Calibri Light" w:hAnsi="Calibri Light" w:cs="Calibri Light"/>
                <w:bCs/>
                <w:noProof/>
                <w:lang w:val="en-US"/>
              </w:rPr>
              <w:t>5.3.5</w:t>
            </w:r>
            <w:r>
              <w:rPr>
                <w:rFonts w:eastAsiaTheme="minorEastAsia"/>
                <w:noProof/>
                <w:lang w:val="en-US"/>
              </w:rPr>
              <w:tab/>
            </w:r>
            <w:r w:rsidRPr="00E92AF5">
              <w:rPr>
                <w:rStyle w:val="Hipervnculo"/>
                <w:noProof/>
                <w:lang w:val="en-US"/>
              </w:rPr>
              <w:t>Structural risks</w:t>
            </w:r>
            <w:r>
              <w:rPr>
                <w:noProof/>
                <w:webHidden/>
              </w:rPr>
              <w:tab/>
            </w:r>
            <w:r>
              <w:rPr>
                <w:noProof/>
                <w:webHidden/>
              </w:rPr>
              <w:fldChar w:fldCharType="begin"/>
            </w:r>
            <w:r>
              <w:rPr>
                <w:noProof/>
                <w:webHidden/>
              </w:rPr>
              <w:instrText xml:space="preserve"> PAGEREF _Toc61711476 \h </w:instrText>
            </w:r>
            <w:r>
              <w:rPr>
                <w:noProof/>
                <w:webHidden/>
              </w:rPr>
            </w:r>
            <w:r>
              <w:rPr>
                <w:noProof/>
                <w:webHidden/>
              </w:rPr>
              <w:fldChar w:fldCharType="separate"/>
            </w:r>
            <w:r>
              <w:rPr>
                <w:noProof/>
                <w:webHidden/>
              </w:rPr>
              <w:t>45</w:t>
            </w:r>
            <w:r>
              <w:rPr>
                <w:noProof/>
                <w:webHidden/>
              </w:rPr>
              <w:fldChar w:fldCharType="end"/>
            </w:r>
          </w:hyperlink>
        </w:p>
        <w:p w14:paraId="7EDC18FE" w14:textId="79449ADC" w:rsidR="000E2E46" w:rsidRDefault="000E2E46">
          <w:pPr>
            <w:pStyle w:val="TDC3"/>
            <w:tabs>
              <w:tab w:val="left" w:pos="1320"/>
              <w:tab w:val="right" w:leader="dot" w:pos="9016"/>
            </w:tabs>
            <w:rPr>
              <w:rFonts w:eastAsiaTheme="minorEastAsia"/>
              <w:noProof/>
              <w:lang w:val="en-US"/>
            </w:rPr>
          </w:pPr>
          <w:hyperlink w:anchor="_Toc61711477" w:history="1">
            <w:r w:rsidRPr="00E92AF5">
              <w:rPr>
                <w:rStyle w:val="Hipervnculo"/>
                <w:rFonts w:ascii="Calibri Light" w:eastAsia="Calibri Light" w:hAnsi="Calibri Light" w:cs="Calibri Light"/>
                <w:bCs/>
                <w:noProof/>
                <w:lang w:val="en-US"/>
              </w:rPr>
              <w:t>5.3.6</w:t>
            </w:r>
            <w:r>
              <w:rPr>
                <w:rFonts w:eastAsiaTheme="minorEastAsia"/>
                <w:noProof/>
                <w:lang w:val="en-US"/>
              </w:rPr>
              <w:tab/>
            </w:r>
            <w:r w:rsidRPr="00E92AF5">
              <w:rPr>
                <w:rStyle w:val="Hipervnculo"/>
                <w:noProof/>
                <w:lang w:val="en-US"/>
              </w:rPr>
              <w:t>Power risks</w:t>
            </w:r>
            <w:r>
              <w:rPr>
                <w:noProof/>
                <w:webHidden/>
              </w:rPr>
              <w:tab/>
            </w:r>
            <w:r>
              <w:rPr>
                <w:noProof/>
                <w:webHidden/>
              </w:rPr>
              <w:fldChar w:fldCharType="begin"/>
            </w:r>
            <w:r>
              <w:rPr>
                <w:noProof/>
                <w:webHidden/>
              </w:rPr>
              <w:instrText xml:space="preserve"> PAGEREF _Toc61711477 \h </w:instrText>
            </w:r>
            <w:r>
              <w:rPr>
                <w:noProof/>
                <w:webHidden/>
              </w:rPr>
            </w:r>
            <w:r>
              <w:rPr>
                <w:noProof/>
                <w:webHidden/>
              </w:rPr>
              <w:fldChar w:fldCharType="separate"/>
            </w:r>
            <w:r>
              <w:rPr>
                <w:noProof/>
                <w:webHidden/>
              </w:rPr>
              <w:t>46</w:t>
            </w:r>
            <w:r>
              <w:rPr>
                <w:noProof/>
                <w:webHidden/>
              </w:rPr>
              <w:fldChar w:fldCharType="end"/>
            </w:r>
          </w:hyperlink>
        </w:p>
        <w:p w14:paraId="5CB7B811" w14:textId="3E64C29F" w:rsidR="000E2E46" w:rsidRDefault="000E2E46">
          <w:pPr>
            <w:pStyle w:val="TDC1"/>
            <w:rPr>
              <w:rFonts w:eastAsiaTheme="minorEastAsia"/>
              <w:noProof/>
              <w:lang w:val="en-US"/>
            </w:rPr>
          </w:pPr>
          <w:hyperlink w:anchor="_Toc61711478" w:history="1">
            <w:r w:rsidRPr="00E92AF5">
              <w:rPr>
                <w:rStyle w:val="Hipervnculo"/>
                <w:noProof/>
              </w:rPr>
              <w:t>6</w:t>
            </w:r>
            <w:r>
              <w:rPr>
                <w:rFonts w:eastAsiaTheme="minorEastAsia"/>
                <w:noProof/>
                <w:lang w:val="en-US"/>
              </w:rPr>
              <w:tab/>
            </w:r>
            <w:r w:rsidRPr="00E92AF5">
              <w:rPr>
                <w:rStyle w:val="Hipervnculo"/>
                <w:noProof/>
              </w:rPr>
              <w:t>Conclusions</w:t>
            </w:r>
            <w:r>
              <w:rPr>
                <w:noProof/>
                <w:webHidden/>
              </w:rPr>
              <w:tab/>
            </w:r>
            <w:r>
              <w:rPr>
                <w:noProof/>
                <w:webHidden/>
              </w:rPr>
              <w:fldChar w:fldCharType="begin"/>
            </w:r>
            <w:r>
              <w:rPr>
                <w:noProof/>
                <w:webHidden/>
              </w:rPr>
              <w:instrText xml:space="preserve"> PAGEREF _Toc61711478 \h </w:instrText>
            </w:r>
            <w:r>
              <w:rPr>
                <w:noProof/>
                <w:webHidden/>
              </w:rPr>
            </w:r>
            <w:r>
              <w:rPr>
                <w:noProof/>
                <w:webHidden/>
              </w:rPr>
              <w:fldChar w:fldCharType="separate"/>
            </w:r>
            <w:r>
              <w:rPr>
                <w:noProof/>
                <w:webHidden/>
              </w:rPr>
              <w:t>47</w:t>
            </w:r>
            <w:r>
              <w:rPr>
                <w:noProof/>
                <w:webHidden/>
              </w:rPr>
              <w:fldChar w:fldCharType="end"/>
            </w:r>
          </w:hyperlink>
        </w:p>
        <w:p w14:paraId="0F1D3E51" w14:textId="074EC6B1" w:rsidR="000E2E46" w:rsidRDefault="000E2E46">
          <w:pPr>
            <w:pStyle w:val="TDC2"/>
            <w:tabs>
              <w:tab w:val="left" w:pos="880"/>
              <w:tab w:val="right" w:leader="dot" w:pos="9016"/>
            </w:tabs>
            <w:rPr>
              <w:rFonts w:eastAsiaTheme="minorEastAsia"/>
              <w:noProof/>
              <w:lang w:val="en-US"/>
            </w:rPr>
          </w:pPr>
          <w:hyperlink w:anchor="_Toc61711479" w:history="1">
            <w:r w:rsidRPr="00E92AF5">
              <w:rPr>
                <w:rStyle w:val="Hipervnculo"/>
                <w:noProof/>
              </w:rPr>
              <w:t>6.1</w:t>
            </w:r>
            <w:r>
              <w:rPr>
                <w:rFonts w:eastAsiaTheme="minorEastAsia"/>
                <w:noProof/>
                <w:lang w:val="en-US"/>
              </w:rPr>
              <w:tab/>
            </w:r>
            <w:r w:rsidRPr="00E92AF5">
              <w:rPr>
                <w:rStyle w:val="Hipervnculo"/>
                <w:noProof/>
              </w:rPr>
              <w:t>Mission Analysis and Launcher</w:t>
            </w:r>
            <w:r>
              <w:rPr>
                <w:noProof/>
                <w:webHidden/>
              </w:rPr>
              <w:tab/>
            </w:r>
            <w:r>
              <w:rPr>
                <w:noProof/>
                <w:webHidden/>
              </w:rPr>
              <w:fldChar w:fldCharType="begin"/>
            </w:r>
            <w:r>
              <w:rPr>
                <w:noProof/>
                <w:webHidden/>
              </w:rPr>
              <w:instrText xml:space="preserve"> PAGEREF _Toc61711479 \h </w:instrText>
            </w:r>
            <w:r>
              <w:rPr>
                <w:noProof/>
                <w:webHidden/>
              </w:rPr>
            </w:r>
            <w:r>
              <w:rPr>
                <w:noProof/>
                <w:webHidden/>
              </w:rPr>
              <w:fldChar w:fldCharType="separate"/>
            </w:r>
            <w:r>
              <w:rPr>
                <w:noProof/>
                <w:webHidden/>
              </w:rPr>
              <w:t>47</w:t>
            </w:r>
            <w:r>
              <w:rPr>
                <w:noProof/>
                <w:webHidden/>
              </w:rPr>
              <w:fldChar w:fldCharType="end"/>
            </w:r>
          </w:hyperlink>
        </w:p>
        <w:p w14:paraId="6FEC709B" w14:textId="7FBC66FF" w:rsidR="000E2E46" w:rsidRDefault="000E2E46">
          <w:pPr>
            <w:pStyle w:val="TDC2"/>
            <w:tabs>
              <w:tab w:val="left" w:pos="880"/>
              <w:tab w:val="right" w:leader="dot" w:pos="9016"/>
            </w:tabs>
            <w:rPr>
              <w:rFonts w:eastAsiaTheme="minorEastAsia"/>
              <w:noProof/>
              <w:lang w:val="en-US"/>
            </w:rPr>
          </w:pPr>
          <w:hyperlink w:anchor="_Toc61711480" w:history="1">
            <w:r w:rsidRPr="00E92AF5">
              <w:rPr>
                <w:rStyle w:val="Hipervnculo"/>
                <w:noProof/>
                <w:lang w:val="en-US"/>
              </w:rPr>
              <w:t>6.2</w:t>
            </w:r>
            <w:r>
              <w:rPr>
                <w:rFonts w:eastAsiaTheme="minorEastAsia"/>
                <w:noProof/>
                <w:lang w:val="en-US"/>
              </w:rPr>
              <w:tab/>
            </w:r>
            <w:r w:rsidRPr="00E92AF5">
              <w:rPr>
                <w:rStyle w:val="Hipervnculo"/>
                <w:noProof/>
                <w:lang w:val="en-US"/>
              </w:rPr>
              <w:t>Mechanical Design and Structure</w:t>
            </w:r>
            <w:r>
              <w:rPr>
                <w:noProof/>
                <w:webHidden/>
              </w:rPr>
              <w:tab/>
            </w:r>
            <w:r>
              <w:rPr>
                <w:noProof/>
                <w:webHidden/>
              </w:rPr>
              <w:fldChar w:fldCharType="begin"/>
            </w:r>
            <w:r>
              <w:rPr>
                <w:noProof/>
                <w:webHidden/>
              </w:rPr>
              <w:instrText xml:space="preserve"> PAGEREF _Toc61711480 \h </w:instrText>
            </w:r>
            <w:r>
              <w:rPr>
                <w:noProof/>
                <w:webHidden/>
              </w:rPr>
            </w:r>
            <w:r>
              <w:rPr>
                <w:noProof/>
                <w:webHidden/>
              </w:rPr>
              <w:fldChar w:fldCharType="separate"/>
            </w:r>
            <w:r>
              <w:rPr>
                <w:noProof/>
                <w:webHidden/>
              </w:rPr>
              <w:t>47</w:t>
            </w:r>
            <w:r>
              <w:rPr>
                <w:noProof/>
                <w:webHidden/>
              </w:rPr>
              <w:fldChar w:fldCharType="end"/>
            </w:r>
          </w:hyperlink>
        </w:p>
        <w:p w14:paraId="5CA8D993" w14:textId="63C40C24" w:rsidR="000E2E46" w:rsidRDefault="000E2E46">
          <w:pPr>
            <w:pStyle w:val="TDC2"/>
            <w:tabs>
              <w:tab w:val="left" w:pos="880"/>
              <w:tab w:val="right" w:leader="dot" w:pos="9016"/>
            </w:tabs>
            <w:rPr>
              <w:rFonts w:eastAsiaTheme="minorEastAsia"/>
              <w:noProof/>
              <w:lang w:val="en-US"/>
            </w:rPr>
          </w:pPr>
          <w:hyperlink w:anchor="_Toc61711481" w:history="1">
            <w:r w:rsidRPr="00E92AF5">
              <w:rPr>
                <w:rStyle w:val="Hipervnculo"/>
                <w:noProof/>
                <w:lang w:val="en-US"/>
              </w:rPr>
              <w:t>6.3</w:t>
            </w:r>
            <w:r>
              <w:rPr>
                <w:rFonts w:eastAsiaTheme="minorEastAsia"/>
                <w:noProof/>
                <w:lang w:val="en-US"/>
              </w:rPr>
              <w:tab/>
            </w:r>
            <w:r w:rsidRPr="00E92AF5">
              <w:rPr>
                <w:rStyle w:val="Hipervnculo"/>
                <w:noProof/>
                <w:lang w:val="en-US"/>
              </w:rPr>
              <w:t>Communication subsystem and ground station</w:t>
            </w:r>
            <w:r>
              <w:rPr>
                <w:noProof/>
                <w:webHidden/>
              </w:rPr>
              <w:tab/>
            </w:r>
            <w:r>
              <w:rPr>
                <w:noProof/>
                <w:webHidden/>
              </w:rPr>
              <w:fldChar w:fldCharType="begin"/>
            </w:r>
            <w:r>
              <w:rPr>
                <w:noProof/>
                <w:webHidden/>
              </w:rPr>
              <w:instrText xml:space="preserve"> PAGEREF _Toc61711481 \h </w:instrText>
            </w:r>
            <w:r>
              <w:rPr>
                <w:noProof/>
                <w:webHidden/>
              </w:rPr>
            </w:r>
            <w:r>
              <w:rPr>
                <w:noProof/>
                <w:webHidden/>
              </w:rPr>
              <w:fldChar w:fldCharType="separate"/>
            </w:r>
            <w:r>
              <w:rPr>
                <w:noProof/>
                <w:webHidden/>
              </w:rPr>
              <w:t>48</w:t>
            </w:r>
            <w:r>
              <w:rPr>
                <w:noProof/>
                <w:webHidden/>
              </w:rPr>
              <w:fldChar w:fldCharType="end"/>
            </w:r>
          </w:hyperlink>
        </w:p>
        <w:p w14:paraId="54AFD290" w14:textId="7CAA4F80" w:rsidR="000E2E46" w:rsidRDefault="000E2E46">
          <w:pPr>
            <w:pStyle w:val="TDC2"/>
            <w:tabs>
              <w:tab w:val="left" w:pos="880"/>
              <w:tab w:val="right" w:leader="dot" w:pos="9016"/>
            </w:tabs>
            <w:rPr>
              <w:rFonts w:eastAsiaTheme="minorEastAsia"/>
              <w:noProof/>
              <w:lang w:val="en-US"/>
            </w:rPr>
          </w:pPr>
          <w:hyperlink w:anchor="_Toc61711482" w:history="1">
            <w:r w:rsidRPr="00E92AF5">
              <w:rPr>
                <w:rStyle w:val="Hipervnculo"/>
                <w:noProof/>
                <w:lang w:val="en-US"/>
              </w:rPr>
              <w:t>6.4</w:t>
            </w:r>
            <w:r>
              <w:rPr>
                <w:rFonts w:eastAsiaTheme="minorEastAsia"/>
                <w:noProof/>
                <w:lang w:val="en-US"/>
              </w:rPr>
              <w:tab/>
            </w:r>
            <w:r w:rsidRPr="00E92AF5">
              <w:rPr>
                <w:rStyle w:val="Hipervnculo"/>
                <w:noProof/>
                <w:lang w:val="en-US"/>
              </w:rPr>
              <w:t>Thermal Control subsystem</w:t>
            </w:r>
            <w:r>
              <w:rPr>
                <w:noProof/>
                <w:webHidden/>
              </w:rPr>
              <w:tab/>
            </w:r>
            <w:r>
              <w:rPr>
                <w:noProof/>
                <w:webHidden/>
              </w:rPr>
              <w:fldChar w:fldCharType="begin"/>
            </w:r>
            <w:r>
              <w:rPr>
                <w:noProof/>
                <w:webHidden/>
              </w:rPr>
              <w:instrText xml:space="preserve"> PAGEREF _Toc61711482 \h </w:instrText>
            </w:r>
            <w:r>
              <w:rPr>
                <w:noProof/>
                <w:webHidden/>
              </w:rPr>
            </w:r>
            <w:r>
              <w:rPr>
                <w:noProof/>
                <w:webHidden/>
              </w:rPr>
              <w:fldChar w:fldCharType="separate"/>
            </w:r>
            <w:r>
              <w:rPr>
                <w:noProof/>
                <w:webHidden/>
              </w:rPr>
              <w:t>48</w:t>
            </w:r>
            <w:r>
              <w:rPr>
                <w:noProof/>
                <w:webHidden/>
              </w:rPr>
              <w:fldChar w:fldCharType="end"/>
            </w:r>
          </w:hyperlink>
        </w:p>
        <w:p w14:paraId="782DC94F" w14:textId="1245C964" w:rsidR="000E2E46" w:rsidRDefault="000E2E46">
          <w:pPr>
            <w:pStyle w:val="TDC2"/>
            <w:tabs>
              <w:tab w:val="left" w:pos="880"/>
              <w:tab w:val="right" w:leader="dot" w:pos="9016"/>
            </w:tabs>
            <w:rPr>
              <w:rFonts w:eastAsiaTheme="minorEastAsia"/>
              <w:noProof/>
              <w:lang w:val="en-US"/>
            </w:rPr>
          </w:pPr>
          <w:hyperlink w:anchor="_Toc61711483" w:history="1">
            <w:r w:rsidRPr="00E92AF5">
              <w:rPr>
                <w:rStyle w:val="Hipervnculo"/>
                <w:noProof/>
                <w:lang w:val="en-US"/>
              </w:rPr>
              <w:t>6.5</w:t>
            </w:r>
            <w:r>
              <w:rPr>
                <w:rFonts w:eastAsiaTheme="minorEastAsia"/>
                <w:noProof/>
                <w:lang w:val="en-US"/>
              </w:rPr>
              <w:tab/>
            </w:r>
            <w:r w:rsidRPr="00E92AF5">
              <w:rPr>
                <w:rStyle w:val="Hipervnculo"/>
                <w:noProof/>
                <w:lang w:val="en-US"/>
              </w:rPr>
              <w:t>Attitude Determination and Control Systems</w:t>
            </w:r>
            <w:r>
              <w:rPr>
                <w:noProof/>
                <w:webHidden/>
              </w:rPr>
              <w:tab/>
            </w:r>
            <w:r>
              <w:rPr>
                <w:noProof/>
                <w:webHidden/>
              </w:rPr>
              <w:fldChar w:fldCharType="begin"/>
            </w:r>
            <w:r>
              <w:rPr>
                <w:noProof/>
                <w:webHidden/>
              </w:rPr>
              <w:instrText xml:space="preserve"> PAGEREF _Toc61711483 \h </w:instrText>
            </w:r>
            <w:r>
              <w:rPr>
                <w:noProof/>
                <w:webHidden/>
              </w:rPr>
            </w:r>
            <w:r>
              <w:rPr>
                <w:noProof/>
                <w:webHidden/>
              </w:rPr>
              <w:fldChar w:fldCharType="separate"/>
            </w:r>
            <w:r>
              <w:rPr>
                <w:noProof/>
                <w:webHidden/>
              </w:rPr>
              <w:t>49</w:t>
            </w:r>
            <w:r>
              <w:rPr>
                <w:noProof/>
                <w:webHidden/>
              </w:rPr>
              <w:fldChar w:fldCharType="end"/>
            </w:r>
          </w:hyperlink>
        </w:p>
        <w:p w14:paraId="0F90C43A" w14:textId="4DB0E190" w:rsidR="000E2E46" w:rsidRDefault="000E2E46">
          <w:pPr>
            <w:pStyle w:val="TDC2"/>
            <w:tabs>
              <w:tab w:val="left" w:pos="880"/>
              <w:tab w:val="right" w:leader="dot" w:pos="9016"/>
            </w:tabs>
            <w:rPr>
              <w:rFonts w:eastAsiaTheme="minorEastAsia"/>
              <w:noProof/>
              <w:lang w:val="en-US"/>
            </w:rPr>
          </w:pPr>
          <w:hyperlink w:anchor="_Toc61711484" w:history="1">
            <w:r w:rsidRPr="00E92AF5">
              <w:rPr>
                <w:rStyle w:val="Hipervnculo"/>
                <w:noProof/>
              </w:rPr>
              <w:t>6.6</w:t>
            </w:r>
            <w:r>
              <w:rPr>
                <w:rFonts w:eastAsiaTheme="minorEastAsia"/>
                <w:noProof/>
                <w:lang w:val="en-US"/>
              </w:rPr>
              <w:tab/>
            </w:r>
            <w:r w:rsidRPr="00E92AF5">
              <w:rPr>
                <w:rStyle w:val="Hipervnculo"/>
                <w:noProof/>
                <w:lang w:val="en-US"/>
              </w:rPr>
              <w:t>Power Subsystem</w:t>
            </w:r>
            <w:r>
              <w:rPr>
                <w:noProof/>
                <w:webHidden/>
              </w:rPr>
              <w:tab/>
            </w:r>
            <w:r>
              <w:rPr>
                <w:noProof/>
                <w:webHidden/>
              </w:rPr>
              <w:fldChar w:fldCharType="begin"/>
            </w:r>
            <w:r>
              <w:rPr>
                <w:noProof/>
                <w:webHidden/>
              </w:rPr>
              <w:instrText xml:space="preserve"> PAGEREF _Toc61711484 \h </w:instrText>
            </w:r>
            <w:r>
              <w:rPr>
                <w:noProof/>
                <w:webHidden/>
              </w:rPr>
            </w:r>
            <w:r>
              <w:rPr>
                <w:noProof/>
                <w:webHidden/>
              </w:rPr>
              <w:fldChar w:fldCharType="separate"/>
            </w:r>
            <w:r>
              <w:rPr>
                <w:noProof/>
                <w:webHidden/>
              </w:rPr>
              <w:t>49</w:t>
            </w:r>
            <w:r>
              <w:rPr>
                <w:noProof/>
                <w:webHidden/>
              </w:rPr>
              <w:fldChar w:fldCharType="end"/>
            </w:r>
          </w:hyperlink>
        </w:p>
        <w:p w14:paraId="0A8EA8E4" w14:textId="3FC4A788" w:rsidR="00560B10" w:rsidRDefault="00560B10" w:rsidP="00DE7C1B">
          <w:pPr>
            <w:contextualSpacing/>
          </w:pPr>
          <w:r>
            <w:rPr>
              <w:b/>
              <w:bCs/>
            </w:rPr>
            <w:fldChar w:fldCharType="end"/>
          </w:r>
        </w:p>
      </w:sdtContent>
    </w:sdt>
    <w:p w14:paraId="31DA39F9" w14:textId="37F8D6A3" w:rsidR="00560B10" w:rsidRDefault="00560B10">
      <w:pPr>
        <w:rPr>
          <w:rFonts w:asciiTheme="majorHAnsi" w:eastAsiaTheme="majorEastAsia" w:hAnsiTheme="majorHAnsi" w:cstheme="majorBidi"/>
          <w:b/>
          <w:bCs/>
          <w:color w:val="2F5496" w:themeColor="accent1" w:themeShade="BF"/>
          <w:sz w:val="32"/>
          <w:szCs w:val="32"/>
        </w:rPr>
      </w:pPr>
      <w:r>
        <w:rPr>
          <w:b/>
          <w:bCs/>
        </w:rPr>
        <w:br w:type="page"/>
      </w:r>
    </w:p>
    <w:p w14:paraId="5C1A07E2" w14:textId="44D1BD2B" w:rsidR="00C11398" w:rsidRPr="00956055" w:rsidRDefault="00064D8D" w:rsidP="007F345D">
      <w:pPr>
        <w:pStyle w:val="Ttulo1"/>
        <w:numPr>
          <w:ilvl w:val="0"/>
          <w:numId w:val="0"/>
        </w:numPr>
        <w:rPr>
          <w:lang w:val="en-US"/>
        </w:rPr>
      </w:pPr>
      <w:bookmarkStart w:id="0" w:name="_Toc61711428"/>
      <w:r w:rsidRPr="00956055">
        <w:rPr>
          <w:lang w:val="en-US"/>
        </w:rPr>
        <w:lastRenderedPageBreak/>
        <w:t>A</w:t>
      </w:r>
      <w:r w:rsidR="00E17A63" w:rsidRPr="00956055">
        <w:rPr>
          <w:lang w:val="en-US"/>
        </w:rPr>
        <w:t>bstract</w:t>
      </w:r>
      <w:bookmarkEnd w:id="0"/>
    </w:p>
    <w:p w14:paraId="73F4DDF1" w14:textId="37F8D6A3" w:rsidR="0014228F" w:rsidRPr="00956055" w:rsidRDefault="0014228F" w:rsidP="0014228F">
      <w:pPr>
        <w:rPr>
          <w:lang w:val="en-US"/>
        </w:rPr>
      </w:pPr>
    </w:p>
    <w:p w14:paraId="2847667E" w14:textId="421831A4" w:rsidR="00EF325E" w:rsidRDefault="00732558">
      <w:pPr>
        <w:rPr>
          <w:rFonts w:eastAsiaTheme="minorEastAsia"/>
          <w:lang w:val="en-US"/>
        </w:rPr>
      </w:pPr>
      <w:r>
        <w:rPr>
          <w:rFonts w:eastAsiaTheme="minorEastAsia"/>
          <w:lang w:val="en-US"/>
        </w:rPr>
        <w:t xml:space="preserve">This project </w:t>
      </w:r>
      <w:r w:rsidR="000C59D7">
        <w:rPr>
          <w:rFonts w:eastAsiaTheme="minorEastAsia"/>
          <w:lang w:val="en-US"/>
        </w:rPr>
        <w:t>consists</w:t>
      </w:r>
      <w:r>
        <w:rPr>
          <w:rFonts w:eastAsiaTheme="minorEastAsia"/>
          <w:lang w:val="en-US"/>
        </w:rPr>
        <w:t xml:space="preserve"> o</w:t>
      </w:r>
      <w:r w:rsidR="008A4B60">
        <w:rPr>
          <w:rFonts w:eastAsiaTheme="minorEastAsia"/>
          <w:lang w:val="en-US"/>
        </w:rPr>
        <w:t>f</w:t>
      </w:r>
      <w:r>
        <w:rPr>
          <w:rFonts w:eastAsiaTheme="minorEastAsia"/>
          <w:lang w:val="en-US"/>
        </w:rPr>
        <w:t xml:space="preserve"> a preliminary design of </w:t>
      </w:r>
      <w:r w:rsidR="00611515">
        <w:rPr>
          <w:rFonts w:eastAsiaTheme="minorEastAsia"/>
          <w:lang w:val="en-US"/>
        </w:rPr>
        <w:t xml:space="preserve">a technological demonstration mission </w:t>
      </w:r>
      <w:r w:rsidR="003C66BB">
        <w:rPr>
          <w:rFonts w:eastAsiaTheme="minorEastAsia"/>
          <w:lang w:val="en-US"/>
        </w:rPr>
        <w:t xml:space="preserve">which </w:t>
      </w:r>
      <w:r w:rsidR="00A44883">
        <w:rPr>
          <w:rFonts w:eastAsiaTheme="minorEastAsia"/>
          <w:lang w:val="en-US"/>
        </w:rPr>
        <w:t>takes</w:t>
      </w:r>
      <w:r w:rsidR="00CC291A">
        <w:rPr>
          <w:rFonts w:eastAsiaTheme="minorEastAsia"/>
          <w:lang w:val="en-US"/>
        </w:rPr>
        <w:t xml:space="preserve"> part </w:t>
      </w:r>
      <w:r w:rsidR="00A44883">
        <w:rPr>
          <w:rFonts w:eastAsiaTheme="minorEastAsia"/>
          <w:lang w:val="en-US"/>
        </w:rPr>
        <w:t xml:space="preserve">in the </w:t>
      </w:r>
      <w:r w:rsidR="00E10D65">
        <w:rPr>
          <w:rFonts w:eastAsiaTheme="minorEastAsia"/>
          <w:lang w:val="en-US"/>
        </w:rPr>
        <w:t>MARTINLARA</w:t>
      </w:r>
      <w:r w:rsidR="00A44883">
        <w:rPr>
          <w:rFonts w:eastAsiaTheme="minorEastAsia"/>
          <w:lang w:val="en-US"/>
        </w:rPr>
        <w:t xml:space="preserve"> project. The mission </w:t>
      </w:r>
      <w:r w:rsidR="004B0406">
        <w:rPr>
          <w:rFonts w:eastAsiaTheme="minorEastAsia"/>
          <w:lang w:val="en-US"/>
        </w:rPr>
        <w:t xml:space="preserve">has five </w:t>
      </w:r>
      <w:r w:rsidR="00192AA3">
        <w:rPr>
          <w:rFonts w:eastAsiaTheme="minorEastAsia"/>
          <w:lang w:val="en-US"/>
        </w:rPr>
        <w:t>main goals</w:t>
      </w:r>
      <w:r w:rsidR="00E85446">
        <w:rPr>
          <w:rFonts w:eastAsiaTheme="minorEastAsia"/>
          <w:lang w:val="en-US"/>
        </w:rPr>
        <w:t xml:space="preserve">. The objective </w:t>
      </w:r>
      <w:r w:rsidR="00192AA3">
        <w:rPr>
          <w:rFonts w:eastAsiaTheme="minorEastAsia"/>
          <w:lang w:val="en-US"/>
        </w:rPr>
        <w:t>for t</w:t>
      </w:r>
      <w:r w:rsidR="009572E0">
        <w:rPr>
          <w:rFonts w:eastAsiaTheme="minorEastAsia"/>
          <w:lang w:val="en-US"/>
        </w:rPr>
        <w:t>he students was</w:t>
      </w:r>
      <w:r w:rsidR="00797CC5">
        <w:rPr>
          <w:rFonts w:eastAsiaTheme="minorEastAsia"/>
          <w:lang w:val="en-US"/>
        </w:rPr>
        <w:t xml:space="preserve"> </w:t>
      </w:r>
      <w:r w:rsidR="00D7741A">
        <w:rPr>
          <w:rFonts w:eastAsiaTheme="minorEastAsia"/>
          <w:lang w:val="en-US"/>
        </w:rPr>
        <w:t>to</w:t>
      </w:r>
      <w:r w:rsidR="00797CC5">
        <w:rPr>
          <w:rFonts w:eastAsiaTheme="minorEastAsia"/>
          <w:lang w:val="en-US"/>
        </w:rPr>
        <w:t xml:space="preserve"> learn</w:t>
      </w:r>
      <w:r w:rsidR="009572E0">
        <w:rPr>
          <w:rFonts w:eastAsiaTheme="minorEastAsia"/>
          <w:lang w:val="en-US"/>
        </w:rPr>
        <w:t xml:space="preserve"> </w:t>
      </w:r>
      <w:r w:rsidR="00797CC5">
        <w:rPr>
          <w:rFonts w:eastAsiaTheme="minorEastAsia"/>
          <w:lang w:val="en-US"/>
        </w:rPr>
        <w:t>how to</w:t>
      </w:r>
      <w:r w:rsidR="00E85446">
        <w:rPr>
          <w:rFonts w:eastAsiaTheme="minorEastAsia"/>
          <w:lang w:val="en-US"/>
        </w:rPr>
        <w:t xml:space="preserve"> </w:t>
      </w:r>
      <w:r w:rsidR="00391574">
        <w:rPr>
          <w:rFonts w:eastAsiaTheme="minorEastAsia"/>
          <w:lang w:val="en-US"/>
        </w:rPr>
        <w:t xml:space="preserve">concurrently </w:t>
      </w:r>
      <w:r w:rsidR="00291314">
        <w:rPr>
          <w:rFonts w:eastAsiaTheme="minorEastAsia"/>
          <w:lang w:val="en-US"/>
        </w:rPr>
        <w:t>develop a preliminary design of the platform that shall a</w:t>
      </w:r>
      <w:r w:rsidR="00092109">
        <w:rPr>
          <w:rFonts w:eastAsiaTheme="minorEastAsia"/>
          <w:lang w:val="en-US"/>
        </w:rPr>
        <w:t>ccomplish</w:t>
      </w:r>
      <w:r w:rsidR="00291314">
        <w:rPr>
          <w:rFonts w:eastAsiaTheme="minorEastAsia"/>
          <w:lang w:val="en-US"/>
        </w:rPr>
        <w:t xml:space="preserve"> those goals. </w:t>
      </w:r>
      <w:r w:rsidR="00092109">
        <w:rPr>
          <w:rFonts w:eastAsiaTheme="minorEastAsia"/>
          <w:lang w:val="en-US"/>
        </w:rPr>
        <w:t xml:space="preserve"> </w:t>
      </w:r>
      <w:r w:rsidR="00797CC5">
        <w:rPr>
          <w:rFonts w:eastAsiaTheme="minorEastAsia"/>
          <w:lang w:val="en-US"/>
        </w:rPr>
        <w:t xml:space="preserve">In order to </w:t>
      </w:r>
      <w:r w:rsidR="003C594F">
        <w:rPr>
          <w:rFonts w:eastAsiaTheme="minorEastAsia"/>
          <w:lang w:val="en-US"/>
        </w:rPr>
        <w:t>achieve such purpose,</w:t>
      </w:r>
      <w:r w:rsidR="00652A3E">
        <w:rPr>
          <w:rFonts w:eastAsiaTheme="minorEastAsia"/>
          <w:lang w:val="en-US"/>
        </w:rPr>
        <w:t xml:space="preserve"> the different subsystems</w:t>
      </w:r>
      <w:r w:rsidR="00C51E6C">
        <w:rPr>
          <w:rFonts w:eastAsiaTheme="minorEastAsia"/>
          <w:lang w:val="en-US"/>
        </w:rPr>
        <w:t xml:space="preserve"> (communications, </w:t>
      </w:r>
      <w:r w:rsidR="00E4406C">
        <w:rPr>
          <w:rFonts w:eastAsiaTheme="minorEastAsia"/>
          <w:lang w:val="en-US"/>
        </w:rPr>
        <w:t>mission analysis, thermal control…) has been delegated between the members of the group</w:t>
      </w:r>
      <w:r w:rsidR="00C1482D">
        <w:rPr>
          <w:rFonts w:eastAsiaTheme="minorEastAsia"/>
          <w:lang w:val="en-US"/>
        </w:rPr>
        <w:t xml:space="preserve"> in pairs. </w:t>
      </w:r>
      <w:r w:rsidR="00C51E6C">
        <w:rPr>
          <w:rFonts w:eastAsiaTheme="minorEastAsia"/>
          <w:lang w:val="en-US"/>
        </w:rPr>
        <w:t xml:space="preserve"> </w:t>
      </w:r>
      <w:r w:rsidR="00C4150C">
        <w:rPr>
          <w:rFonts w:eastAsiaTheme="minorEastAsia"/>
          <w:lang w:val="en-US"/>
        </w:rPr>
        <w:t>Each pair has been working</w:t>
      </w:r>
      <w:r w:rsidR="00A604C5">
        <w:rPr>
          <w:rFonts w:eastAsiaTheme="minorEastAsia"/>
          <w:lang w:val="en-US"/>
        </w:rPr>
        <w:t xml:space="preserve"> for almost two</w:t>
      </w:r>
      <w:r w:rsidR="00011A37">
        <w:rPr>
          <w:rFonts w:eastAsiaTheme="minorEastAsia"/>
          <w:lang w:val="en-US"/>
        </w:rPr>
        <w:t xml:space="preserve"> months</w:t>
      </w:r>
      <w:r w:rsidR="00C4150C">
        <w:rPr>
          <w:rFonts w:eastAsiaTheme="minorEastAsia"/>
          <w:lang w:val="en-US"/>
        </w:rPr>
        <w:t xml:space="preserve"> on its subsystem</w:t>
      </w:r>
      <w:r w:rsidR="006119E1">
        <w:rPr>
          <w:rFonts w:eastAsiaTheme="minorEastAsia"/>
          <w:lang w:val="en-US"/>
        </w:rPr>
        <w:t xml:space="preserve"> updating continuously their results with </w:t>
      </w:r>
      <w:r w:rsidR="00011A37">
        <w:rPr>
          <w:rFonts w:eastAsiaTheme="minorEastAsia"/>
          <w:lang w:val="en-US"/>
        </w:rPr>
        <w:t xml:space="preserve">other subsystems results </w:t>
      </w:r>
      <w:r w:rsidR="00DB7853">
        <w:rPr>
          <w:rFonts w:eastAsiaTheme="minorEastAsia"/>
          <w:lang w:val="en-US"/>
        </w:rPr>
        <w:t xml:space="preserve">converging </w:t>
      </w:r>
      <w:r w:rsidR="00451A76" w:rsidRPr="00451A76">
        <w:rPr>
          <w:rFonts w:eastAsiaTheme="minorEastAsia"/>
          <w:lang w:val="en-US"/>
        </w:rPr>
        <w:t xml:space="preserve">throughout </w:t>
      </w:r>
      <w:r w:rsidR="00162A8A" w:rsidRPr="00451A76">
        <w:rPr>
          <w:rFonts w:eastAsiaTheme="minorEastAsia"/>
          <w:lang w:val="en-US"/>
        </w:rPr>
        <w:t xml:space="preserve">time </w:t>
      </w:r>
      <w:r w:rsidR="00162A8A">
        <w:rPr>
          <w:rFonts w:eastAsiaTheme="minorEastAsia"/>
          <w:lang w:val="en-US"/>
        </w:rPr>
        <w:t>to</w:t>
      </w:r>
      <w:r w:rsidR="00451A76">
        <w:rPr>
          <w:rFonts w:eastAsiaTheme="minorEastAsia"/>
          <w:lang w:val="en-US"/>
        </w:rPr>
        <w:t xml:space="preserve"> a compromised solution. </w:t>
      </w:r>
      <w:r w:rsidR="00C70C5C">
        <w:rPr>
          <w:rFonts w:eastAsiaTheme="minorEastAsia"/>
          <w:lang w:val="en-US"/>
        </w:rPr>
        <w:t xml:space="preserve">This methodology has been possible </w:t>
      </w:r>
      <w:r w:rsidR="00256557">
        <w:rPr>
          <w:rFonts w:eastAsiaTheme="minorEastAsia"/>
          <w:lang w:val="en-US"/>
        </w:rPr>
        <w:t xml:space="preserve">due to </w:t>
      </w:r>
      <w:r w:rsidR="00162A8A">
        <w:rPr>
          <w:rFonts w:eastAsiaTheme="minorEastAsia"/>
          <w:lang w:val="en-US"/>
        </w:rPr>
        <w:t>the CDA (Concurrent Design Application)</w:t>
      </w:r>
      <w:r w:rsidR="003F6DB7">
        <w:rPr>
          <w:rFonts w:eastAsiaTheme="minorEastAsia"/>
          <w:lang w:val="en-US"/>
        </w:rPr>
        <w:t xml:space="preserve">, an application online that allows the people working in the different subsystems to share </w:t>
      </w:r>
      <w:r w:rsidR="00D146F4">
        <w:rPr>
          <w:rFonts w:eastAsiaTheme="minorEastAsia"/>
          <w:lang w:val="en-US"/>
        </w:rPr>
        <w:t>and</w:t>
      </w:r>
      <w:r w:rsidR="003F6DB7">
        <w:rPr>
          <w:rFonts w:eastAsiaTheme="minorEastAsia"/>
          <w:lang w:val="en-US"/>
        </w:rPr>
        <w:t xml:space="preserve"> </w:t>
      </w:r>
      <w:r w:rsidR="00EF325E">
        <w:rPr>
          <w:rFonts w:eastAsiaTheme="minorEastAsia"/>
          <w:lang w:val="en-US"/>
        </w:rPr>
        <w:t xml:space="preserve">update results, simulating a </w:t>
      </w:r>
      <w:r w:rsidR="00DA6742">
        <w:rPr>
          <w:rFonts w:eastAsiaTheme="minorEastAsia"/>
          <w:lang w:val="en-US"/>
        </w:rPr>
        <w:t>C</w:t>
      </w:r>
      <w:r w:rsidR="00EF325E">
        <w:rPr>
          <w:rFonts w:eastAsiaTheme="minorEastAsia"/>
          <w:lang w:val="en-US"/>
        </w:rPr>
        <w:t xml:space="preserve">oncurrent </w:t>
      </w:r>
      <w:r w:rsidR="00DA6742">
        <w:rPr>
          <w:rFonts w:eastAsiaTheme="minorEastAsia"/>
          <w:lang w:val="en-US"/>
        </w:rPr>
        <w:t>D</w:t>
      </w:r>
      <w:r w:rsidR="00EF325E">
        <w:rPr>
          <w:rFonts w:eastAsiaTheme="minorEastAsia"/>
          <w:lang w:val="en-US"/>
        </w:rPr>
        <w:t xml:space="preserve">esign </w:t>
      </w:r>
      <w:r w:rsidR="00DA6742">
        <w:rPr>
          <w:rFonts w:eastAsiaTheme="minorEastAsia"/>
          <w:lang w:val="en-US"/>
        </w:rPr>
        <w:t>F</w:t>
      </w:r>
      <w:r w:rsidR="00EF325E">
        <w:rPr>
          <w:rFonts w:eastAsiaTheme="minorEastAsia"/>
          <w:lang w:val="en-US"/>
        </w:rPr>
        <w:t>acility.</w:t>
      </w:r>
    </w:p>
    <w:p w14:paraId="1824AEF4" w14:textId="77777777" w:rsidR="007F345D" w:rsidRDefault="00EF325E">
      <w:pPr>
        <w:rPr>
          <w:rFonts w:eastAsiaTheme="minorEastAsia"/>
          <w:lang w:val="en-US"/>
        </w:rPr>
        <w:sectPr w:rsidR="007F345D" w:rsidSect="007F345D">
          <w:headerReference w:type="default" r:id="rId14"/>
          <w:footerReference w:type="default" r:id="rId15"/>
          <w:pgSz w:w="11906" w:h="16838"/>
          <w:pgMar w:top="1440" w:right="1440" w:bottom="1440" w:left="1440" w:header="720" w:footer="720" w:gutter="0"/>
          <w:pgNumType w:fmt="upperRoman" w:start="0"/>
          <w:cols w:space="720"/>
          <w:titlePg/>
          <w:docGrid w:linePitch="360"/>
        </w:sectPr>
      </w:pPr>
      <w:r w:rsidRPr="44D643B9">
        <w:rPr>
          <w:rFonts w:eastAsiaTheme="minorEastAsia"/>
          <w:lang w:val="en-US"/>
        </w:rPr>
        <w:t xml:space="preserve">This methodology has </w:t>
      </w:r>
      <w:r w:rsidR="00F73D95" w:rsidRPr="44D643B9">
        <w:rPr>
          <w:rFonts w:eastAsiaTheme="minorEastAsia"/>
          <w:lang w:val="en-US"/>
        </w:rPr>
        <w:t xml:space="preserve">accelerated the </w:t>
      </w:r>
      <w:r w:rsidR="00A062D4" w:rsidRPr="44D643B9">
        <w:rPr>
          <w:rFonts w:eastAsiaTheme="minorEastAsia"/>
          <w:lang w:val="en-US"/>
        </w:rPr>
        <w:t xml:space="preserve">processes, the </w:t>
      </w:r>
      <w:r w:rsidR="00D146F4" w:rsidRPr="44D643B9">
        <w:rPr>
          <w:rFonts w:eastAsiaTheme="minorEastAsia"/>
          <w:lang w:val="en-US"/>
        </w:rPr>
        <w:t xml:space="preserve">evolution and the convergency to a trade solution. </w:t>
      </w:r>
      <w:r w:rsidR="005C5911" w:rsidRPr="44D643B9">
        <w:rPr>
          <w:rFonts w:eastAsiaTheme="minorEastAsia"/>
          <w:lang w:val="en-US"/>
        </w:rPr>
        <w:t xml:space="preserve">The final result </w:t>
      </w:r>
      <w:r w:rsidR="000B3FAD" w:rsidRPr="44D643B9">
        <w:rPr>
          <w:rFonts w:eastAsiaTheme="minorEastAsia"/>
          <w:lang w:val="en-US"/>
        </w:rPr>
        <w:t>consists</w:t>
      </w:r>
      <w:r w:rsidR="007875B4" w:rsidRPr="44D643B9">
        <w:rPr>
          <w:rFonts w:eastAsiaTheme="minorEastAsia"/>
          <w:lang w:val="en-US"/>
        </w:rPr>
        <w:t xml:space="preserve"> o</w:t>
      </w:r>
      <w:r w:rsidR="009430EA">
        <w:rPr>
          <w:rFonts w:eastAsiaTheme="minorEastAsia"/>
          <w:lang w:val="en-US"/>
        </w:rPr>
        <w:t>f</w:t>
      </w:r>
      <w:r w:rsidR="007875B4" w:rsidRPr="44D643B9">
        <w:rPr>
          <w:rFonts w:eastAsiaTheme="minorEastAsia"/>
          <w:lang w:val="en-US"/>
        </w:rPr>
        <w:t xml:space="preserve"> the cooperation of all the members </w:t>
      </w:r>
      <w:r w:rsidR="40B74EB8" w:rsidRPr="44D643B9">
        <w:rPr>
          <w:rFonts w:eastAsiaTheme="minorEastAsia"/>
          <w:lang w:val="en-US"/>
        </w:rPr>
        <w:t>from</w:t>
      </w:r>
      <w:r w:rsidR="007875B4" w:rsidRPr="44D643B9">
        <w:rPr>
          <w:rFonts w:eastAsiaTheme="minorEastAsia"/>
          <w:lang w:val="en-US"/>
        </w:rPr>
        <w:t xml:space="preserve"> different subsystems</w:t>
      </w:r>
      <w:r w:rsidR="009953F4" w:rsidRPr="44D643B9">
        <w:rPr>
          <w:rFonts w:eastAsiaTheme="minorEastAsia"/>
          <w:lang w:val="en-US"/>
        </w:rPr>
        <w:t>.</w:t>
      </w:r>
      <w:r w:rsidR="007875B4" w:rsidRPr="44D643B9">
        <w:rPr>
          <w:rFonts w:eastAsiaTheme="minorEastAsia"/>
          <w:lang w:val="en-US"/>
        </w:rPr>
        <w:t xml:space="preserve"> </w:t>
      </w:r>
      <w:r w:rsidR="001D3C38" w:rsidRPr="44D643B9">
        <w:rPr>
          <w:rFonts w:eastAsiaTheme="minorEastAsia"/>
          <w:lang w:val="en-US"/>
        </w:rPr>
        <w:t xml:space="preserve"> Despite Payload</w:t>
      </w:r>
      <w:r w:rsidR="00600FA9" w:rsidRPr="44D643B9">
        <w:rPr>
          <w:rFonts w:eastAsiaTheme="minorEastAsia"/>
          <w:lang w:val="en-US"/>
        </w:rPr>
        <w:t>s, every component included in the final design is a component off the shelf</w:t>
      </w:r>
      <w:r w:rsidR="00B00209" w:rsidRPr="44D643B9">
        <w:rPr>
          <w:rFonts w:eastAsiaTheme="minorEastAsia"/>
          <w:lang w:val="en-US"/>
        </w:rPr>
        <w:t xml:space="preserve"> already used in similar missions</w:t>
      </w:r>
      <w:r w:rsidR="000B3FAD" w:rsidRPr="44D643B9">
        <w:rPr>
          <w:rFonts w:eastAsiaTheme="minorEastAsia"/>
          <w:lang w:val="en-US"/>
        </w:rPr>
        <w:t xml:space="preserve"> to improve reliability and reduce cost. </w:t>
      </w:r>
    </w:p>
    <w:p w14:paraId="207A863D" w14:textId="3BA7E87B" w:rsidR="0014228F" w:rsidRPr="007F345D" w:rsidRDefault="0014228F" w:rsidP="007F345D">
      <w:pPr>
        <w:pStyle w:val="Ttulo1"/>
        <w:numPr>
          <w:ilvl w:val="0"/>
          <w:numId w:val="42"/>
        </w:numPr>
        <w:rPr>
          <w:lang w:val="en-US"/>
        </w:rPr>
      </w:pPr>
      <w:bookmarkStart w:id="1" w:name="_Toc61711429"/>
      <w:r w:rsidRPr="007F345D">
        <w:rPr>
          <w:lang w:val="en-US"/>
        </w:rPr>
        <w:lastRenderedPageBreak/>
        <w:t>I</w:t>
      </w:r>
      <w:r w:rsidR="0010017E" w:rsidRPr="007F345D">
        <w:rPr>
          <w:lang w:val="en-US"/>
        </w:rPr>
        <w:t>ntroduction</w:t>
      </w:r>
      <w:bookmarkEnd w:id="1"/>
    </w:p>
    <w:p w14:paraId="0525A3B9" w14:textId="77777777" w:rsidR="00F109C4" w:rsidRPr="00F109C4" w:rsidRDefault="00F109C4" w:rsidP="00F109C4">
      <w:pPr>
        <w:rPr>
          <w:lang w:val="en-US"/>
        </w:rPr>
      </w:pPr>
    </w:p>
    <w:p w14:paraId="270FF9D7" w14:textId="2CB5CBE9" w:rsidR="006423AD" w:rsidRPr="006423AD" w:rsidRDefault="654FF582" w:rsidP="006423AD">
      <w:pPr>
        <w:pStyle w:val="Ttulo2"/>
        <w:rPr>
          <w:lang w:val="en-US"/>
        </w:rPr>
      </w:pPr>
      <w:bookmarkStart w:id="2" w:name="_Toc61711430"/>
      <w:r w:rsidRPr="196494F9">
        <w:rPr>
          <w:lang w:val="en-US"/>
        </w:rPr>
        <w:t>Purpose</w:t>
      </w:r>
      <w:bookmarkEnd w:id="2"/>
    </w:p>
    <w:p w14:paraId="68FBEB2B" w14:textId="77777777" w:rsidR="00F109C4" w:rsidRPr="00F109C4" w:rsidRDefault="00F109C4" w:rsidP="00F109C4">
      <w:pPr>
        <w:rPr>
          <w:lang w:val="en-US"/>
        </w:rPr>
      </w:pPr>
    </w:p>
    <w:p w14:paraId="6B44F340" w14:textId="2E5C1451" w:rsidR="00462D6B" w:rsidRPr="00AC70B4" w:rsidRDefault="04959625" w:rsidP="196494F9">
      <w:pPr>
        <w:spacing w:line="257" w:lineRule="auto"/>
        <w:rPr>
          <w:lang w:val="en-GB"/>
        </w:rPr>
      </w:pPr>
      <w:r w:rsidRPr="47971D6C">
        <w:rPr>
          <w:rFonts w:ascii="Calibri" w:eastAsia="Calibri" w:hAnsi="Calibri" w:cs="Calibri"/>
          <w:lang w:val="en-GB"/>
        </w:rPr>
        <w:t>The present document describes in detail the selected design choices for the mission MARTINLARA. This project has been developed to be a technological demonstrator in orbit of different technologies for its validation in a space environment. This mission includes several research fields, such as radioastronomy, photonics, Earth observation, micropropulsion…</w:t>
      </w:r>
    </w:p>
    <w:p w14:paraId="1420EF4C" w14:textId="24F8BF8C" w:rsidR="00462D6B" w:rsidRPr="00AC70B4" w:rsidRDefault="04959625" w:rsidP="196494F9">
      <w:pPr>
        <w:spacing w:line="257" w:lineRule="auto"/>
        <w:rPr>
          <w:lang w:val="en-GB"/>
        </w:rPr>
      </w:pPr>
      <w:r w:rsidRPr="47971D6C">
        <w:rPr>
          <w:rFonts w:ascii="Calibri" w:eastAsia="Calibri" w:hAnsi="Calibri" w:cs="Calibri"/>
          <w:lang w:val="en-GB"/>
        </w:rPr>
        <w:t>The gradual increase in demand of space platforms for technological demonstration, has shown a real need which this project tries to fulfil. This project involves the mission analysis, to assure that the requirements are fulfilled, the development of a nanosatellite platform, to guarantee the correct functioning of every payload instrument during its lifetime, and the mission risk analysis.</w:t>
      </w:r>
    </w:p>
    <w:p w14:paraId="14876193" w14:textId="299B7B29" w:rsidR="00462D6B" w:rsidRDefault="00462D6B" w:rsidP="196494F9">
      <w:pPr>
        <w:rPr>
          <w:lang w:val="en-US"/>
        </w:rPr>
      </w:pPr>
    </w:p>
    <w:p w14:paraId="68B61700" w14:textId="29D814FE" w:rsidR="009D1D65" w:rsidRPr="009D1D65" w:rsidRDefault="654FF582" w:rsidP="009D1D65">
      <w:pPr>
        <w:pStyle w:val="Ttulo2"/>
        <w:rPr>
          <w:lang w:val="en-US"/>
        </w:rPr>
      </w:pPr>
      <w:bookmarkStart w:id="3" w:name="_Toc61711431"/>
      <w:r w:rsidRPr="196494F9">
        <w:rPr>
          <w:lang w:val="en-US"/>
        </w:rPr>
        <w:t>Scope</w:t>
      </w:r>
      <w:bookmarkEnd w:id="3"/>
    </w:p>
    <w:p w14:paraId="0FDA8808" w14:textId="77777777" w:rsidR="00F109C4" w:rsidRPr="00F109C4" w:rsidRDefault="00F109C4" w:rsidP="00F109C4">
      <w:pPr>
        <w:rPr>
          <w:lang w:val="en-US"/>
        </w:rPr>
      </w:pPr>
    </w:p>
    <w:p w14:paraId="1CA84CB5" w14:textId="3F392C81" w:rsidR="00462D6B" w:rsidRDefault="04959625" w:rsidP="196494F9">
      <w:pPr>
        <w:spacing w:line="257" w:lineRule="auto"/>
      </w:pPr>
      <w:r w:rsidRPr="47971D6C">
        <w:rPr>
          <w:rFonts w:ascii="Calibri" w:eastAsia="Calibri" w:hAnsi="Calibri" w:cs="Calibri"/>
          <w:lang w:val="en-GB"/>
        </w:rPr>
        <w:t>MARTINLARA tries to test different technologies for its validation in space. This goal can be divided in small objectives, whose achievement results on the mission success. The main objectives of this mission are:</w:t>
      </w:r>
    </w:p>
    <w:p w14:paraId="71AC1C4C" w14:textId="23ACCFF4" w:rsidR="00462D6B" w:rsidRPr="00AC70B4" w:rsidRDefault="04959625" w:rsidP="47971D6C">
      <w:pPr>
        <w:pStyle w:val="Prrafodelista"/>
        <w:numPr>
          <w:ilvl w:val="0"/>
          <w:numId w:val="23"/>
        </w:numPr>
        <w:rPr>
          <w:rFonts w:eastAsiaTheme="minorEastAsia"/>
          <w:lang w:val="en-GB"/>
        </w:rPr>
      </w:pPr>
      <w:r w:rsidRPr="47971D6C">
        <w:rPr>
          <w:rFonts w:ascii="Calibri" w:eastAsia="Calibri" w:hAnsi="Calibri" w:cs="Calibri"/>
          <w:lang w:val="en-GB"/>
        </w:rPr>
        <w:t>Technological demonstration of 6 millimetric wave photonic radiometers, 3 oriented to the Earth and 3 to the sky, working in joint effort at room temperature.</w:t>
      </w:r>
    </w:p>
    <w:p w14:paraId="325428CA" w14:textId="2539C8B7" w:rsidR="00462D6B" w:rsidRPr="00AC70B4" w:rsidRDefault="04959625" w:rsidP="47971D6C">
      <w:pPr>
        <w:pStyle w:val="Prrafodelista"/>
        <w:numPr>
          <w:ilvl w:val="0"/>
          <w:numId w:val="23"/>
        </w:numPr>
        <w:rPr>
          <w:rFonts w:eastAsiaTheme="minorEastAsia"/>
          <w:lang w:val="en-GB"/>
        </w:rPr>
      </w:pPr>
      <w:r w:rsidRPr="47971D6C">
        <w:rPr>
          <w:rFonts w:ascii="Calibri" w:eastAsia="Calibri" w:hAnsi="Calibri" w:cs="Calibri"/>
          <w:lang w:val="en-GB"/>
        </w:rPr>
        <w:t>Observation, through the photonic radiometers, of the interaction between interplanetary dust and the Earth magnetic poles.</w:t>
      </w:r>
    </w:p>
    <w:p w14:paraId="01B1A49D" w14:textId="24F41932" w:rsidR="00462D6B" w:rsidRPr="00AC70B4" w:rsidRDefault="04959625" w:rsidP="47971D6C">
      <w:pPr>
        <w:pStyle w:val="Prrafodelista"/>
        <w:numPr>
          <w:ilvl w:val="0"/>
          <w:numId w:val="23"/>
        </w:numPr>
        <w:rPr>
          <w:rFonts w:eastAsiaTheme="minorEastAsia"/>
          <w:lang w:val="en-GB"/>
        </w:rPr>
      </w:pPr>
      <w:r w:rsidRPr="47971D6C">
        <w:rPr>
          <w:rFonts w:ascii="Calibri" w:eastAsia="Calibri" w:hAnsi="Calibri" w:cs="Calibri"/>
          <w:lang w:val="en-GB"/>
        </w:rPr>
        <w:t>Observation of the Earth ground temperature through the millimetric wave photonic radiometers.</w:t>
      </w:r>
    </w:p>
    <w:p w14:paraId="0CB88D4A" w14:textId="736D3D87" w:rsidR="00462D6B" w:rsidRPr="00AC70B4" w:rsidRDefault="04959625" w:rsidP="47971D6C">
      <w:pPr>
        <w:pStyle w:val="Prrafodelista"/>
        <w:numPr>
          <w:ilvl w:val="0"/>
          <w:numId w:val="23"/>
        </w:numPr>
        <w:rPr>
          <w:rFonts w:eastAsiaTheme="minorEastAsia"/>
          <w:lang w:val="en-GB"/>
        </w:rPr>
      </w:pPr>
      <w:r w:rsidRPr="47971D6C">
        <w:rPr>
          <w:rFonts w:ascii="Calibri" w:eastAsia="Calibri" w:hAnsi="Calibri" w:cs="Calibri"/>
          <w:lang w:val="en-GB"/>
        </w:rPr>
        <w:t>Observation of the Cosmic Microwave Background through the sky oriented photonic radiometers.</w:t>
      </w:r>
    </w:p>
    <w:p w14:paraId="59CF4B86" w14:textId="198D8146" w:rsidR="00462D6B" w:rsidRPr="00AC70B4" w:rsidRDefault="04959625" w:rsidP="47971D6C">
      <w:pPr>
        <w:pStyle w:val="Prrafodelista"/>
        <w:numPr>
          <w:ilvl w:val="0"/>
          <w:numId w:val="23"/>
        </w:numPr>
        <w:rPr>
          <w:rFonts w:eastAsiaTheme="minorEastAsia"/>
          <w:lang w:val="en-GB"/>
        </w:rPr>
      </w:pPr>
      <w:r w:rsidRPr="47971D6C">
        <w:rPr>
          <w:rFonts w:ascii="Calibri" w:eastAsia="Calibri" w:hAnsi="Calibri" w:cs="Calibri"/>
          <w:lang w:val="en-GB"/>
        </w:rPr>
        <w:t xml:space="preserve">Technological demonstration of the first Spanish plasma electric </w:t>
      </w:r>
      <w:r w:rsidR="0053261C">
        <w:rPr>
          <w:rFonts w:ascii="Calibri" w:eastAsia="Calibri" w:hAnsi="Calibri" w:cs="Calibri"/>
          <w:lang w:val="en-GB"/>
        </w:rPr>
        <w:t>thruster</w:t>
      </w:r>
      <w:r w:rsidRPr="47971D6C">
        <w:rPr>
          <w:rFonts w:ascii="Calibri" w:eastAsia="Calibri" w:hAnsi="Calibri" w:cs="Calibri"/>
          <w:lang w:val="en-GB"/>
        </w:rPr>
        <w:t xml:space="preserve"> of micropulse.</w:t>
      </w:r>
    </w:p>
    <w:p w14:paraId="3F65E27B" w14:textId="704B3366" w:rsidR="00462D6B" w:rsidRPr="00AC70B4" w:rsidRDefault="04959625" w:rsidP="47971D6C">
      <w:pPr>
        <w:pStyle w:val="Prrafodelista"/>
        <w:numPr>
          <w:ilvl w:val="0"/>
          <w:numId w:val="23"/>
        </w:numPr>
        <w:rPr>
          <w:rFonts w:eastAsiaTheme="minorEastAsia"/>
          <w:lang w:val="en-GB"/>
        </w:rPr>
      </w:pPr>
      <w:r w:rsidRPr="47971D6C">
        <w:rPr>
          <w:rFonts w:ascii="Calibri" w:eastAsia="Calibri" w:hAnsi="Calibri" w:cs="Calibri"/>
          <w:lang w:val="en-GB"/>
        </w:rPr>
        <w:t>Demonstration of the nanosatellite platform for space technological demonstration.</w:t>
      </w:r>
    </w:p>
    <w:p w14:paraId="102684CB" w14:textId="048DE393" w:rsidR="00462D6B" w:rsidRDefault="04959625" w:rsidP="196494F9">
      <w:pPr>
        <w:spacing w:line="257" w:lineRule="auto"/>
        <w:rPr>
          <w:rFonts w:ascii="Calibri" w:eastAsia="Calibri" w:hAnsi="Calibri" w:cs="Calibri"/>
          <w:lang w:val="en-GB"/>
        </w:rPr>
      </w:pPr>
      <w:r w:rsidRPr="47971D6C">
        <w:rPr>
          <w:rFonts w:ascii="Calibri" w:eastAsia="Calibri" w:hAnsi="Calibri" w:cs="Calibri"/>
          <w:lang w:val="en-GB"/>
        </w:rPr>
        <w:t>The proposed design aims to achieve all these objectives to ensure a successful end of the mission.</w:t>
      </w:r>
    </w:p>
    <w:p w14:paraId="52603E5F" w14:textId="77777777" w:rsidR="00271602" w:rsidRPr="00AC70B4" w:rsidRDefault="00271602" w:rsidP="196494F9">
      <w:pPr>
        <w:spacing w:line="257" w:lineRule="auto"/>
        <w:rPr>
          <w:lang w:val="en-GB"/>
        </w:rPr>
      </w:pPr>
    </w:p>
    <w:p w14:paraId="401CB43F" w14:textId="2AD9A3ED" w:rsidR="009D1D65" w:rsidRPr="009D1D65" w:rsidRDefault="654FF582" w:rsidP="009D1D65">
      <w:pPr>
        <w:pStyle w:val="Ttulo2"/>
        <w:rPr>
          <w:lang w:val="en-US"/>
        </w:rPr>
      </w:pPr>
      <w:bookmarkStart w:id="4" w:name="_Toc61711432"/>
      <w:r w:rsidRPr="196494F9">
        <w:rPr>
          <w:lang w:val="en-US"/>
        </w:rPr>
        <w:t>Acronyms</w:t>
      </w:r>
      <w:bookmarkEnd w:id="4"/>
    </w:p>
    <w:p w14:paraId="4017F979" w14:textId="77777777" w:rsidR="00F109C4" w:rsidRPr="00F109C4" w:rsidRDefault="00F109C4" w:rsidP="00F109C4">
      <w:pPr>
        <w:rPr>
          <w:lang w:val="en-US"/>
        </w:rPr>
      </w:pPr>
    </w:p>
    <w:p w14:paraId="11F0E457" w14:textId="6FC80A80" w:rsidR="00462D6B" w:rsidRPr="00AC70B4" w:rsidRDefault="04959625" w:rsidP="00E130FA">
      <w:pPr>
        <w:pStyle w:val="Prrafodelista"/>
        <w:numPr>
          <w:ilvl w:val="0"/>
          <w:numId w:val="37"/>
        </w:numPr>
        <w:rPr>
          <w:rFonts w:eastAsiaTheme="minorEastAsia"/>
          <w:lang w:val="en-GB"/>
        </w:rPr>
      </w:pPr>
      <w:r w:rsidRPr="47971D6C">
        <w:rPr>
          <w:rFonts w:ascii="Calibri" w:eastAsia="Calibri" w:hAnsi="Calibri" w:cs="Calibri"/>
          <w:lang w:val="en-GB"/>
        </w:rPr>
        <w:t xml:space="preserve">ADCS: </w:t>
      </w:r>
      <w:r w:rsidRPr="00AB08F9">
        <w:rPr>
          <w:rFonts w:eastAsia="Calibri" w:cstheme="minorHAnsi"/>
          <w:lang w:val="en-GB"/>
        </w:rPr>
        <w:t>Attitude Determination and Control Subsystem.</w:t>
      </w:r>
    </w:p>
    <w:p w14:paraId="5FA34057" w14:textId="594D2756" w:rsidR="00AB08F9" w:rsidRPr="00AC70B4" w:rsidRDefault="00AB08F9" w:rsidP="00E130FA">
      <w:pPr>
        <w:pStyle w:val="Prrafodelista"/>
        <w:numPr>
          <w:ilvl w:val="0"/>
          <w:numId w:val="37"/>
        </w:numPr>
        <w:rPr>
          <w:rFonts w:eastAsiaTheme="minorEastAsia"/>
          <w:lang w:val="en-GB"/>
        </w:rPr>
      </w:pPr>
      <w:r>
        <w:rPr>
          <w:rFonts w:ascii="Calibri" w:eastAsia="Calibri" w:hAnsi="Calibri" w:cs="Calibri"/>
          <w:lang w:val="en-GB"/>
        </w:rPr>
        <w:t xml:space="preserve">CMB: </w:t>
      </w:r>
      <w:r>
        <w:rPr>
          <w:rFonts w:eastAsiaTheme="minorEastAsia" w:cstheme="minorHAnsi"/>
          <w:lang w:val="en-US"/>
        </w:rPr>
        <w:t>C</w:t>
      </w:r>
      <w:r w:rsidRPr="00AB08F9">
        <w:rPr>
          <w:rFonts w:eastAsiaTheme="minorEastAsia" w:cstheme="minorHAnsi"/>
          <w:lang w:val="en-US"/>
        </w:rPr>
        <w:t xml:space="preserve">osmic </w:t>
      </w:r>
      <w:r>
        <w:rPr>
          <w:rFonts w:eastAsiaTheme="minorEastAsia" w:cstheme="minorHAnsi"/>
          <w:lang w:val="en-US"/>
        </w:rPr>
        <w:t>M</w:t>
      </w:r>
      <w:r w:rsidRPr="00AB08F9">
        <w:rPr>
          <w:rFonts w:eastAsiaTheme="minorEastAsia" w:cstheme="minorHAnsi"/>
          <w:lang w:val="en-US"/>
        </w:rPr>
        <w:t xml:space="preserve">icrowave </w:t>
      </w:r>
      <w:r>
        <w:rPr>
          <w:rFonts w:eastAsiaTheme="minorEastAsia" w:cstheme="minorHAnsi"/>
          <w:lang w:val="en-US"/>
        </w:rPr>
        <w:t>B</w:t>
      </w:r>
      <w:r w:rsidRPr="00AB08F9">
        <w:rPr>
          <w:rFonts w:eastAsiaTheme="minorEastAsia" w:cstheme="minorHAnsi"/>
          <w:lang w:val="en-US"/>
        </w:rPr>
        <w:t>ackground.</w:t>
      </w:r>
    </w:p>
    <w:p w14:paraId="1605BD5A" w14:textId="40F22F1F" w:rsidR="009C46DF" w:rsidRPr="009C46DF" w:rsidRDefault="009C46DF" w:rsidP="00E130FA">
      <w:pPr>
        <w:pStyle w:val="Prrafodelista"/>
        <w:numPr>
          <w:ilvl w:val="0"/>
          <w:numId w:val="37"/>
        </w:numPr>
        <w:rPr>
          <w:rFonts w:eastAsiaTheme="minorEastAsia"/>
          <w:lang w:val="en-GB"/>
        </w:rPr>
      </w:pPr>
      <w:r>
        <w:rPr>
          <w:rFonts w:ascii="Calibri" w:eastAsia="Calibri" w:hAnsi="Calibri" w:cs="Calibri"/>
          <w:lang w:val="en-GB"/>
        </w:rPr>
        <w:t>CM:</w:t>
      </w:r>
      <w:r>
        <w:rPr>
          <w:rFonts w:eastAsiaTheme="minorEastAsia"/>
          <w:lang w:val="en-GB"/>
        </w:rPr>
        <w:t xml:space="preserve"> Communication Subsystem</w:t>
      </w:r>
    </w:p>
    <w:p w14:paraId="681A81C2" w14:textId="51E3571F" w:rsidR="009C46DF" w:rsidRPr="009C46DF" w:rsidRDefault="009C46DF" w:rsidP="009C46DF">
      <w:pPr>
        <w:pStyle w:val="Prrafodelista"/>
        <w:numPr>
          <w:ilvl w:val="0"/>
          <w:numId w:val="37"/>
        </w:numPr>
        <w:rPr>
          <w:rFonts w:eastAsiaTheme="minorEastAsia"/>
          <w:lang w:val="en-GB"/>
        </w:rPr>
      </w:pPr>
      <w:r>
        <w:rPr>
          <w:rFonts w:ascii="Calibri" w:eastAsia="Calibri" w:hAnsi="Calibri" w:cs="Calibri"/>
          <w:lang w:val="en-GB"/>
        </w:rPr>
        <w:t>GS:</w:t>
      </w:r>
      <w:r>
        <w:rPr>
          <w:rFonts w:eastAsiaTheme="minorEastAsia"/>
          <w:lang w:val="en-GB"/>
        </w:rPr>
        <w:t xml:space="preserve"> Ground Segment</w:t>
      </w:r>
    </w:p>
    <w:p w14:paraId="30AC8F13" w14:textId="25B9265E" w:rsidR="00462D6B" w:rsidRPr="00AC70B4" w:rsidRDefault="04959625" w:rsidP="00E130FA">
      <w:pPr>
        <w:pStyle w:val="Prrafodelista"/>
        <w:numPr>
          <w:ilvl w:val="0"/>
          <w:numId w:val="37"/>
        </w:numPr>
        <w:rPr>
          <w:rFonts w:eastAsiaTheme="minorEastAsia"/>
          <w:lang w:val="en-GB"/>
        </w:rPr>
      </w:pPr>
      <w:r w:rsidRPr="47971D6C">
        <w:rPr>
          <w:rFonts w:ascii="Calibri" w:eastAsia="Calibri" w:hAnsi="Calibri" w:cs="Calibri"/>
          <w:lang w:val="en-GB"/>
        </w:rPr>
        <w:t>NASA: National Aeronautics and Space Administration.</w:t>
      </w:r>
    </w:p>
    <w:p w14:paraId="6DB61B2D" w14:textId="3F0EB170" w:rsidR="313A9476" w:rsidRPr="00196B47" w:rsidRDefault="313A9476" w:rsidP="00E130FA">
      <w:pPr>
        <w:pStyle w:val="Prrafodelista"/>
        <w:numPr>
          <w:ilvl w:val="0"/>
          <w:numId w:val="37"/>
        </w:numPr>
        <w:rPr>
          <w:lang w:val="en-GB"/>
        </w:rPr>
      </w:pPr>
      <w:r w:rsidRPr="5E6A8316">
        <w:rPr>
          <w:rFonts w:ascii="Calibri" w:eastAsia="Calibri" w:hAnsi="Calibri" w:cs="Calibri"/>
          <w:lang w:val="en-GB"/>
        </w:rPr>
        <w:t xml:space="preserve">OBDH: On-board Data </w:t>
      </w:r>
      <w:r w:rsidR="212CEA0F" w:rsidRPr="4DA158C0">
        <w:rPr>
          <w:rFonts w:ascii="Calibri" w:eastAsia="Calibri" w:hAnsi="Calibri" w:cs="Calibri"/>
          <w:lang w:val="en-GB"/>
        </w:rPr>
        <w:t>handling</w:t>
      </w:r>
      <w:r w:rsidRPr="5E6A8316">
        <w:rPr>
          <w:rFonts w:ascii="Calibri" w:eastAsia="Calibri" w:hAnsi="Calibri" w:cs="Calibri"/>
          <w:lang w:val="en-GB"/>
        </w:rPr>
        <w:t>.</w:t>
      </w:r>
    </w:p>
    <w:p w14:paraId="0B0DBB1E" w14:textId="7274173E" w:rsidR="00462D6B" w:rsidRPr="009C46DF" w:rsidRDefault="00196B47" w:rsidP="009C46DF">
      <w:pPr>
        <w:pStyle w:val="Prrafodelista"/>
        <w:numPr>
          <w:ilvl w:val="0"/>
          <w:numId w:val="37"/>
        </w:numPr>
        <w:rPr>
          <w:lang w:val="en-GB"/>
        </w:rPr>
      </w:pPr>
      <w:r>
        <w:rPr>
          <w:rFonts w:ascii="Calibri" w:eastAsia="Calibri" w:hAnsi="Calibri" w:cs="Calibri"/>
          <w:lang w:val="en-GB"/>
        </w:rPr>
        <w:t>TCS: Thermal Control Subsystem</w:t>
      </w:r>
      <w:r w:rsidR="00462D6B">
        <w:rPr>
          <w:rFonts w:ascii="Arial" w:hAnsi="Arial" w:cs="Arial"/>
          <w:lang w:val="en-US"/>
        </w:rPr>
        <w:br w:type="page"/>
      </w:r>
    </w:p>
    <w:p w14:paraId="0E2E679B" w14:textId="38633F83" w:rsidR="00462D6B" w:rsidRPr="003340FB" w:rsidRDefault="00CC524A" w:rsidP="008E4006">
      <w:pPr>
        <w:pStyle w:val="Ttulo1"/>
        <w:rPr>
          <w:lang w:val="en-US"/>
        </w:rPr>
      </w:pPr>
      <w:r>
        <w:rPr>
          <w:lang w:val="en-US"/>
        </w:rPr>
        <w:lastRenderedPageBreak/>
        <w:fldChar w:fldCharType="begin" w:fldLock="1"/>
      </w:r>
      <w:r>
        <w:rPr>
          <w:lang w:val="en-US"/>
        </w:rPr>
        <w:instrText xml:space="preserve">ADDIN Mendeley Bibliography CSL_BIBLIOGRAPHY </w:instrText>
      </w:r>
      <w:r>
        <w:rPr>
          <w:lang w:val="en-US"/>
        </w:rPr>
        <w:fldChar w:fldCharType="end"/>
      </w:r>
      <w:bookmarkStart w:id="5" w:name="_Toc61711433"/>
      <w:r w:rsidR="00635619">
        <w:rPr>
          <w:lang w:val="en-US"/>
        </w:rPr>
        <w:t xml:space="preserve">Applicable and </w:t>
      </w:r>
      <w:r w:rsidR="009E62F8">
        <w:rPr>
          <w:lang w:val="en-US"/>
        </w:rPr>
        <w:t>R</w:t>
      </w:r>
      <w:r w:rsidR="00635619">
        <w:rPr>
          <w:lang w:val="en-US"/>
        </w:rPr>
        <w:t xml:space="preserve">eference </w:t>
      </w:r>
      <w:r w:rsidR="009E62F8">
        <w:rPr>
          <w:lang w:val="en-US"/>
        </w:rPr>
        <w:t>D</w:t>
      </w:r>
      <w:r w:rsidR="00635619">
        <w:rPr>
          <w:lang w:val="en-US"/>
        </w:rPr>
        <w:t>ocuments</w:t>
      </w:r>
      <w:bookmarkEnd w:id="5"/>
    </w:p>
    <w:p w14:paraId="7CAFEDCF" w14:textId="0443187C" w:rsidR="003340FB" w:rsidRDefault="003340FB" w:rsidP="003340FB">
      <w:pPr>
        <w:rPr>
          <w:lang w:val="en-US"/>
        </w:rPr>
      </w:pPr>
    </w:p>
    <w:p w14:paraId="1D0F114F" w14:textId="1677EEF8" w:rsidR="003340FB" w:rsidRPr="00130934" w:rsidRDefault="003340FB" w:rsidP="49329351">
      <w:pPr>
        <w:rPr>
          <w:rFonts w:eastAsiaTheme="minorEastAsia" w:cstheme="minorHAnsi"/>
          <w:lang w:val="en-US"/>
        </w:rPr>
      </w:pPr>
      <w:r w:rsidRPr="00130934">
        <w:rPr>
          <w:rFonts w:eastAsiaTheme="minorEastAsia" w:cstheme="minorHAnsi"/>
          <w:lang w:val="en-US"/>
        </w:rPr>
        <w:t>List of all references used or mentioned in the main text and may include a list of the acronyms used in the report. A change record table, like the one reported below, should be added in this section.</w:t>
      </w:r>
    </w:p>
    <w:p w14:paraId="01FFF550" w14:textId="1909BB8C" w:rsidR="009D6ED0" w:rsidRPr="00130934" w:rsidRDefault="00C3001C" w:rsidP="003340FB">
      <w:pPr>
        <w:rPr>
          <w:rFonts w:cstheme="minorHAnsi"/>
          <w:lang w:val="en-US"/>
        </w:rPr>
      </w:pPr>
      <w:r w:rsidRPr="00130934">
        <w:rPr>
          <w:rFonts w:cstheme="minorHAnsi"/>
          <w:lang w:val="en-US"/>
        </w:rPr>
        <w:t>Applicable Documents:</w:t>
      </w:r>
    </w:p>
    <w:p w14:paraId="2585AF9E" w14:textId="33949B42" w:rsidR="009D6ED0" w:rsidRPr="00130934" w:rsidRDefault="00820DB0" w:rsidP="00E130FA">
      <w:pPr>
        <w:pStyle w:val="Prrafodelista"/>
        <w:numPr>
          <w:ilvl w:val="0"/>
          <w:numId w:val="36"/>
        </w:numPr>
        <w:rPr>
          <w:rFonts w:cstheme="minorHAnsi"/>
          <w:lang w:val="en-US"/>
        </w:rPr>
      </w:pPr>
      <w:r w:rsidRPr="00130934">
        <w:rPr>
          <w:rFonts w:cstheme="minorHAnsi"/>
          <w:b/>
          <w:lang w:val="en-US"/>
        </w:rPr>
        <w:t>AD1:</w:t>
      </w:r>
      <w:r w:rsidRPr="00130934">
        <w:rPr>
          <w:rFonts w:cstheme="minorHAnsi"/>
          <w:lang w:val="en-US"/>
        </w:rPr>
        <w:t xml:space="preserve"> </w:t>
      </w:r>
      <w:r w:rsidR="00755DB9" w:rsidRPr="00130934">
        <w:rPr>
          <w:rFonts w:cstheme="minorHAnsi"/>
          <w:lang w:val="en-US"/>
        </w:rPr>
        <w:t xml:space="preserve">ECSS-E-ST-10-04-C </w:t>
      </w:r>
      <w:r w:rsidR="00755DB9" w:rsidRPr="00130934">
        <w:rPr>
          <w:rFonts w:cstheme="minorHAnsi"/>
          <w:i/>
          <w:lang w:val="en-US"/>
        </w:rPr>
        <w:t>(Space Environment)</w:t>
      </w:r>
    </w:p>
    <w:p w14:paraId="385C0833" w14:textId="72A2DA12" w:rsidR="00273FB5" w:rsidRPr="00130934" w:rsidRDefault="00273FB5" w:rsidP="00E130FA">
      <w:pPr>
        <w:pStyle w:val="Prrafodelista"/>
        <w:numPr>
          <w:ilvl w:val="0"/>
          <w:numId w:val="36"/>
        </w:numPr>
        <w:rPr>
          <w:rFonts w:cstheme="minorHAnsi"/>
          <w:lang w:val="en-US"/>
        </w:rPr>
      </w:pPr>
      <w:r w:rsidRPr="00130934">
        <w:rPr>
          <w:rFonts w:cstheme="minorHAnsi"/>
          <w:b/>
          <w:lang w:val="en-US"/>
        </w:rPr>
        <w:t xml:space="preserve">AD2: </w:t>
      </w:r>
      <w:r w:rsidR="000F41C0" w:rsidRPr="00130934">
        <w:rPr>
          <w:rFonts w:cstheme="minorHAnsi"/>
          <w:lang w:val="en-US"/>
        </w:rPr>
        <w:t>ECSS-E-ST-31C</w:t>
      </w:r>
      <w:r w:rsidR="00C06015" w:rsidRPr="00130934">
        <w:rPr>
          <w:rFonts w:cstheme="minorHAnsi"/>
          <w:lang w:val="en-US"/>
        </w:rPr>
        <w:t xml:space="preserve"> (</w:t>
      </w:r>
      <w:r w:rsidR="00C06015" w:rsidRPr="00130934">
        <w:rPr>
          <w:rFonts w:cstheme="minorHAnsi"/>
          <w:i/>
          <w:lang w:val="en-US"/>
        </w:rPr>
        <w:t>Thermal control general requirements</w:t>
      </w:r>
      <w:r w:rsidR="00C06015" w:rsidRPr="00130934">
        <w:rPr>
          <w:rFonts w:cstheme="minorHAnsi"/>
          <w:lang w:val="en-US"/>
        </w:rPr>
        <w:t>)</w:t>
      </w:r>
    </w:p>
    <w:p w14:paraId="570EAF5D" w14:textId="25CB8B42" w:rsidR="41940C50" w:rsidRPr="00130934" w:rsidRDefault="41940C50" w:rsidP="00E130FA">
      <w:pPr>
        <w:pStyle w:val="Prrafodelista"/>
        <w:numPr>
          <w:ilvl w:val="0"/>
          <w:numId w:val="36"/>
        </w:numPr>
        <w:rPr>
          <w:rFonts w:cstheme="minorHAnsi"/>
          <w:lang w:val="en-US"/>
        </w:rPr>
      </w:pPr>
      <w:r w:rsidRPr="00130934">
        <w:rPr>
          <w:rFonts w:cstheme="minorHAnsi"/>
          <w:b/>
          <w:lang w:val="en-US"/>
        </w:rPr>
        <w:t xml:space="preserve">AD3: </w:t>
      </w:r>
      <w:r w:rsidRPr="00130934">
        <w:rPr>
          <w:rFonts w:cstheme="minorHAnsi"/>
          <w:lang w:val="en-US"/>
        </w:rPr>
        <w:t>6U</w:t>
      </w:r>
      <w:r w:rsidR="3DDF2D79" w:rsidRPr="00130934">
        <w:rPr>
          <w:rFonts w:cstheme="minorHAnsi"/>
          <w:lang w:val="en-US"/>
        </w:rPr>
        <w:t xml:space="preserve"> CubeSat </w:t>
      </w:r>
      <w:r w:rsidR="00B20118" w:rsidRPr="00130934">
        <w:rPr>
          <w:rFonts w:cstheme="minorHAnsi"/>
          <w:lang w:val="en-US"/>
        </w:rPr>
        <w:t>Design</w:t>
      </w:r>
      <w:r w:rsidR="3DDF2D79" w:rsidRPr="00130934">
        <w:rPr>
          <w:rFonts w:cstheme="minorHAnsi"/>
          <w:lang w:val="en-US"/>
        </w:rPr>
        <w:t xml:space="preserve"> Specification Rev.1.</w:t>
      </w:r>
    </w:p>
    <w:p w14:paraId="5CF65915" w14:textId="650640F2" w:rsidR="003575F0" w:rsidRPr="00130934" w:rsidRDefault="003575F0" w:rsidP="003575F0">
      <w:pPr>
        <w:rPr>
          <w:rFonts w:cstheme="minorHAnsi"/>
          <w:lang w:val="en-US"/>
        </w:rPr>
      </w:pPr>
    </w:p>
    <w:p w14:paraId="4FFC3A64" w14:textId="6DF8FC25" w:rsidR="00C3001C" w:rsidRPr="00130934" w:rsidRDefault="00C3001C" w:rsidP="003575F0">
      <w:pPr>
        <w:rPr>
          <w:rFonts w:cstheme="minorHAnsi"/>
          <w:lang w:val="en-US"/>
        </w:rPr>
      </w:pPr>
      <w:r w:rsidRPr="00130934">
        <w:rPr>
          <w:rFonts w:cstheme="minorHAnsi"/>
          <w:lang w:val="en-US"/>
        </w:rPr>
        <w:t>Reference Documents:</w:t>
      </w:r>
    </w:p>
    <w:sdt>
      <w:sdtPr>
        <w:rPr>
          <w:rFonts w:cstheme="minorHAnsi"/>
        </w:rPr>
        <w:id w:val="-1889953707"/>
        <w:bibliography/>
      </w:sdtPr>
      <w:sdtEndPr>
        <w:rPr>
          <w:rFonts w:cstheme="minorBidi"/>
          <w:lang w:val="en-US"/>
        </w:rPr>
      </w:sdtEndPr>
      <w:sdtContent>
        <w:p w14:paraId="10A4DD8C" w14:textId="77777777" w:rsidR="00AD2D67" w:rsidRPr="00AD2D67" w:rsidRDefault="00E36935" w:rsidP="00AD2D67">
          <w:pPr>
            <w:pStyle w:val="Bibliografa"/>
            <w:numPr>
              <w:ilvl w:val="0"/>
              <w:numId w:val="41"/>
            </w:numPr>
            <w:jc w:val="left"/>
            <w:rPr>
              <w:noProof/>
              <w:sz w:val="24"/>
              <w:szCs w:val="24"/>
              <w:lang w:val="en-US"/>
            </w:rPr>
          </w:pPr>
          <w:r w:rsidRPr="00271602">
            <w:rPr>
              <w:rFonts w:cstheme="minorHAnsi"/>
              <w:b/>
              <w:bCs/>
              <w:lang w:val="en-US"/>
            </w:rPr>
            <w:t>RD1</w:t>
          </w:r>
          <w:r w:rsidRPr="00E36935">
            <w:rPr>
              <w:rFonts w:cstheme="minorHAnsi"/>
              <w:lang w:val="en-US"/>
            </w:rPr>
            <w:t xml:space="preserve">: </w:t>
          </w:r>
          <w:r w:rsidR="00AD2D67" w:rsidRPr="00AD2D67">
            <w:rPr>
              <w:noProof/>
              <w:lang w:val="en-US"/>
            </w:rPr>
            <w:t xml:space="preserve">California Polytechnic State University, n.d. </w:t>
          </w:r>
          <w:r w:rsidR="00AD2D67" w:rsidRPr="00AD2D67">
            <w:rPr>
              <w:i/>
              <w:iCs/>
              <w:noProof/>
              <w:lang w:val="en-US"/>
            </w:rPr>
            <w:t xml:space="preserve">6U Cubesat Design Specification Rev.1.. </w:t>
          </w:r>
          <w:r w:rsidR="00AD2D67" w:rsidRPr="00AD2D67">
            <w:rPr>
              <w:noProof/>
              <w:lang w:val="en-US"/>
            </w:rPr>
            <w:t xml:space="preserve">[Online] </w:t>
          </w:r>
          <w:r w:rsidR="00AD2D67" w:rsidRPr="00956055">
            <w:rPr>
              <w:lang w:val="en-US"/>
            </w:rPr>
            <w:br/>
          </w:r>
          <w:r w:rsidR="00AD2D67" w:rsidRPr="00AD2D67">
            <w:rPr>
              <w:noProof/>
              <w:lang w:val="en-US"/>
            </w:rPr>
            <w:t xml:space="preserve">Available at: </w:t>
          </w:r>
          <w:r w:rsidR="00AD2D67" w:rsidRPr="00AD2D67">
            <w:rPr>
              <w:noProof/>
              <w:u w:val="single"/>
              <w:lang w:val="en-US"/>
            </w:rPr>
            <w:t>https://static1.squarespace.com/static/5418c831e4b0fa4ecac1bacd/t/5b75dfcd70a6adbee5908fd9/1534451664215/6U_CDS_2018-06-07_rev_1.0.pdf</w:t>
          </w:r>
        </w:p>
        <w:p w14:paraId="306D0CDE" w14:textId="77777777" w:rsidR="00AD2D67" w:rsidRPr="00AD2D67" w:rsidRDefault="007A44A4" w:rsidP="00AD2D67">
          <w:pPr>
            <w:pStyle w:val="Bibliografa"/>
            <w:numPr>
              <w:ilvl w:val="0"/>
              <w:numId w:val="41"/>
            </w:numPr>
            <w:jc w:val="left"/>
            <w:rPr>
              <w:noProof/>
              <w:lang w:val="en-US"/>
            </w:rPr>
          </w:pPr>
          <w:r w:rsidRPr="007A44A4">
            <w:rPr>
              <w:rFonts w:cstheme="minorHAnsi"/>
              <w:b/>
              <w:bCs/>
              <w:lang w:val="en-US"/>
            </w:rPr>
            <w:t>RD2:</w:t>
          </w:r>
          <w:r w:rsidRPr="007A44A4">
            <w:rPr>
              <w:rFonts w:cstheme="minorHAnsi"/>
              <w:lang w:val="en-US"/>
            </w:rPr>
            <w:t xml:space="preserve"> </w:t>
          </w:r>
          <w:r w:rsidR="00AD2D67" w:rsidRPr="00AD2D67">
            <w:rPr>
              <w:noProof/>
              <w:lang w:val="en-US"/>
            </w:rPr>
            <w:t xml:space="preserve">Larson, J. R. W. a. W. J., n.d. </w:t>
          </w:r>
          <w:r w:rsidR="00AD2D67" w:rsidRPr="00AD2D67">
            <w:rPr>
              <w:i/>
              <w:iCs/>
              <w:noProof/>
              <w:lang w:val="en-US"/>
            </w:rPr>
            <w:t xml:space="preserve">Space Mission Analysis and Design. </w:t>
          </w:r>
          <w:r w:rsidR="00AD2D67" w:rsidRPr="00AD2D67">
            <w:rPr>
              <w:noProof/>
              <w:lang w:val="en-US"/>
            </w:rPr>
            <w:t>s.l.:Space Technology Library.</w:t>
          </w:r>
        </w:p>
        <w:p w14:paraId="4F95A4B2" w14:textId="2911371D" w:rsidR="00AD2D67" w:rsidRPr="00AD2D67" w:rsidRDefault="007A44A4" w:rsidP="00AD2D67">
          <w:pPr>
            <w:pStyle w:val="Bibliografa"/>
            <w:numPr>
              <w:ilvl w:val="0"/>
              <w:numId w:val="41"/>
            </w:numPr>
            <w:jc w:val="left"/>
            <w:rPr>
              <w:noProof/>
              <w:lang w:val="en-US"/>
            </w:rPr>
          </w:pPr>
          <w:r w:rsidRPr="00F768F9">
            <w:rPr>
              <w:b/>
              <w:bCs/>
              <w:lang w:val="en-US"/>
            </w:rPr>
            <w:t>RD3:</w:t>
          </w:r>
          <w:r w:rsidR="00AD2D67" w:rsidRPr="00AD2D67">
            <w:rPr>
              <w:noProof/>
              <w:lang w:val="en-US"/>
            </w:rPr>
            <w:t xml:space="preserve"> Martínez, I., n.d. </w:t>
          </w:r>
          <w:r w:rsidR="00AD2D67" w:rsidRPr="00AD2D67">
            <w:rPr>
              <w:i/>
              <w:iCs/>
              <w:noProof/>
              <w:lang w:val="en-US"/>
            </w:rPr>
            <w:t xml:space="preserve">Space Thermal. </w:t>
          </w:r>
          <w:r w:rsidR="00AD2D67" w:rsidRPr="00AD2D67">
            <w:rPr>
              <w:noProof/>
              <w:lang w:val="en-US"/>
            </w:rPr>
            <w:t xml:space="preserve">[Online] </w:t>
          </w:r>
          <w:r w:rsidR="00AD2D67" w:rsidRPr="00956055">
            <w:rPr>
              <w:lang w:val="en-US"/>
            </w:rPr>
            <w:br/>
          </w:r>
          <w:r w:rsidR="00AD2D67" w:rsidRPr="00AD2D67">
            <w:rPr>
              <w:noProof/>
              <w:lang w:val="en-US"/>
            </w:rPr>
            <w:t xml:space="preserve">Available at: </w:t>
          </w:r>
          <w:r w:rsidR="00AD2D67" w:rsidRPr="00AD2D67">
            <w:rPr>
              <w:noProof/>
              <w:u w:val="single"/>
              <w:lang w:val="en-US"/>
            </w:rPr>
            <w:t>http://webserver.dmt.upm.es/~isidoro/index.html</w:t>
          </w:r>
        </w:p>
        <w:p w14:paraId="5FAA1A8D" w14:textId="19E56AED" w:rsidR="00AD2D67" w:rsidRPr="00AD2D67" w:rsidRDefault="007A44A4" w:rsidP="00AD2D67">
          <w:pPr>
            <w:pStyle w:val="Bibliografa"/>
            <w:numPr>
              <w:ilvl w:val="0"/>
              <w:numId w:val="41"/>
            </w:numPr>
            <w:jc w:val="left"/>
            <w:rPr>
              <w:noProof/>
              <w:lang w:val="en-US"/>
            </w:rPr>
          </w:pPr>
          <w:r w:rsidRPr="00F768F9">
            <w:rPr>
              <w:b/>
              <w:bCs/>
              <w:lang w:val="en-US"/>
            </w:rPr>
            <w:t>RD4:</w:t>
          </w:r>
          <w:r w:rsidR="00AD2D67" w:rsidRPr="00AD2D67">
            <w:rPr>
              <w:noProof/>
              <w:lang w:val="en-US"/>
            </w:rPr>
            <w:t xml:space="preserve"> Naimat, R. A. a. F. A., 2018. </w:t>
          </w:r>
          <w:r w:rsidR="00AD2D67" w:rsidRPr="00AD2D67">
            <w:rPr>
              <w:i/>
              <w:iCs/>
              <w:noProof/>
              <w:lang w:val="en-US"/>
            </w:rPr>
            <w:t xml:space="preserve">"Heat transfer influence of solar panel on spacecraft,". </w:t>
          </w:r>
          <w:r w:rsidR="00AD2D67" w:rsidRPr="00AD2D67">
            <w:rPr>
              <w:noProof/>
              <w:lang w:val="en-US"/>
            </w:rPr>
            <w:t>Abu Dhabi, s.n.</w:t>
          </w:r>
        </w:p>
        <w:p w14:paraId="1EEF1852" w14:textId="0CB06245" w:rsidR="00AD2D67" w:rsidRDefault="007A44A4" w:rsidP="00AD2D67">
          <w:pPr>
            <w:pStyle w:val="Bibliografa"/>
            <w:numPr>
              <w:ilvl w:val="0"/>
              <w:numId w:val="41"/>
            </w:numPr>
            <w:jc w:val="left"/>
            <w:rPr>
              <w:color w:val="000000" w:themeColor="text1"/>
              <w:lang w:val="en-US"/>
            </w:rPr>
          </w:pPr>
          <w:r w:rsidRPr="00F768F9">
            <w:rPr>
              <w:b/>
              <w:bCs/>
              <w:lang w:val="en-US"/>
            </w:rPr>
            <w:t>RD5:</w:t>
          </w:r>
          <w:r w:rsidR="00AD2D67" w:rsidRPr="00AD2D67">
            <w:rPr>
              <w:noProof/>
              <w:lang w:val="en-US"/>
            </w:rPr>
            <w:t xml:space="preserve"> NASA Technology, n.d. </w:t>
          </w:r>
          <w:r w:rsidR="00AD2D67" w:rsidRPr="00AD2D67">
            <w:rPr>
              <w:i/>
              <w:iCs/>
              <w:noProof/>
              <w:lang w:val="en-US"/>
            </w:rPr>
            <w:t xml:space="preserve">CubeSat Form Factor Thermal Control Louvers. </w:t>
          </w:r>
          <w:r w:rsidR="00AD2D67" w:rsidRPr="00AD2D67">
            <w:rPr>
              <w:noProof/>
              <w:lang w:val="en-US"/>
            </w:rPr>
            <w:t xml:space="preserve">[Online] </w:t>
          </w:r>
          <w:r w:rsidR="00AD2D67" w:rsidRPr="00956055">
            <w:rPr>
              <w:lang w:val="en-US"/>
            </w:rPr>
            <w:br/>
          </w:r>
          <w:r w:rsidR="00AD2D67" w:rsidRPr="00AD2D67">
            <w:rPr>
              <w:noProof/>
              <w:lang w:val="en-US"/>
            </w:rPr>
            <w:t xml:space="preserve">Available at: </w:t>
          </w:r>
          <w:r w:rsidR="00AD2D67" w:rsidRPr="00AD2D67">
            <w:rPr>
              <w:noProof/>
              <w:u w:val="single"/>
              <w:lang w:val="en-US"/>
            </w:rPr>
            <w:t>https://technology.nasa.gov/patent/GSC-TOPS-40</w:t>
          </w:r>
        </w:p>
      </w:sdtContent>
    </w:sdt>
    <w:p w14:paraId="44CEF559" w14:textId="60BC0803" w:rsidR="52EB30CD" w:rsidRPr="00722D3A" w:rsidRDefault="52EB30CD" w:rsidP="7E514079">
      <w:pPr>
        <w:pStyle w:val="Bibliografa"/>
        <w:numPr>
          <w:ilvl w:val="0"/>
          <w:numId w:val="41"/>
        </w:numPr>
        <w:jc w:val="left"/>
        <w:rPr>
          <w:rFonts w:eastAsiaTheme="minorEastAsia"/>
          <w:i/>
          <w:iCs/>
          <w:lang w:val="en-US"/>
        </w:rPr>
      </w:pPr>
      <w:r w:rsidRPr="7E514079">
        <w:rPr>
          <w:b/>
          <w:bCs/>
          <w:lang w:val="en-US"/>
        </w:rPr>
        <w:t>RD6:</w:t>
      </w:r>
      <w:r w:rsidRPr="7E514079">
        <w:rPr>
          <w:noProof/>
          <w:lang w:val="en-US"/>
        </w:rPr>
        <w:t xml:space="preserve"> </w:t>
      </w:r>
      <w:r w:rsidR="09747DE4" w:rsidRPr="7E514079">
        <w:rPr>
          <w:noProof/>
          <w:lang w:val="en-US"/>
        </w:rPr>
        <w:t>Adolph S Jursa</w:t>
      </w:r>
      <w:r w:rsidRPr="7E514079">
        <w:rPr>
          <w:noProof/>
          <w:lang w:val="en-US"/>
        </w:rPr>
        <w:t xml:space="preserve">, </w:t>
      </w:r>
      <w:r w:rsidR="5E598CC9" w:rsidRPr="7E514079">
        <w:rPr>
          <w:noProof/>
          <w:lang w:val="en-US"/>
        </w:rPr>
        <w:t>US Airforce Geophysics Laboratory, 1985,</w:t>
      </w:r>
      <w:r w:rsidRPr="7E514079">
        <w:rPr>
          <w:noProof/>
          <w:lang w:val="en-US"/>
        </w:rPr>
        <w:t xml:space="preserve"> </w:t>
      </w:r>
      <w:r w:rsidR="485900A1" w:rsidRPr="7E514079">
        <w:rPr>
          <w:i/>
          <w:iCs/>
          <w:noProof/>
          <w:lang w:val="en-US"/>
        </w:rPr>
        <w:t>Handbook of Geophysics and the Space Environment</w:t>
      </w:r>
      <w:r w:rsidRPr="7E514079">
        <w:rPr>
          <w:i/>
          <w:iCs/>
          <w:noProof/>
          <w:lang w:val="en-US"/>
        </w:rPr>
        <w:t>.</w:t>
      </w:r>
      <w:r w:rsidR="1D9644D2" w:rsidRPr="7E514079">
        <w:rPr>
          <w:i/>
          <w:iCs/>
          <w:noProof/>
          <w:lang w:val="en-US"/>
        </w:rPr>
        <w:t xml:space="preserve"> </w:t>
      </w:r>
      <w:r w:rsidRPr="7E514079">
        <w:rPr>
          <w:noProof/>
          <w:lang w:val="en-US"/>
        </w:rPr>
        <w:t xml:space="preserve"> </w:t>
      </w:r>
    </w:p>
    <w:p w14:paraId="769F9E1C" w14:textId="49277D86" w:rsidR="003340FB" w:rsidRDefault="003340FB" w:rsidP="7E514079">
      <w:pPr>
        <w:rPr>
          <w:lang w:val="en-US"/>
        </w:rPr>
      </w:pPr>
    </w:p>
    <w:p w14:paraId="277DF508" w14:textId="708D493A" w:rsidR="003340FB" w:rsidRPr="00BF72FC" w:rsidRDefault="00BF72FC" w:rsidP="00525ED5">
      <w:pPr>
        <w:jc w:val="left"/>
        <w:rPr>
          <w:rFonts w:ascii="Arial" w:hAnsi="Arial" w:cs="Arial"/>
          <w:lang w:val="en-US"/>
        </w:rPr>
      </w:pPr>
      <w:r>
        <w:rPr>
          <w:rFonts w:ascii="Arial" w:hAnsi="Arial" w:cs="Arial"/>
          <w:lang w:val="en-US"/>
        </w:rPr>
        <w:br w:type="page"/>
      </w:r>
    </w:p>
    <w:p w14:paraId="716C0A03" w14:textId="4C5D6B79" w:rsidR="003340FB" w:rsidRDefault="007126C2" w:rsidP="008E4006">
      <w:pPr>
        <w:pStyle w:val="Ttulo1"/>
        <w:rPr>
          <w:lang w:val="en-US"/>
        </w:rPr>
      </w:pPr>
      <w:bookmarkStart w:id="6" w:name="_Toc61711434"/>
      <w:r>
        <w:rPr>
          <w:lang w:val="en-US"/>
        </w:rPr>
        <w:lastRenderedPageBreak/>
        <w:t>Mission Overview, Requirements Flowdown</w:t>
      </w:r>
      <w:bookmarkEnd w:id="6"/>
    </w:p>
    <w:p w14:paraId="75AC62EA" w14:textId="548A8A5F" w:rsidR="003340FB" w:rsidRDefault="003340FB" w:rsidP="00295E13">
      <w:pPr>
        <w:rPr>
          <w:lang w:val="en-US"/>
        </w:rPr>
      </w:pPr>
    </w:p>
    <w:p w14:paraId="6AAEDB55" w14:textId="2BF55CD6" w:rsidR="7359C20A" w:rsidRDefault="006D7F40" w:rsidP="7359C20A">
      <w:pPr>
        <w:rPr>
          <w:rFonts w:eastAsiaTheme="minorEastAsia"/>
          <w:lang w:val="en-US"/>
        </w:rPr>
      </w:pPr>
      <w:r>
        <w:rPr>
          <w:rFonts w:eastAsiaTheme="minorEastAsia"/>
          <w:lang w:val="en-US"/>
        </w:rPr>
        <w:t>This mission is part of the MARTINLARA project</w:t>
      </w:r>
      <w:r w:rsidR="0020143B">
        <w:rPr>
          <w:rFonts w:eastAsiaTheme="minorEastAsia"/>
          <w:lang w:val="en-US"/>
        </w:rPr>
        <w:t>, whose main objective</w:t>
      </w:r>
      <w:r w:rsidR="00CD3E6A">
        <w:rPr>
          <w:rFonts w:eastAsiaTheme="minorEastAsia"/>
          <w:lang w:val="en-US"/>
        </w:rPr>
        <w:t xml:space="preserve"> is </w:t>
      </w:r>
      <w:r w:rsidR="00847668">
        <w:rPr>
          <w:rFonts w:eastAsiaTheme="minorEastAsia"/>
          <w:lang w:val="en-US"/>
        </w:rPr>
        <w:t xml:space="preserve">the design of a space mission for technological </w:t>
      </w:r>
      <w:r w:rsidR="00616415">
        <w:rPr>
          <w:rFonts w:eastAsiaTheme="minorEastAsia"/>
          <w:lang w:val="en-US"/>
        </w:rPr>
        <w:t xml:space="preserve">demonstration in orbit </w:t>
      </w:r>
      <w:r w:rsidR="009F6C05">
        <w:rPr>
          <w:rFonts w:eastAsiaTheme="minorEastAsia"/>
          <w:lang w:val="en-US"/>
        </w:rPr>
        <w:t xml:space="preserve">and the development </w:t>
      </w:r>
      <w:r w:rsidR="005320AA">
        <w:rPr>
          <w:rFonts w:eastAsiaTheme="minorEastAsia"/>
          <w:lang w:val="en-US"/>
        </w:rPr>
        <w:t xml:space="preserve">of different technologies </w:t>
      </w:r>
      <w:r w:rsidR="007B41A5">
        <w:rPr>
          <w:rFonts w:eastAsiaTheme="minorEastAsia"/>
          <w:lang w:val="en-US"/>
        </w:rPr>
        <w:t>for their validation in space</w:t>
      </w:r>
      <w:r w:rsidR="002A5BB3">
        <w:rPr>
          <w:rFonts w:eastAsiaTheme="minorEastAsia"/>
          <w:lang w:val="en-US"/>
        </w:rPr>
        <w:t xml:space="preserve">, such as </w:t>
      </w:r>
      <w:r w:rsidR="008B297F">
        <w:rPr>
          <w:rFonts w:eastAsiaTheme="minorEastAsia"/>
          <w:lang w:val="en-US"/>
        </w:rPr>
        <w:t>radioastronomy</w:t>
      </w:r>
      <w:r w:rsidR="00142DDD">
        <w:rPr>
          <w:rFonts w:eastAsiaTheme="minorEastAsia"/>
          <w:lang w:val="en-US"/>
        </w:rPr>
        <w:t xml:space="preserve">, </w:t>
      </w:r>
      <w:r w:rsidR="00164593">
        <w:rPr>
          <w:rFonts w:eastAsiaTheme="minorEastAsia"/>
          <w:lang w:val="en-US"/>
        </w:rPr>
        <w:t>photonics</w:t>
      </w:r>
      <w:r w:rsidR="00142DDD">
        <w:rPr>
          <w:rFonts w:eastAsiaTheme="minorEastAsia"/>
          <w:lang w:val="en-US"/>
        </w:rPr>
        <w:t xml:space="preserve"> and Earth Observation</w:t>
      </w:r>
      <w:r w:rsidR="00164593">
        <w:rPr>
          <w:rFonts w:eastAsiaTheme="minorEastAsia"/>
          <w:lang w:val="en-US"/>
        </w:rPr>
        <w:t xml:space="preserve"> or plasma micropropulsion.</w:t>
      </w:r>
      <w:r w:rsidR="000C4753">
        <w:rPr>
          <w:rFonts w:eastAsiaTheme="minorEastAsia"/>
          <w:lang w:val="en-US"/>
        </w:rPr>
        <w:t xml:space="preserve"> </w:t>
      </w:r>
    </w:p>
    <w:p w14:paraId="19577272" w14:textId="35873D9C" w:rsidR="006D0E9B" w:rsidRDefault="00C210FE" w:rsidP="006D0E9B">
      <w:pPr>
        <w:pStyle w:val="Ttulo2"/>
        <w:rPr>
          <w:lang w:val="en-US"/>
        </w:rPr>
      </w:pPr>
      <w:bookmarkStart w:id="7" w:name="_Toc61711435"/>
      <w:r>
        <w:rPr>
          <w:lang w:val="en-US"/>
        </w:rPr>
        <w:t xml:space="preserve">Payload </w:t>
      </w:r>
      <w:r w:rsidR="0059629B">
        <w:rPr>
          <w:lang w:val="en-US"/>
        </w:rPr>
        <w:t>D</w:t>
      </w:r>
      <w:r w:rsidR="00F01391">
        <w:rPr>
          <w:lang w:val="en-US"/>
        </w:rPr>
        <w:t>escription</w:t>
      </w:r>
      <w:bookmarkEnd w:id="7"/>
    </w:p>
    <w:p w14:paraId="2AF77792" w14:textId="77777777" w:rsidR="000B50C6" w:rsidRDefault="000B50C6" w:rsidP="000B50C6">
      <w:pPr>
        <w:rPr>
          <w:lang w:val="en-US"/>
        </w:rPr>
      </w:pPr>
    </w:p>
    <w:p w14:paraId="5658ECDE" w14:textId="51B0CC1D" w:rsidR="000B50C6" w:rsidRDefault="00876D63" w:rsidP="00876D63">
      <w:pPr>
        <w:pStyle w:val="Ttulo3"/>
        <w:rPr>
          <w:lang w:val="en-US"/>
        </w:rPr>
      </w:pPr>
      <w:bookmarkStart w:id="8" w:name="_Toc61711436"/>
      <w:r>
        <w:rPr>
          <w:lang w:val="en-US"/>
        </w:rPr>
        <w:t>Photonic Payload</w:t>
      </w:r>
      <w:bookmarkEnd w:id="8"/>
    </w:p>
    <w:p w14:paraId="361578B1" w14:textId="77777777" w:rsidR="0059629B" w:rsidRPr="0059629B" w:rsidRDefault="0059629B" w:rsidP="0059629B">
      <w:pPr>
        <w:rPr>
          <w:lang w:val="en-US"/>
        </w:rPr>
      </w:pPr>
    </w:p>
    <w:p w14:paraId="2A5BCE2A" w14:textId="708FF4E9" w:rsidR="00876D63" w:rsidRDefault="0029202C" w:rsidP="00876D63">
      <w:pPr>
        <w:rPr>
          <w:lang w:val="en-US"/>
        </w:rPr>
      </w:pPr>
      <w:r w:rsidRPr="0029202C">
        <w:rPr>
          <w:lang w:val="en-US"/>
        </w:rPr>
        <w:t xml:space="preserve">The mission will include a novel technology for detecting millimeter-wave signals at </w:t>
      </w:r>
      <w:r>
        <w:rPr>
          <w:lang w:val="en-US"/>
        </w:rPr>
        <w:t>ambient</w:t>
      </w:r>
      <w:r w:rsidRPr="0029202C">
        <w:rPr>
          <w:lang w:val="en-US"/>
        </w:rPr>
        <w:t xml:space="preserve"> temperature</w:t>
      </w:r>
      <w:r w:rsidR="009B08D1">
        <w:rPr>
          <w:lang w:val="en-US"/>
        </w:rPr>
        <w:t xml:space="preserve">. </w:t>
      </w:r>
      <w:r w:rsidR="009B08D1" w:rsidRPr="009B08D1">
        <w:rPr>
          <w:lang w:val="en-US"/>
        </w:rPr>
        <w:t>This technology will be implemented in six radiometers for the observation of the cosmic microwave background in the 180 GHz, 200 GHz and 250 GHz bands: 3 millimeter-wave photonic radiometers of the sky (180, 200 and 250 GHz), and three terrestrial photonic radiometers (180, 200 and 250 GHz).</w:t>
      </w:r>
    </w:p>
    <w:p w14:paraId="03D7E82A" w14:textId="60CF8A05" w:rsidR="009B08D1" w:rsidRDefault="00160F43" w:rsidP="00876D63">
      <w:pPr>
        <w:rPr>
          <w:lang w:val="en-US"/>
        </w:rPr>
      </w:pPr>
      <w:r w:rsidRPr="00160F43">
        <w:rPr>
          <w:lang w:val="en-US"/>
        </w:rPr>
        <w:t>The main payload can therefore be considered to consist of three pairs of radiometers (depending on the working band), each connected to an antenna via a waveguide.  The radiometers will operate in pairs, with the objective of cross-calibrating the measurements</w:t>
      </w:r>
      <w:r>
        <w:rPr>
          <w:lang w:val="en-US"/>
        </w:rPr>
        <w:t>.</w:t>
      </w:r>
      <w:r w:rsidR="007A3528">
        <w:rPr>
          <w:lang w:val="en-US"/>
        </w:rPr>
        <w:t xml:space="preserve"> One of them </w:t>
      </w:r>
      <w:r w:rsidR="006266A0">
        <w:rPr>
          <w:lang w:val="en-US"/>
        </w:rPr>
        <w:t>shall point to Zenith (sky radiometer) and the other one shall point to Nadir (</w:t>
      </w:r>
      <w:r w:rsidR="00D240E5">
        <w:rPr>
          <w:lang w:val="en-US"/>
        </w:rPr>
        <w:t>terrestrial radiometer).</w:t>
      </w:r>
    </w:p>
    <w:p w14:paraId="405F6DF7" w14:textId="1D413062" w:rsidR="00D240E5" w:rsidRDefault="00D240E5" w:rsidP="00D240E5">
      <w:pPr>
        <w:rPr>
          <w:lang w:val="en-US"/>
        </w:rPr>
      </w:pPr>
      <w:r>
        <w:rPr>
          <w:lang w:val="en-US"/>
        </w:rPr>
        <w:t>At a design level, we can consider the antennas as a flat disk, with a surface of 70, 60 and 50 mm</w:t>
      </w:r>
      <w:r>
        <w:rPr>
          <w:vertAlign w:val="superscript"/>
          <w:lang w:val="en-US"/>
        </w:rPr>
        <w:t>2</w:t>
      </w:r>
      <w:r>
        <w:rPr>
          <w:lang w:val="en-US"/>
        </w:rPr>
        <w:t xml:space="preserve">, </w:t>
      </w:r>
      <w:r w:rsidR="004C3C8D" w:rsidRPr="004C3C8D">
        <w:rPr>
          <w:lang w:val="en-US"/>
        </w:rPr>
        <w:t>for the 180, 200 and 250 GHz radiometers respectively,</w:t>
      </w:r>
      <w:r w:rsidR="004C3C8D">
        <w:rPr>
          <w:lang w:val="en-US"/>
        </w:rPr>
        <w:t xml:space="preserve"> </w:t>
      </w:r>
      <w:r>
        <w:rPr>
          <w:lang w:val="en-US"/>
        </w:rPr>
        <w:t>with a thickness of 5 mm.</w:t>
      </w:r>
    </w:p>
    <w:p w14:paraId="289BD30D" w14:textId="60060EB7" w:rsidR="00D240E5" w:rsidRDefault="00D57870" w:rsidP="00876D63">
      <w:pPr>
        <w:rPr>
          <w:lang w:val="en-US"/>
        </w:rPr>
      </w:pPr>
      <w:r>
        <w:rPr>
          <w:lang w:val="en-US"/>
        </w:rPr>
        <w:t>We can summarize the radiometers in:</w:t>
      </w:r>
    </w:p>
    <w:p w14:paraId="4E6286AA" w14:textId="08510EC8" w:rsidR="00160F43" w:rsidRDefault="009859BE" w:rsidP="00E130FA">
      <w:pPr>
        <w:pStyle w:val="Prrafodelista"/>
        <w:numPr>
          <w:ilvl w:val="0"/>
          <w:numId w:val="35"/>
        </w:numPr>
        <w:rPr>
          <w:lang w:val="en-US"/>
        </w:rPr>
      </w:pPr>
      <w:r w:rsidRPr="000E3A28">
        <w:rPr>
          <w:lang w:val="en-US"/>
        </w:rPr>
        <w:t>1</w:t>
      </w:r>
      <w:r w:rsidRPr="000E3A28">
        <w:rPr>
          <w:vertAlign w:val="superscript"/>
          <w:lang w:val="en-US"/>
        </w:rPr>
        <w:t>st</w:t>
      </w:r>
      <w:r w:rsidRPr="000E3A28">
        <w:rPr>
          <w:lang w:val="en-US"/>
        </w:rPr>
        <w:t xml:space="preserve"> pair: 180 GHz </w:t>
      </w:r>
      <w:r w:rsidRPr="009859BE">
        <w:rPr>
          <w:rFonts w:ascii="Wingdings" w:eastAsia="Wingdings" w:hAnsi="Wingdings" w:cs="Wingdings"/>
          <w:lang w:val="en-US"/>
        </w:rPr>
        <w:t>à</w:t>
      </w:r>
      <w:r w:rsidRPr="000E3A28">
        <w:rPr>
          <w:lang w:val="en-US"/>
        </w:rPr>
        <w:t xml:space="preserve"> </w:t>
      </w:r>
      <w:r w:rsidR="000E3A28" w:rsidRPr="000E3A28">
        <w:rPr>
          <w:lang w:val="en-US"/>
        </w:rPr>
        <w:t>1 sky photonic radiometer</w:t>
      </w:r>
      <w:r w:rsidR="00096A3D">
        <w:rPr>
          <w:lang w:val="en-US"/>
        </w:rPr>
        <w:t xml:space="preserve"> (Zenith)</w:t>
      </w:r>
      <w:r w:rsidR="000E3A28" w:rsidRPr="000E3A28">
        <w:rPr>
          <w:lang w:val="en-US"/>
        </w:rPr>
        <w:t xml:space="preserve"> + 1 terrestrial photonic radiometer</w:t>
      </w:r>
      <w:r w:rsidR="00096A3D">
        <w:rPr>
          <w:lang w:val="en-US"/>
        </w:rPr>
        <w:t xml:space="preserve"> (Nadir)</w:t>
      </w:r>
      <w:r w:rsidR="00D57870">
        <w:rPr>
          <w:lang w:val="en-US"/>
        </w:rPr>
        <w:t xml:space="preserve">. Surface: </w:t>
      </w:r>
      <w:r w:rsidR="004C3C8D">
        <w:rPr>
          <w:lang w:val="en-US"/>
        </w:rPr>
        <w:t>70 mm</w:t>
      </w:r>
      <w:r w:rsidR="00E467E9">
        <w:rPr>
          <w:vertAlign w:val="superscript"/>
          <w:lang w:val="en-US"/>
        </w:rPr>
        <w:t>2</w:t>
      </w:r>
      <w:r w:rsidR="004C3C8D">
        <w:rPr>
          <w:lang w:val="en-US"/>
        </w:rPr>
        <w:t>. Thickness</w:t>
      </w:r>
      <w:r w:rsidR="00E467E9">
        <w:rPr>
          <w:lang w:val="en-US"/>
        </w:rPr>
        <w:t>: 5 mm</w:t>
      </w:r>
    </w:p>
    <w:p w14:paraId="430C3733" w14:textId="6E1439DC" w:rsidR="000E3A28" w:rsidRDefault="000E3A28" w:rsidP="00E130FA">
      <w:pPr>
        <w:pStyle w:val="Prrafodelista"/>
        <w:numPr>
          <w:ilvl w:val="0"/>
          <w:numId w:val="35"/>
        </w:numPr>
        <w:rPr>
          <w:lang w:val="en-US"/>
        </w:rPr>
      </w:pPr>
      <w:r>
        <w:rPr>
          <w:lang w:val="en-US"/>
        </w:rPr>
        <w:t>2</w:t>
      </w:r>
      <w:r w:rsidRPr="000E3A28">
        <w:rPr>
          <w:vertAlign w:val="superscript"/>
          <w:lang w:val="en-US"/>
        </w:rPr>
        <w:t>nd</w:t>
      </w:r>
      <w:r w:rsidRPr="000E3A28">
        <w:rPr>
          <w:lang w:val="en-US"/>
        </w:rPr>
        <w:t xml:space="preserve"> pair: </w:t>
      </w:r>
      <w:r>
        <w:rPr>
          <w:lang w:val="en-US"/>
        </w:rPr>
        <w:t>200</w:t>
      </w:r>
      <w:r w:rsidRPr="000E3A28">
        <w:rPr>
          <w:lang w:val="en-US"/>
        </w:rPr>
        <w:t xml:space="preserve"> GHz </w:t>
      </w:r>
      <w:r w:rsidRPr="009859BE">
        <w:rPr>
          <w:rFonts w:ascii="Wingdings" w:eastAsia="Wingdings" w:hAnsi="Wingdings" w:cs="Wingdings"/>
          <w:lang w:val="en-US"/>
        </w:rPr>
        <w:t>à</w:t>
      </w:r>
      <w:r w:rsidRPr="000E3A28">
        <w:rPr>
          <w:lang w:val="en-US"/>
        </w:rPr>
        <w:t xml:space="preserve"> 1 sky photonic radiometer </w:t>
      </w:r>
      <w:r w:rsidR="00096A3D">
        <w:rPr>
          <w:lang w:val="en-US"/>
        </w:rPr>
        <w:t xml:space="preserve">(Zenith) </w:t>
      </w:r>
      <w:r w:rsidRPr="000E3A28">
        <w:rPr>
          <w:lang w:val="en-US"/>
        </w:rPr>
        <w:t>+ 1 terrestrial photonic radiometer</w:t>
      </w:r>
      <w:r w:rsidR="00096A3D">
        <w:rPr>
          <w:lang w:val="en-US"/>
        </w:rPr>
        <w:t xml:space="preserve"> (Nadir)</w:t>
      </w:r>
      <w:r w:rsidR="00E467E9">
        <w:rPr>
          <w:lang w:val="en-US"/>
        </w:rPr>
        <w:t xml:space="preserve">. Surface: </w:t>
      </w:r>
      <w:r w:rsidR="0092574A">
        <w:rPr>
          <w:lang w:val="en-US"/>
        </w:rPr>
        <w:t>6</w:t>
      </w:r>
      <w:r w:rsidR="00E467E9">
        <w:rPr>
          <w:lang w:val="en-US"/>
        </w:rPr>
        <w:t>0 mm</w:t>
      </w:r>
      <w:r w:rsidR="00E467E9">
        <w:rPr>
          <w:vertAlign w:val="superscript"/>
          <w:lang w:val="en-US"/>
        </w:rPr>
        <w:t>2</w:t>
      </w:r>
      <w:r w:rsidR="00E467E9">
        <w:rPr>
          <w:lang w:val="en-US"/>
        </w:rPr>
        <w:t>. Thickness: 5 mm</w:t>
      </w:r>
    </w:p>
    <w:p w14:paraId="19AB9A03" w14:textId="2E73CE6E" w:rsidR="000E3A28" w:rsidRDefault="000E3A28" w:rsidP="00E130FA">
      <w:pPr>
        <w:pStyle w:val="Prrafodelista"/>
        <w:numPr>
          <w:ilvl w:val="0"/>
          <w:numId w:val="35"/>
        </w:numPr>
        <w:rPr>
          <w:lang w:val="en-US"/>
        </w:rPr>
      </w:pPr>
      <w:r>
        <w:rPr>
          <w:lang w:val="en-US"/>
        </w:rPr>
        <w:t>3</w:t>
      </w:r>
      <w:r w:rsidRPr="000E3A28">
        <w:rPr>
          <w:vertAlign w:val="superscript"/>
          <w:lang w:val="en-US"/>
        </w:rPr>
        <w:t>rd</w:t>
      </w:r>
      <w:r w:rsidRPr="000E3A28">
        <w:rPr>
          <w:lang w:val="en-US"/>
        </w:rPr>
        <w:t xml:space="preserve"> pair: </w:t>
      </w:r>
      <w:r>
        <w:rPr>
          <w:lang w:val="en-US"/>
        </w:rPr>
        <w:t>250</w:t>
      </w:r>
      <w:r w:rsidRPr="000E3A28">
        <w:rPr>
          <w:lang w:val="en-US"/>
        </w:rPr>
        <w:t xml:space="preserve"> GHz </w:t>
      </w:r>
      <w:r w:rsidRPr="009859BE">
        <w:rPr>
          <w:rFonts w:ascii="Wingdings" w:eastAsia="Wingdings" w:hAnsi="Wingdings" w:cs="Wingdings"/>
          <w:lang w:val="en-US"/>
        </w:rPr>
        <w:t>à</w:t>
      </w:r>
      <w:r w:rsidRPr="000E3A28">
        <w:rPr>
          <w:lang w:val="en-US"/>
        </w:rPr>
        <w:t xml:space="preserve"> 1 sky photonic radiometer</w:t>
      </w:r>
      <w:r w:rsidR="00096A3D">
        <w:rPr>
          <w:lang w:val="en-US"/>
        </w:rPr>
        <w:t xml:space="preserve"> (Zenith)</w:t>
      </w:r>
      <w:r w:rsidRPr="000E3A28">
        <w:rPr>
          <w:lang w:val="en-US"/>
        </w:rPr>
        <w:t xml:space="preserve"> + 1 terrestrial photonic radiometer</w:t>
      </w:r>
      <w:r w:rsidR="00096A3D">
        <w:rPr>
          <w:lang w:val="en-US"/>
        </w:rPr>
        <w:t xml:space="preserve"> (Nadir)</w:t>
      </w:r>
      <w:r w:rsidR="00E467E9">
        <w:rPr>
          <w:lang w:val="en-US"/>
        </w:rPr>
        <w:t xml:space="preserve">. Surface: </w:t>
      </w:r>
      <w:r w:rsidR="0092574A">
        <w:rPr>
          <w:lang w:val="en-US"/>
        </w:rPr>
        <w:t>5</w:t>
      </w:r>
      <w:r w:rsidR="00E467E9">
        <w:rPr>
          <w:lang w:val="en-US"/>
        </w:rPr>
        <w:t>0 mm</w:t>
      </w:r>
      <w:r w:rsidR="00E467E9">
        <w:rPr>
          <w:vertAlign w:val="superscript"/>
          <w:lang w:val="en-US"/>
        </w:rPr>
        <w:t>2</w:t>
      </w:r>
      <w:r w:rsidR="00E467E9">
        <w:rPr>
          <w:lang w:val="en-US"/>
        </w:rPr>
        <w:t>. Thickness: 5 mm</w:t>
      </w:r>
    </w:p>
    <w:p w14:paraId="0EB78E39" w14:textId="4C1CA61D" w:rsidR="78EEC502" w:rsidRPr="00C718B8" w:rsidRDefault="78EEC502" w:rsidP="201085F0">
      <w:pPr>
        <w:pStyle w:val="Ttulo3"/>
        <w:rPr>
          <w:lang w:val="en-US"/>
        </w:rPr>
      </w:pPr>
      <w:bookmarkStart w:id="9" w:name="_Toc61711437"/>
      <w:r w:rsidRPr="201085F0">
        <w:rPr>
          <w:lang w:val="en-US"/>
        </w:rPr>
        <w:t>Micropropulsion system</w:t>
      </w:r>
      <w:bookmarkEnd w:id="9"/>
    </w:p>
    <w:p w14:paraId="1C602CCF" w14:textId="32967ADB" w:rsidR="2563CC5C" w:rsidRDefault="2563CC5C" w:rsidP="2563CC5C">
      <w:pPr>
        <w:rPr>
          <w:lang w:val="en-US"/>
        </w:rPr>
      </w:pPr>
    </w:p>
    <w:p w14:paraId="7BA15127" w14:textId="791E0CCE" w:rsidR="7359C20A" w:rsidRDefault="78EEC502" w:rsidP="006748FF">
      <w:pPr>
        <w:rPr>
          <w:rFonts w:eastAsiaTheme="minorEastAsia"/>
          <w:lang w:val="en-US"/>
        </w:rPr>
      </w:pPr>
      <w:r w:rsidRPr="22822B8A">
        <w:rPr>
          <w:lang w:val="en-US"/>
        </w:rPr>
        <w:t xml:space="preserve">The electric micropropulsion system carried by the satellite should </w:t>
      </w:r>
      <w:r w:rsidRPr="67819D92">
        <w:rPr>
          <w:lang w:val="en-US"/>
        </w:rPr>
        <w:t xml:space="preserve">be used in the </w:t>
      </w:r>
      <w:r w:rsidR="00852A5B" w:rsidRPr="740491FF">
        <w:rPr>
          <w:lang w:val="en-US"/>
        </w:rPr>
        <w:t>last</w:t>
      </w:r>
      <w:r w:rsidRPr="740491FF">
        <w:rPr>
          <w:lang w:val="en-US"/>
        </w:rPr>
        <w:t xml:space="preserve"> phase of the mission, to avoid interferences with the objectives of the main payload. </w:t>
      </w:r>
      <w:r w:rsidR="4F71EC29" w:rsidRPr="740491FF">
        <w:rPr>
          <w:lang w:val="en-US"/>
        </w:rPr>
        <w:t xml:space="preserve">It requires a full unit of the satellite to be </w:t>
      </w:r>
      <w:r w:rsidR="4F71EC29" w:rsidRPr="1CF5D5CE">
        <w:rPr>
          <w:lang w:val="en-US"/>
        </w:rPr>
        <w:t>accommodated</w:t>
      </w:r>
      <w:r w:rsidR="1CF025B8" w:rsidRPr="67442E87">
        <w:rPr>
          <w:lang w:val="en-US"/>
        </w:rPr>
        <w:t>,</w:t>
      </w:r>
      <w:r w:rsidR="4F71EC29" w:rsidRPr="1CF5D5CE">
        <w:rPr>
          <w:lang w:val="en-US"/>
        </w:rPr>
        <w:t xml:space="preserve"> </w:t>
      </w:r>
      <w:r w:rsidR="546AA4D7" w:rsidRPr="081E4601">
        <w:rPr>
          <w:lang w:val="en-US"/>
        </w:rPr>
        <w:t>which should have at least one face</w:t>
      </w:r>
      <w:r w:rsidR="4F71EC29" w:rsidRPr="081E4601">
        <w:rPr>
          <w:lang w:val="en-US"/>
        </w:rPr>
        <w:t xml:space="preserve"> </w:t>
      </w:r>
      <w:r w:rsidR="546AA4D7" w:rsidRPr="56875E15">
        <w:rPr>
          <w:lang w:val="en-US"/>
        </w:rPr>
        <w:t xml:space="preserve">pointing outside the satellite and free of obstacles. The total weight of the system is 1 kg, and its maximum power consumption is 20 W. </w:t>
      </w:r>
      <w:r w:rsidR="546AA4D7" w:rsidRPr="663A6B60">
        <w:rPr>
          <w:lang w:val="en-US"/>
        </w:rPr>
        <w:t>The pur</w:t>
      </w:r>
      <w:r w:rsidR="76029728" w:rsidRPr="663A6B60">
        <w:rPr>
          <w:lang w:val="en-US"/>
        </w:rPr>
        <w:t xml:space="preserve">pose of the engine is of </w:t>
      </w:r>
      <w:r w:rsidR="00852A5B" w:rsidRPr="663A6B60">
        <w:rPr>
          <w:lang w:val="en-US"/>
        </w:rPr>
        <w:t>technological</w:t>
      </w:r>
      <w:r w:rsidR="76029728" w:rsidRPr="663A6B60">
        <w:rPr>
          <w:lang w:val="en-US"/>
        </w:rPr>
        <w:t xml:space="preserve"> demonstration, so the satellite </w:t>
      </w:r>
      <w:r w:rsidR="00852A5B" w:rsidRPr="663A6B60">
        <w:rPr>
          <w:lang w:val="en-US"/>
        </w:rPr>
        <w:t>cannot</w:t>
      </w:r>
      <w:r w:rsidR="76029728" w:rsidRPr="663A6B60">
        <w:rPr>
          <w:lang w:val="en-US"/>
        </w:rPr>
        <w:t xml:space="preserve"> take advantage of it for orbital or attitude </w:t>
      </w:r>
      <w:r w:rsidR="76029728" w:rsidRPr="65292055">
        <w:rPr>
          <w:lang w:val="en-US"/>
        </w:rPr>
        <w:t>corrections.</w:t>
      </w:r>
      <w:r w:rsidR="4F71EC29" w:rsidRPr="65292055">
        <w:rPr>
          <w:lang w:val="en-US"/>
        </w:rPr>
        <w:t xml:space="preserve"> </w:t>
      </w:r>
    </w:p>
    <w:p w14:paraId="11288EE0" w14:textId="77777777" w:rsidR="006748FF" w:rsidRDefault="006748FF" w:rsidP="006748FF">
      <w:pPr>
        <w:rPr>
          <w:lang w:val="en-US"/>
        </w:rPr>
      </w:pPr>
    </w:p>
    <w:p w14:paraId="7EEB71DD" w14:textId="77777777" w:rsidR="001B4070" w:rsidRDefault="001B4070" w:rsidP="006748FF">
      <w:pPr>
        <w:rPr>
          <w:lang w:val="en-US"/>
        </w:rPr>
      </w:pPr>
    </w:p>
    <w:p w14:paraId="38AA01DD" w14:textId="63473114" w:rsidR="006748FF" w:rsidRDefault="006748FF" w:rsidP="006748FF">
      <w:pPr>
        <w:pStyle w:val="Ttulo3"/>
        <w:rPr>
          <w:lang w:val="en-US"/>
        </w:rPr>
      </w:pPr>
      <w:bookmarkStart w:id="10" w:name="_Toc61711438"/>
      <w:r>
        <w:rPr>
          <w:lang w:val="en-US"/>
        </w:rPr>
        <w:lastRenderedPageBreak/>
        <w:t xml:space="preserve">Retro-reflector </w:t>
      </w:r>
      <w:r w:rsidR="00496B18">
        <w:rPr>
          <w:lang w:val="en-US"/>
        </w:rPr>
        <w:t>array</w:t>
      </w:r>
      <w:bookmarkEnd w:id="10"/>
    </w:p>
    <w:p w14:paraId="466BC00E" w14:textId="622D8B34" w:rsidR="7359C20A" w:rsidRDefault="7359C20A" w:rsidP="7359C20A">
      <w:pPr>
        <w:rPr>
          <w:rFonts w:eastAsiaTheme="minorEastAsia"/>
          <w:lang w:val="en-US"/>
        </w:rPr>
      </w:pPr>
    </w:p>
    <w:p w14:paraId="39EE287D" w14:textId="4D5E7776" w:rsidR="00004A64" w:rsidRDefault="00A51C38" w:rsidP="7359C20A">
      <w:pPr>
        <w:rPr>
          <w:rFonts w:eastAsiaTheme="minorEastAsia"/>
          <w:lang w:val="en-US"/>
        </w:rPr>
      </w:pPr>
      <w:r>
        <w:rPr>
          <w:noProof/>
        </w:rPr>
        <mc:AlternateContent>
          <mc:Choice Requires="wps">
            <w:drawing>
              <wp:anchor distT="0" distB="0" distL="114300" distR="114300" simplePos="0" relativeHeight="251658247" behindDoc="0" locked="0" layoutInCell="1" allowOverlap="1" wp14:anchorId="314B86F0" wp14:editId="3B4F0B0D">
                <wp:simplePos x="0" y="0"/>
                <wp:positionH relativeFrom="column">
                  <wp:posOffset>3140710</wp:posOffset>
                </wp:positionH>
                <wp:positionV relativeFrom="paragraph">
                  <wp:posOffset>2362835</wp:posOffset>
                </wp:positionV>
                <wp:extent cx="2586990" cy="635"/>
                <wp:effectExtent l="0" t="0" r="0" b="0"/>
                <wp:wrapSquare wrapText="bothSides"/>
                <wp:docPr id="56" name="Cuadro de texto 56"/>
                <wp:cNvGraphicFramePr/>
                <a:graphic xmlns:a="http://schemas.openxmlformats.org/drawingml/2006/main">
                  <a:graphicData uri="http://schemas.microsoft.com/office/word/2010/wordprocessingShape">
                    <wps:wsp>
                      <wps:cNvSpPr txBox="1"/>
                      <wps:spPr>
                        <a:xfrm>
                          <a:off x="0" y="0"/>
                          <a:ext cx="2586990" cy="635"/>
                        </a:xfrm>
                        <a:prstGeom prst="rect">
                          <a:avLst/>
                        </a:prstGeom>
                        <a:solidFill>
                          <a:prstClr val="white"/>
                        </a:solidFill>
                        <a:ln>
                          <a:noFill/>
                        </a:ln>
                      </wps:spPr>
                      <wps:txbx>
                        <w:txbxContent>
                          <w:p w14:paraId="3F3856DD" w14:textId="10564C43" w:rsidR="00A51C38" w:rsidRPr="005F7595" w:rsidRDefault="00A51C38" w:rsidP="00A51C38">
                            <w:pPr>
                              <w:pStyle w:val="Descripcin"/>
                              <w:rPr>
                                <w:noProof/>
                                <w:lang w:val="en-US"/>
                              </w:rPr>
                            </w:pPr>
                            <w:r w:rsidRPr="005F7595">
                              <w:rPr>
                                <w:b/>
                                <w:bCs/>
                                <w:lang w:val="en-US"/>
                              </w:rPr>
                              <w:t xml:space="preserve">Figure </w:t>
                            </w:r>
                            <w:r w:rsidR="00B61E6F">
                              <w:rPr>
                                <w:b/>
                                <w:bCs/>
                                <w:lang w:val="en-US"/>
                              </w:rPr>
                              <w:fldChar w:fldCharType="begin"/>
                            </w:r>
                            <w:r w:rsidR="00B61E6F">
                              <w:rPr>
                                <w:b/>
                                <w:bCs/>
                                <w:lang w:val="en-US"/>
                              </w:rPr>
                              <w:instrText xml:space="preserve"> STYLEREF 2 \s </w:instrText>
                            </w:r>
                            <w:r w:rsidR="00B61E6F">
                              <w:rPr>
                                <w:b/>
                                <w:bCs/>
                                <w:lang w:val="en-US"/>
                              </w:rPr>
                              <w:fldChar w:fldCharType="separate"/>
                            </w:r>
                            <w:r w:rsidR="00B61E6F">
                              <w:rPr>
                                <w:b/>
                                <w:bCs/>
                                <w:noProof/>
                                <w:lang w:val="en-US"/>
                              </w:rPr>
                              <w:t>4.1</w:t>
                            </w:r>
                            <w:r w:rsidR="00B61E6F">
                              <w:rPr>
                                <w:b/>
                                <w:bCs/>
                                <w:lang w:val="en-US"/>
                              </w:rPr>
                              <w:fldChar w:fldCharType="end"/>
                            </w:r>
                            <w:r w:rsidR="00B61E6F">
                              <w:rPr>
                                <w:b/>
                                <w:bCs/>
                                <w:lang w:val="en-US"/>
                              </w:rPr>
                              <w:t>.</w:t>
                            </w:r>
                            <w:r w:rsidR="00B61E6F">
                              <w:rPr>
                                <w:b/>
                                <w:bCs/>
                                <w:lang w:val="en-US"/>
                              </w:rPr>
                              <w:fldChar w:fldCharType="begin"/>
                            </w:r>
                            <w:r w:rsidR="00B61E6F">
                              <w:rPr>
                                <w:b/>
                                <w:bCs/>
                                <w:lang w:val="en-US"/>
                              </w:rPr>
                              <w:instrText xml:space="preserve"> SEQ Figure \* ARABIC \s 2 </w:instrText>
                            </w:r>
                            <w:r w:rsidR="00B61E6F">
                              <w:rPr>
                                <w:b/>
                                <w:bCs/>
                                <w:lang w:val="en-US"/>
                              </w:rPr>
                              <w:fldChar w:fldCharType="separate"/>
                            </w:r>
                            <w:r w:rsidR="00B61E6F">
                              <w:rPr>
                                <w:b/>
                                <w:bCs/>
                                <w:noProof/>
                                <w:lang w:val="en-US"/>
                              </w:rPr>
                              <w:t>1</w:t>
                            </w:r>
                            <w:r w:rsidR="00B61E6F">
                              <w:rPr>
                                <w:b/>
                                <w:bCs/>
                                <w:lang w:val="en-US"/>
                              </w:rPr>
                              <w:fldChar w:fldCharType="end"/>
                            </w:r>
                            <w:r w:rsidRPr="005F7595">
                              <w:rPr>
                                <w:lang w:val="en-US"/>
                              </w:rPr>
                              <w:t>: Retro-reflector array. Assembled and unassembled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B86F0" id="Cuadro de texto 56" o:spid="_x0000_s1029" type="#_x0000_t202" style="position:absolute;left:0;text-align:left;margin-left:247.3pt;margin-top:186.05pt;width:203.7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" stroked="f">
                <v:textbox style="mso-fit-shape-to-text:t" inset="0,0,0,0">
                  <w:txbxContent>
                    <w:p w14:paraId="3F3856DD" w14:textId="10564C43" w:rsidR="00A51C38" w:rsidRPr="005F7595" w:rsidRDefault="00A51C38" w:rsidP="00A51C38">
                      <w:pPr>
                        <w:pStyle w:val="Descripcin"/>
                        <w:rPr>
                          <w:noProof/>
                          <w:lang w:val="en-US"/>
                        </w:rPr>
                      </w:pPr>
                      <w:r w:rsidRPr="005F7595">
                        <w:rPr>
                          <w:b/>
                          <w:bCs/>
                          <w:lang w:val="en-US"/>
                        </w:rPr>
                        <w:t xml:space="preserve">Figure </w:t>
                      </w:r>
                      <w:r w:rsidR="00B61E6F">
                        <w:rPr>
                          <w:b/>
                          <w:bCs/>
                          <w:lang w:val="en-US"/>
                        </w:rPr>
                        <w:fldChar w:fldCharType="begin"/>
                      </w:r>
                      <w:r w:rsidR="00B61E6F">
                        <w:rPr>
                          <w:b/>
                          <w:bCs/>
                          <w:lang w:val="en-US"/>
                        </w:rPr>
                        <w:instrText xml:space="preserve"> STYLEREF 2 \s </w:instrText>
                      </w:r>
                      <w:r w:rsidR="00B61E6F">
                        <w:rPr>
                          <w:b/>
                          <w:bCs/>
                          <w:lang w:val="en-US"/>
                        </w:rPr>
                        <w:fldChar w:fldCharType="separate"/>
                      </w:r>
                      <w:r w:rsidR="00B61E6F">
                        <w:rPr>
                          <w:b/>
                          <w:bCs/>
                          <w:noProof/>
                          <w:lang w:val="en-US"/>
                        </w:rPr>
                        <w:t>4.1</w:t>
                      </w:r>
                      <w:r w:rsidR="00B61E6F">
                        <w:rPr>
                          <w:b/>
                          <w:bCs/>
                          <w:lang w:val="en-US"/>
                        </w:rPr>
                        <w:fldChar w:fldCharType="end"/>
                      </w:r>
                      <w:r w:rsidR="00B61E6F">
                        <w:rPr>
                          <w:b/>
                          <w:bCs/>
                          <w:lang w:val="en-US"/>
                        </w:rPr>
                        <w:t>.</w:t>
                      </w:r>
                      <w:r w:rsidR="00B61E6F">
                        <w:rPr>
                          <w:b/>
                          <w:bCs/>
                          <w:lang w:val="en-US"/>
                        </w:rPr>
                        <w:fldChar w:fldCharType="begin"/>
                      </w:r>
                      <w:r w:rsidR="00B61E6F">
                        <w:rPr>
                          <w:b/>
                          <w:bCs/>
                          <w:lang w:val="en-US"/>
                        </w:rPr>
                        <w:instrText xml:space="preserve"> SEQ Figure \* ARABIC \s 2 </w:instrText>
                      </w:r>
                      <w:r w:rsidR="00B61E6F">
                        <w:rPr>
                          <w:b/>
                          <w:bCs/>
                          <w:lang w:val="en-US"/>
                        </w:rPr>
                        <w:fldChar w:fldCharType="separate"/>
                      </w:r>
                      <w:r w:rsidR="00B61E6F">
                        <w:rPr>
                          <w:b/>
                          <w:bCs/>
                          <w:noProof/>
                          <w:lang w:val="en-US"/>
                        </w:rPr>
                        <w:t>1</w:t>
                      </w:r>
                      <w:r w:rsidR="00B61E6F">
                        <w:rPr>
                          <w:b/>
                          <w:bCs/>
                          <w:lang w:val="en-US"/>
                        </w:rPr>
                        <w:fldChar w:fldCharType="end"/>
                      </w:r>
                      <w:r w:rsidRPr="005F7595">
                        <w:rPr>
                          <w:lang w:val="en-US"/>
                        </w:rPr>
                        <w:t>: Retro-reflector array. Assembled and unassembled</w:t>
                      </w:r>
                    </w:p>
                  </w:txbxContent>
                </v:textbox>
                <w10:wrap type="square"/>
              </v:shape>
            </w:pict>
          </mc:Fallback>
        </mc:AlternateContent>
      </w:r>
      <w:r w:rsidR="005E178A">
        <w:rPr>
          <w:noProof/>
        </w:rPr>
        <mc:AlternateContent>
          <mc:Choice Requires="wps">
            <w:drawing>
              <wp:anchor distT="0" distB="0" distL="114300" distR="114300" simplePos="0" relativeHeight="251658248" behindDoc="0" locked="0" layoutInCell="1" allowOverlap="1" wp14:anchorId="7BCC0F8D" wp14:editId="5136A99F">
                <wp:simplePos x="0" y="0"/>
                <wp:positionH relativeFrom="column">
                  <wp:posOffset>3140710</wp:posOffset>
                </wp:positionH>
                <wp:positionV relativeFrom="paragraph">
                  <wp:posOffset>2362835</wp:posOffset>
                </wp:positionV>
                <wp:extent cx="2586990" cy="635"/>
                <wp:effectExtent l="0" t="0" r="0" b="0"/>
                <wp:wrapSquare wrapText="bothSides"/>
                <wp:docPr id="791883457" name="Cuadro de texto 791883457"/>
                <wp:cNvGraphicFramePr/>
                <a:graphic xmlns:a="http://schemas.openxmlformats.org/drawingml/2006/main">
                  <a:graphicData uri="http://schemas.microsoft.com/office/word/2010/wordprocessingShape">
                    <wps:wsp>
                      <wps:cNvSpPr txBox="1"/>
                      <wps:spPr>
                        <a:xfrm>
                          <a:off x="0" y="0"/>
                          <a:ext cx="2586990" cy="635"/>
                        </a:xfrm>
                        <a:prstGeom prst="rect">
                          <a:avLst/>
                        </a:prstGeom>
                        <a:solidFill>
                          <a:prstClr val="white"/>
                        </a:solidFill>
                        <a:ln>
                          <a:noFill/>
                        </a:ln>
                      </wps:spPr>
                      <wps:txbx>
                        <w:txbxContent>
                          <w:p w14:paraId="0D930415" w14:textId="2347E922" w:rsidR="005E178A" w:rsidRPr="005E178A" w:rsidRDefault="005E178A" w:rsidP="005E178A">
                            <w:pPr>
                              <w:pStyle w:val="Descripcin"/>
                              <w:rPr>
                                <w:noProof/>
                                <w:lang w:val="en-US"/>
                              </w:rPr>
                            </w:pPr>
                            <w:r w:rsidRPr="001A6313">
                              <w:rPr>
                                <w:b/>
                                <w:bCs/>
                                <w:lang w:val="en-US"/>
                              </w:rPr>
                              <w:t xml:space="preserve">Table </w:t>
                            </w:r>
                            <w:r w:rsidR="00A23252">
                              <w:rPr>
                                <w:b/>
                                <w:bCs/>
                                <w:lang w:val="en-US"/>
                              </w:rPr>
                              <w:fldChar w:fldCharType="begin"/>
                            </w:r>
                            <w:r w:rsidR="00A23252">
                              <w:rPr>
                                <w:b/>
                                <w:bCs/>
                                <w:lang w:val="en-US"/>
                              </w:rPr>
                              <w:instrText xml:space="preserve"> STYLEREF 2 \s </w:instrText>
                            </w:r>
                            <w:r w:rsidR="00A23252">
                              <w:rPr>
                                <w:b/>
                                <w:bCs/>
                                <w:lang w:val="en-US"/>
                              </w:rPr>
                              <w:fldChar w:fldCharType="separate"/>
                            </w:r>
                            <w:r w:rsidR="00A23252">
                              <w:rPr>
                                <w:b/>
                                <w:bCs/>
                                <w:noProof/>
                                <w:lang w:val="en-US"/>
                              </w:rPr>
                              <w:t>4.1</w:t>
                            </w:r>
                            <w:r w:rsidR="00A23252">
                              <w:rPr>
                                <w:b/>
                                <w:bCs/>
                                <w:lang w:val="en-US"/>
                              </w:rPr>
                              <w:fldChar w:fldCharType="end"/>
                            </w:r>
                            <w:r w:rsidR="00A23252">
                              <w:rPr>
                                <w:b/>
                                <w:bCs/>
                                <w:lang w:val="en-US"/>
                              </w:rPr>
                              <w:t>.</w:t>
                            </w:r>
                            <w:r w:rsidR="00A23252">
                              <w:rPr>
                                <w:b/>
                                <w:bCs/>
                                <w:lang w:val="en-US"/>
                              </w:rPr>
                              <w:fldChar w:fldCharType="begin"/>
                            </w:r>
                            <w:r w:rsidR="00A23252">
                              <w:rPr>
                                <w:b/>
                                <w:bCs/>
                                <w:lang w:val="en-US"/>
                              </w:rPr>
                              <w:instrText xml:space="preserve"> SEQ Table \* ARABIC \s 2 </w:instrText>
                            </w:r>
                            <w:r w:rsidR="00A23252">
                              <w:rPr>
                                <w:b/>
                                <w:bCs/>
                                <w:lang w:val="en-US"/>
                              </w:rPr>
                              <w:fldChar w:fldCharType="separate"/>
                            </w:r>
                            <w:r w:rsidR="000277F9">
                              <w:rPr>
                                <w:b/>
                                <w:bCs/>
                                <w:noProof/>
                                <w:lang w:val="en-US"/>
                              </w:rPr>
                              <w:t>1</w:t>
                            </w:r>
                            <w:r w:rsidR="00A23252">
                              <w:rPr>
                                <w:b/>
                                <w:bCs/>
                                <w:lang w:val="en-US"/>
                              </w:rPr>
                              <w:fldChar w:fldCharType="end"/>
                            </w:r>
                            <w:r w:rsidRPr="005E178A">
                              <w:rPr>
                                <w:lang w:val="en-US"/>
                              </w:rPr>
                              <w:t>: Retro-reflector array. Assembled and unassembled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C0F8D" id="Cuadro de texto 791883457" o:spid="_x0000_s1030" type="#_x0000_t202" style="position:absolute;left:0;text-align:left;margin-left:247.3pt;margin-top:186.05pt;width:203.7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" stroked="f">
                <v:textbox style="mso-fit-shape-to-text:t" inset="0,0,0,0">
                  <w:txbxContent>
                    <w:p w14:paraId="0D930415" w14:textId="2347E922" w:rsidR="005E178A" w:rsidRPr="005E178A" w:rsidRDefault="005E178A" w:rsidP="005E178A">
                      <w:pPr>
                        <w:pStyle w:val="Descripcin"/>
                        <w:rPr>
                          <w:noProof/>
                          <w:lang w:val="en-US"/>
                        </w:rPr>
                      </w:pPr>
                      <w:r w:rsidRPr="001A6313">
                        <w:rPr>
                          <w:b/>
                          <w:bCs/>
                          <w:lang w:val="en-US"/>
                        </w:rPr>
                        <w:t xml:space="preserve">Table </w:t>
                      </w:r>
                      <w:r w:rsidR="00A23252">
                        <w:rPr>
                          <w:b/>
                          <w:bCs/>
                          <w:lang w:val="en-US"/>
                        </w:rPr>
                        <w:fldChar w:fldCharType="begin"/>
                      </w:r>
                      <w:r w:rsidR="00A23252">
                        <w:rPr>
                          <w:b/>
                          <w:bCs/>
                          <w:lang w:val="en-US"/>
                        </w:rPr>
                        <w:instrText xml:space="preserve"> STYLEREF 2 \s </w:instrText>
                      </w:r>
                      <w:r w:rsidR="00A23252">
                        <w:rPr>
                          <w:b/>
                          <w:bCs/>
                          <w:lang w:val="en-US"/>
                        </w:rPr>
                        <w:fldChar w:fldCharType="separate"/>
                      </w:r>
                      <w:r w:rsidR="00A23252">
                        <w:rPr>
                          <w:b/>
                          <w:bCs/>
                          <w:noProof/>
                          <w:lang w:val="en-US"/>
                        </w:rPr>
                        <w:t>4.1</w:t>
                      </w:r>
                      <w:r w:rsidR="00A23252">
                        <w:rPr>
                          <w:b/>
                          <w:bCs/>
                          <w:lang w:val="en-US"/>
                        </w:rPr>
                        <w:fldChar w:fldCharType="end"/>
                      </w:r>
                      <w:r w:rsidR="00A23252">
                        <w:rPr>
                          <w:b/>
                          <w:bCs/>
                          <w:lang w:val="en-US"/>
                        </w:rPr>
                        <w:t>.</w:t>
                      </w:r>
                      <w:r w:rsidR="00A23252">
                        <w:rPr>
                          <w:b/>
                          <w:bCs/>
                          <w:lang w:val="en-US"/>
                        </w:rPr>
                        <w:fldChar w:fldCharType="begin"/>
                      </w:r>
                      <w:r w:rsidR="00A23252">
                        <w:rPr>
                          <w:b/>
                          <w:bCs/>
                          <w:lang w:val="en-US"/>
                        </w:rPr>
                        <w:instrText xml:space="preserve"> SEQ Table \* ARABIC \s 2 </w:instrText>
                      </w:r>
                      <w:r w:rsidR="00A23252">
                        <w:rPr>
                          <w:b/>
                          <w:bCs/>
                          <w:lang w:val="en-US"/>
                        </w:rPr>
                        <w:fldChar w:fldCharType="separate"/>
                      </w:r>
                      <w:r w:rsidR="000277F9">
                        <w:rPr>
                          <w:b/>
                          <w:bCs/>
                          <w:noProof/>
                          <w:lang w:val="en-US"/>
                        </w:rPr>
                        <w:t>1</w:t>
                      </w:r>
                      <w:r w:rsidR="00A23252">
                        <w:rPr>
                          <w:b/>
                          <w:bCs/>
                          <w:lang w:val="en-US"/>
                        </w:rPr>
                        <w:fldChar w:fldCharType="end"/>
                      </w:r>
                      <w:r w:rsidRPr="005E178A">
                        <w:rPr>
                          <w:lang w:val="en-US"/>
                        </w:rPr>
                        <w:t>: Retro-reflector array. Assembled and unassembled</w:t>
                      </w:r>
                    </w:p>
                  </w:txbxContent>
                </v:textbox>
                <w10:wrap type="square"/>
              </v:shape>
            </w:pict>
          </mc:Fallback>
        </mc:AlternateContent>
      </w:r>
      <w:r w:rsidR="0021796E">
        <w:rPr>
          <w:noProof/>
        </w:rPr>
        <w:drawing>
          <wp:anchor distT="0" distB="0" distL="114300" distR="114300" simplePos="0" relativeHeight="251658242" behindDoc="0" locked="0" layoutInCell="1" allowOverlap="1" wp14:anchorId="30F856A6" wp14:editId="46D2F81F">
            <wp:simplePos x="0" y="0"/>
            <wp:positionH relativeFrom="margin">
              <wp:align>right</wp:align>
            </wp:positionH>
            <wp:positionV relativeFrom="paragraph">
              <wp:posOffset>476885</wp:posOffset>
            </wp:positionV>
            <wp:extent cx="2587214" cy="1828800"/>
            <wp:effectExtent l="0" t="0" r="3810" b="0"/>
            <wp:wrapSquare wrapText="bothSides"/>
            <wp:docPr id="126368363" name="Imagen 126368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587214" cy="1828800"/>
                    </a:xfrm>
                    <a:prstGeom prst="rect">
                      <a:avLst/>
                    </a:prstGeom>
                  </pic:spPr>
                </pic:pic>
              </a:graphicData>
            </a:graphic>
          </wp:anchor>
        </w:drawing>
      </w:r>
      <w:r w:rsidR="00957720" w:rsidRPr="731096A2">
        <w:rPr>
          <w:rFonts w:eastAsiaTheme="minorEastAsia"/>
          <w:lang w:val="en-US"/>
        </w:rPr>
        <w:t xml:space="preserve">The array </w:t>
      </w:r>
      <w:r w:rsidR="00374316" w:rsidRPr="731096A2">
        <w:rPr>
          <w:rFonts w:eastAsiaTheme="minorEastAsia"/>
          <w:lang w:val="en-US"/>
        </w:rPr>
        <w:t>shall</w:t>
      </w:r>
      <w:r w:rsidR="00957720" w:rsidRPr="731096A2">
        <w:rPr>
          <w:rFonts w:eastAsiaTheme="minorEastAsia"/>
          <w:lang w:val="en-US"/>
        </w:rPr>
        <w:t xml:space="preserve"> be </w:t>
      </w:r>
      <w:r w:rsidR="001646B3" w:rsidRPr="731096A2">
        <w:rPr>
          <w:rFonts w:eastAsiaTheme="minorEastAsia"/>
          <w:lang w:val="en-US"/>
        </w:rPr>
        <w:t>fixed</w:t>
      </w:r>
      <w:r w:rsidR="00374316" w:rsidRPr="731096A2">
        <w:rPr>
          <w:rFonts w:eastAsiaTheme="minorEastAsia"/>
          <w:lang w:val="en-US"/>
        </w:rPr>
        <w:t xml:space="preserve"> on the external </w:t>
      </w:r>
      <w:r w:rsidR="00FE5510" w:rsidRPr="731096A2">
        <w:rPr>
          <w:rFonts w:eastAsiaTheme="minorEastAsia"/>
          <w:lang w:val="en-US"/>
        </w:rPr>
        <w:t>structure of the nanosatellite</w:t>
      </w:r>
      <w:r w:rsidR="00D8522C" w:rsidRPr="731096A2">
        <w:rPr>
          <w:rFonts w:eastAsiaTheme="minorEastAsia"/>
          <w:lang w:val="en-US"/>
        </w:rPr>
        <w:t>, allowing the measurement</w:t>
      </w:r>
      <w:r w:rsidR="00565496" w:rsidRPr="731096A2">
        <w:rPr>
          <w:rFonts w:eastAsiaTheme="minorEastAsia"/>
          <w:lang w:val="en-US"/>
        </w:rPr>
        <w:t xml:space="preserve"> of the distance between the satellite and the </w:t>
      </w:r>
      <w:r w:rsidR="00C63C21" w:rsidRPr="731096A2">
        <w:rPr>
          <w:rFonts w:eastAsiaTheme="minorEastAsia"/>
          <w:lang w:val="en-US"/>
        </w:rPr>
        <w:t>terrestrial SLR (Satellite Laser Ranging) stations</w:t>
      </w:r>
      <w:r w:rsidR="00366A3D" w:rsidRPr="731096A2">
        <w:rPr>
          <w:rFonts w:eastAsiaTheme="minorEastAsia"/>
          <w:lang w:val="en-US"/>
        </w:rPr>
        <w:t xml:space="preserve">, to </w:t>
      </w:r>
      <w:r w:rsidR="00F23132" w:rsidRPr="731096A2">
        <w:rPr>
          <w:rFonts w:eastAsiaTheme="minorEastAsia"/>
          <w:lang w:val="en-US"/>
        </w:rPr>
        <w:t xml:space="preserve">establish the </w:t>
      </w:r>
      <w:r w:rsidR="0028587B" w:rsidRPr="731096A2">
        <w:rPr>
          <w:rFonts w:eastAsiaTheme="minorEastAsia"/>
          <w:lang w:val="en-US"/>
        </w:rPr>
        <w:t>orbit parameters.</w:t>
      </w:r>
      <w:r w:rsidR="00496196" w:rsidRPr="731096A2">
        <w:rPr>
          <w:rFonts w:eastAsiaTheme="minorEastAsia"/>
          <w:lang w:val="en-US"/>
        </w:rPr>
        <w:t xml:space="preserve"> </w:t>
      </w:r>
    </w:p>
    <w:p w14:paraId="58A0A724" w14:textId="082C2D0E" w:rsidR="00496196" w:rsidRDefault="00496196" w:rsidP="7359C20A">
      <w:pPr>
        <w:rPr>
          <w:rFonts w:eastAsiaTheme="minorEastAsia"/>
          <w:lang w:val="en-US"/>
        </w:rPr>
      </w:pPr>
      <w:r w:rsidRPr="00496196">
        <w:rPr>
          <w:rFonts w:eastAsiaTheme="minorEastAsia"/>
          <w:lang w:val="en-US"/>
        </w:rPr>
        <w:t xml:space="preserve">The array is formed by four retro-reflectors in a pyramidal arrangement and </w:t>
      </w:r>
      <w:r w:rsidR="006C7F2A">
        <w:rPr>
          <w:rFonts w:eastAsiaTheme="minorEastAsia"/>
          <w:lang w:val="en-US"/>
        </w:rPr>
        <w:t>must</w:t>
      </w:r>
      <w:r w:rsidRPr="00496196">
        <w:rPr>
          <w:rFonts w:eastAsiaTheme="minorEastAsia"/>
          <w:lang w:val="en-US"/>
        </w:rPr>
        <w:t xml:space="preserve"> be installed on the Nadir side of the nanosatellite surface</w:t>
      </w:r>
      <w:r w:rsidR="00842223">
        <w:rPr>
          <w:rFonts w:eastAsiaTheme="minorEastAsia"/>
          <w:lang w:val="en-US"/>
        </w:rPr>
        <w:t>. I</w:t>
      </w:r>
      <w:r w:rsidR="00842223" w:rsidRPr="00842223">
        <w:rPr>
          <w:rFonts w:eastAsiaTheme="minorEastAsia"/>
          <w:lang w:val="en-US"/>
        </w:rPr>
        <w:t>t must be ensured that only two retro-reflectors contribute to the signal retro-reflection from the SLR station. Therefore, the diagonal of the base should be aligned with the trajectory. The retro-reflectors are passive systems, and the mass of system is 20 g</w:t>
      </w:r>
      <w:r w:rsidR="009F6FB4">
        <w:rPr>
          <w:rFonts w:eastAsiaTheme="minorEastAsia"/>
          <w:lang w:val="en-US"/>
        </w:rPr>
        <w:t>.</w:t>
      </w:r>
    </w:p>
    <w:p w14:paraId="0EC9B955" w14:textId="1C85CD6C" w:rsidR="007B1072" w:rsidRDefault="007B1072" w:rsidP="7359C20A">
      <w:pPr>
        <w:rPr>
          <w:rFonts w:eastAsiaTheme="minorEastAsia"/>
          <w:lang w:val="en-US"/>
        </w:rPr>
      </w:pPr>
    </w:p>
    <w:p w14:paraId="580BE243" w14:textId="6BEDC3BD" w:rsidR="005D2D5C" w:rsidRDefault="005D2D5C" w:rsidP="7359C20A">
      <w:pPr>
        <w:rPr>
          <w:rFonts w:eastAsiaTheme="minorEastAsia"/>
          <w:lang w:val="en-US"/>
        </w:rPr>
      </w:pPr>
    </w:p>
    <w:p w14:paraId="587FCCE4" w14:textId="6BEDC3BD" w:rsidR="689966FD" w:rsidRDefault="689966FD" w:rsidP="193838A5">
      <w:pPr>
        <w:pStyle w:val="Ttulo2"/>
      </w:pPr>
      <w:bookmarkStart w:id="11" w:name="_Toc61711439"/>
      <w:r w:rsidRPr="001D293B">
        <w:t>Subsystems</w:t>
      </w:r>
      <w:bookmarkEnd w:id="11"/>
    </w:p>
    <w:p w14:paraId="1426E1C7" w14:textId="6BEDC3BD" w:rsidR="193838A5" w:rsidRDefault="193838A5" w:rsidP="193838A5">
      <w:pPr>
        <w:rPr>
          <w:lang w:val="en-US"/>
        </w:rPr>
      </w:pPr>
    </w:p>
    <w:p w14:paraId="3CCBDF75" w14:textId="0B7CE964" w:rsidR="00D2066B" w:rsidRPr="00D2066B" w:rsidRDefault="689966FD" w:rsidP="00D2066B">
      <w:pPr>
        <w:rPr>
          <w:lang w:val="en-US"/>
        </w:rPr>
      </w:pPr>
      <w:r w:rsidRPr="68E358E7">
        <w:rPr>
          <w:lang w:val="en-US"/>
        </w:rPr>
        <w:t>For the development of the mission, a preliminary study has been made, dividing the satellite in the following subsystems</w:t>
      </w:r>
      <w:r w:rsidR="30ED47CF" w:rsidRPr="2E0A06F6">
        <w:rPr>
          <w:lang w:val="en-US"/>
        </w:rPr>
        <w:t>:</w:t>
      </w:r>
    </w:p>
    <w:p w14:paraId="6FE942FA" w14:textId="6FD4952A" w:rsidR="002740AD" w:rsidRPr="002740AD" w:rsidRDefault="477D32A6" w:rsidP="00E130FA">
      <w:pPr>
        <w:pStyle w:val="Prrafodelista"/>
        <w:numPr>
          <w:ilvl w:val="0"/>
          <w:numId w:val="34"/>
        </w:numPr>
        <w:rPr>
          <w:rFonts w:eastAsiaTheme="minorEastAsia"/>
          <w:lang w:val="en-US"/>
        </w:rPr>
      </w:pPr>
      <w:r w:rsidRPr="53FBEF09">
        <w:rPr>
          <w:lang w:val="en-US"/>
        </w:rPr>
        <w:t>Mission analysis</w:t>
      </w:r>
    </w:p>
    <w:p w14:paraId="678AB398" w14:textId="03E18995" w:rsidR="477D32A6" w:rsidRDefault="477D32A6" w:rsidP="00E130FA">
      <w:pPr>
        <w:pStyle w:val="Prrafodelista"/>
        <w:numPr>
          <w:ilvl w:val="0"/>
          <w:numId w:val="34"/>
        </w:numPr>
        <w:rPr>
          <w:lang w:val="en-US"/>
        </w:rPr>
      </w:pPr>
      <w:r w:rsidRPr="53FBEF09">
        <w:rPr>
          <w:lang w:val="en-US"/>
        </w:rPr>
        <w:t>ACDS</w:t>
      </w:r>
    </w:p>
    <w:p w14:paraId="5C1E4065" w14:textId="733FA9C2" w:rsidR="000B45E3" w:rsidRPr="000B45E3" w:rsidRDefault="477D32A6" w:rsidP="00E130FA">
      <w:pPr>
        <w:pStyle w:val="Prrafodelista"/>
        <w:numPr>
          <w:ilvl w:val="0"/>
          <w:numId w:val="34"/>
        </w:numPr>
        <w:rPr>
          <w:lang w:val="en-US"/>
        </w:rPr>
      </w:pPr>
      <w:r w:rsidRPr="2B64736E">
        <w:rPr>
          <w:lang w:val="en-US"/>
        </w:rPr>
        <w:t>Launcher</w:t>
      </w:r>
    </w:p>
    <w:p w14:paraId="1E12CD40" w14:textId="37E864A5" w:rsidR="009253A3" w:rsidRPr="009253A3" w:rsidRDefault="477D32A6" w:rsidP="00E130FA">
      <w:pPr>
        <w:pStyle w:val="Prrafodelista"/>
        <w:numPr>
          <w:ilvl w:val="0"/>
          <w:numId w:val="34"/>
        </w:numPr>
        <w:rPr>
          <w:lang w:val="en-US"/>
        </w:rPr>
      </w:pPr>
      <w:r w:rsidRPr="0986F1C2">
        <w:rPr>
          <w:lang w:val="en-US"/>
        </w:rPr>
        <w:t xml:space="preserve">Power </w:t>
      </w:r>
    </w:p>
    <w:p w14:paraId="488E5150" w14:textId="23E13C4F" w:rsidR="477D32A6" w:rsidRDefault="477D32A6" w:rsidP="00E130FA">
      <w:pPr>
        <w:pStyle w:val="Prrafodelista"/>
        <w:numPr>
          <w:ilvl w:val="0"/>
          <w:numId w:val="34"/>
        </w:numPr>
        <w:rPr>
          <w:lang w:val="en-US"/>
        </w:rPr>
      </w:pPr>
      <w:r w:rsidRPr="2D2E7041">
        <w:rPr>
          <w:lang w:val="en-US"/>
        </w:rPr>
        <w:t>Thermal control</w:t>
      </w:r>
    </w:p>
    <w:p w14:paraId="568D87CF" w14:textId="7468D2F7" w:rsidR="477D32A6" w:rsidRDefault="477D32A6" w:rsidP="00E130FA">
      <w:pPr>
        <w:pStyle w:val="Prrafodelista"/>
        <w:numPr>
          <w:ilvl w:val="0"/>
          <w:numId w:val="34"/>
        </w:numPr>
        <w:rPr>
          <w:lang w:val="en-US"/>
        </w:rPr>
      </w:pPr>
      <w:r w:rsidRPr="2D2E7041">
        <w:rPr>
          <w:lang w:val="en-US"/>
        </w:rPr>
        <w:t>Communications</w:t>
      </w:r>
    </w:p>
    <w:p w14:paraId="4A121483" w14:textId="7774ADEC" w:rsidR="00992A5D" w:rsidRPr="00992A5D" w:rsidRDefault="477D32A6" w:rsidP="00E130FA">
      <w:pPr>
        <w:pStyle w:val="Prrafodelista"/>
        <w:numPr>
          <w:ilvl w:val="0"/>
          <w:numId w:val="34"/>
        </w:numPr>
        <w:rPr>
          <w:lang w:val="en-US"/>
        </w:rPr>
      </w:pPr>
      <w:r w:rsidRPr="2D2E7041">
        <w:rPr>
          <w:lang w:val="en-US"/>
        </w:rPr>
        <w:t>Structure/configuration</w:t>
      </w:r>
    </w:p>
    <w:p w14:paraId="18DDC8D9" w14:textId="409B97F7" w:rsidR="00995579" w:rsidRDefault="477D32A6" w:rsidP="357D4A25">
      <w:pPr>
        <w:rPr>
          <w:lang w:val="en-US"/>
        </w:rPr>
      </w:pPr>
      <w:r w:rsidRPr="2CEA10CA">
        <w:rPr>
          <w:lang w:val="en-US"/>
        </w:rPr>
        <w:t>Each of them is fully explained in section 5.</w:t>
      </w:r>
      <w:r w:rsidR="00995579">
        <w:rPr>
          <w:lang w:val="en-US"/>
        </w:rPr>
        <w:br w:type="page"/>
      </w:r>
    </w:p>
    <w:p w14:paraId="3FCEABBA" w14:textId="0A744D7C" w:rsidR="6FDA2A69" w:rsidRDefault="00635970" w:rsidP="00635970">
      <w:pPr>
        <w:pStyle w:val="Ttulo2"/>
        <w:rPr>
          <w:rFonts w:eastAsiaTheme="minorEastAsia"/>
          <w:lang w:val="en-US"/>
        </w:rPr>
      </w:pPr>
      <w:bookmarkStart w:id="12" w:name="_Toc61711440"/>
      <w:r>
        <w:rPr>
          <w:lang w:val="en-US"/>
        </w:rPr>
        <w:lastRenderedPageBreak/>
        <w:t xml:space="preserve">Mission </w:t>
      </w:r>
      <w:r w:rsidR="00AF2EBF">
        <w:rPr>
          <w:lang w:val="en-US"/>
        </w:rPr>
        <w:t>R</w:t>
      </w:r>
      <w:r>
        <w:rPr>
          <w:lang w:val="en-US"/>
        </w:rPr>
        <w:t>equirements</w:t>
      </w:r>
      <w:bookmarkEnd w:id="12"/>
    </w:p>
    <w:p w14:paraId="6F8400A7" w14:textId="7306D01A" w:rsidR="00635970" w:rsidRDefault="00635970" w:rsidP="00802019">
      <w:pPr>
        <w:spacing w:line="240" w:lineRule="auto"/>
        <w:rPr>
          <w:lang w:val="en-US"/>
        </w:rPr>
      </w:pPr>
    </w:p>
    <w:p w14:paraId="6E2F1BF5" w14:textId="54BCE7D3" w:rsidR="0004486F" w:rsidRDefault="005965B4" w:rsidP="00635970">
      <w:pPr>
        <w:rPr>
          <w:lang w:val="en-US"/>
        </w:rPr>
      </w:pPr>
      <w:r>
        <w:rPr>
          <w:lang w:val="en-US"/>
        </w:rPr>
        <w:t xml:space="preserve">The mission </w:t>
      </w:r>
      <w:r w:rsidR="00D108C7">
        <w:rPr>
          <w:lang w:val="en-US"/>
        </w:rPr>
        <w:t xml:space="preserve">technical </w:t>
      </w:r>
      <w:r>
        <w:rPr>
          <w:lang w:val="en-US"/>
        </w:rPr>
        <w:t>requirements</w:t>
      </w:r>
      <w:r w:rsidR="00D108C7">
        <w:rPr>
          <w:lang w:val="en-US"/>
        </w:rPr>
        <w:t xml:space="preserve"> are the following ones:</w:t>
      </w:r>
    </w:p>
    <w:p w14:paraId="1EB49447" w14:textId="7956ACDF" w:rsidR="00635970" w:rsidRDefault="009253A3" w:rsidP="00AF2EBF">
      <w:pPr>
        <w:pStyle w:val="Prrafodelista"/>
        <w:numPr>
          <w:ilvl w:val="0"/>
          <w:numId w:val="29"/>
        </w:numPr>
        <w:rPr>
          <w:lang w:val="en-US"/>
        </w:rPr>
      </w:pPr>
      <w:r w:rsidRPr="0004486F">
        <w:rPr>
          <w:b/>
          <w:bCs/>
          <w:lang w:val="en-US"/>
        </w:rPr>
        <w:t>R-010</w:t>
      </w:r>
      <w:r w:rsidR="00D15017">
        <w:rPr>
          <w:lang w:val="en-US"/>
        </w:rPr>
        <w:t xml:space="preserve"> </w:t>
      </w:r>
      <w:r w:rsidR="00D15017" w:rsidRPr="00D108C7">
        <w:rPr>
          <w:i/>
          <w:iCs/>
          <w:lang w:val="en-US"/>
        </w:rPr>
        <w:t>(Requirement):</w:t>
      </w:r>
      <w:r w:rsidR="00D15017">
        <w:rPr>
          <w:lang w:val="en-US"/>
        </w:rPr>
        <w:t xml:space="preserve"> </w:t>
      </w:r>
      <w:r w:rsidR="170092E7" w:rsidRPr="5B0F3728">
        <w:rPr>
          <w:lang w:val="en-US"/>
        </w:rPr>
        <w:t>The</w:t>
      </w:r>
      <w:r w:rsidR="001E22FC">
        <w:rPr>
          <w:lang w:val="en-US"/>
        </w:rPr>
        <w:t xml:space="preserve"> S/C shall comply with the CubeSat standards</w:t>
      </w:r>
      <w:r w:rsidR="00F95BC3">
        <w:rPr>
          <w:lang w:val="en-US"/>
        </w:rPr>
        <w:t>.</w:t>
      </w:r>
    </w:p>
    <w:p w14:paraId="4F65D569" w14:textId="53F01DB7" w:rsidR="00EE7BF2" w:rsidRDefault="00EE7BF2" w:rsidP="00AF2EBF">
      <w:pPr>
        <w:pStyle w:val="Prrafodelista"/>
        <w:numPr>
          <w:ilvl w:val="0"/>
          <w:numId w:val="29"/>
        </w:numPr>
        <w:rPr>
          <w:lang w:val="en-US"/>
        </w:rPr>
      </w:pPr>
      <w:r w:rsidRPr="00D108C7">
        <w:rPr>
          <w:b/>
          <w:bCs/>
          <w:lang w:val="en-US"/>
        </w:rPr>
        <w:t>R-020</w:t>
      </w:r>
      <w:r>
        <w:rPr>
          <w:lang w:val="en-US"/>
        </w:rPr>
        <w:t xml:space="preserve"> </w:t>
      </w:r>
      <w:r w:rsidRPr="00D108C7">
        <w:rPr>
          <w:i/>
          <w:iCs/>
          <w:lang w:val="en-US"/>
        </w:rPr>
        <w:t>(Requirement):</w:t>
      </w:r>
      <w:r w:rsidR="00CF4253">
        <w:rPr>
          <w:lang w:val="en-US"/>
        </w:rPr>
        <w:t xml:space="preserve"> </w:t>
      </w:r>
      <w:r w:rsidR="60C42F1B" w:rsidRPr="5B0F3728">
        <w:rPr>
          <w:lang w:val="en-US"/>
        </w:rPr>
        <w:t>The</w:t>
      </w:r>
      <w:r w:rsidR="00CF4253">
        <w:rPr>
          <w:lang w:val="en-US"/>
        </w:rPr>
        <w:t xml:space="preserve"> S/C shall be a 6 units CubeSat maximu</w:t>
      </w:r>
      <w:r w:rsidR="00837E21">
        <w:rPr>
          <w:lang w:val="en-US"/>
        </w:rPr>
        <w:t>m</w:t>
      </w:r>
      <w:r w:rsidR="00F95BC3">
        <w:rPr>
          <w:lang w:val="en-US"/>
        </w:rPr>
        <w:t>.</w:t>
      </w:r>
    </w:p>
    <w:p w14:paraId="343CB476" w14:textId="256021C6" w:rsidR="00EE7BF2" w:rsidRDefault="00EE7BF2" w:rsidP="00AF2EBF">
      <w:pPr>
        <w:pStyle w:val="Prrafodelista"/>
        <w:numPr>
          <w:ilvl w:val="0"/>
          <w:numId w:val="29"/>
        </w:numPr>
        <w:rPr>
          <w:lang w:val="en-US"/>
        </w:rPr>
      </w:pPr>
      <w:r w:rsidRPr="00D108C7">
        <w:rPr>
          <w:b/>
          <w:bCs/>
          <w:lang w:val="en-US"/>
        </w:rPr>
        <w:t>R-030</w:t>
      </w:r>
      <w:r>
        <w:rPr>
          <w:lang w:val="en-US"/>
        </w:rPr>
        <w:t xml:space="preserve"> </w:t>
      </w:r>
      <w:r w:rsidRPr="00D108C7">
        <w:rPr>
          <w:i/>
          <w:iCs/>
          <w:lang w:val="en-US"/>
        </w:rPr>
        <w:t>(Requirement):</w:t>
      </w:r>
      <w:r w:rsidR="00837E21">
        <w:rPr>
          <w:lang w:val="en-US"/>
        </w:rPr>
        <w:t xml:space="preserve"> </w:t>
      </w:r>
      <w:r w:rsidR="46A4E038" w:rsidRPr="7E514079">
        <w:rPr>
          <w:lang w:val="en-US"/>
        </w:rPr>
        <w:t>T</w:t>
      </w:r>
      <w:r w:rsidR="00837E21" w:rsidRPr="7E514079">
        <w:rPr>
          <w:lang w:val="en-US"/>
        </w:rPr>
        <w:t>he</w:t>
      </w:r>
      <w:r w:rsidR="00837E21">
        <w:rPr>
          <w:lang w:val="en-US"/>
        </w:rPr>
        <w:t xml:space="preserve"> orbit altitude shall be 550 km as maximum</w:t>
      </w:r>
      <w:r w:rsidR="00F95BC3">
        <w:rPr>
          <w:lang w:val="en-US"/>
        </w:rPr>
        <w:t>.</w:t>
      </w:r>
    </w:p>
    <w:p w14:paraId="03BB2645" w14:textId="073C3F04" w:rsidR="00EE7BF2" w:rsidRDefault="00EE7BF2" w:rsidP="00AF2EBF">
      <w:pPr>
        <w:pStyle w:val="Prrafodelista"/>
        <w:numPr>
          <w:ilvl w:val="0"/>
          <w:numId w:val="29"/>
        </w:numPr>
        <w:rPr>
          <w:lang w:val="en-US"/>
        </w:rPr>
      </w:pPr>
      <w:r w:rsidRPr="00D108C7">
        <w:rPr>
          <w:b/>
          <w:bCs/>
          <w:lang w:val="en-US"/>
        </w:rPr>
        <w:t>R-0</w:t>
      </w:r>
      <w:r w:rsidR="00F2758F" w:rsidRPr="00D108C7">
        <w:rPr>
          <w:b/>
          <w:bCs/>
          <w:lang w:val="en-US"/>
        </w:rPr>
        <w:t>4</w:t>
      </w:r>
      <w:r w:rsidRPr="00D108C7">
        <w:rPr>
          <w:b/>
          <w:bCs/>
          <w:lang w:val="en-US"/>
        </w:rPr>
        <w:t>0</w:t>
      </w:r>
      <w:r>
        <w:rPr>
          <w:lang w:val="en-US"/>
        </w:rPr>
        <w:t xml:space="preserve"> </w:t>
      </w:r>
      <w:r w:rsidRPr="00D108C7">
        <w:rPr>
          <w:i/>
          <w:iCs/>
          <w:lang w:val="en-US"/>
        </w:rPr>
        <w:t>(Requirement):</w:t>
      </w:r>
      <w:r w:rsidR="00992A5D">
        <w:rPr>
          <w:lang w:val="en-US"/>
        </w:rPr>
        <w:t xml:space="preserve"> </w:t>
      </w:r>
      <w:r w:rsidR="67D2839A" w:rsidRPr="7E514079">
        <w:rPr>
          <w:lang w:val="en-US"/>
        </w:rPr>
        <w:t>T</w:t>
      </w:r>
      <w:r w:rsidR="00992A5D" w:rsidRPr="7E514079">
        <w:rPr>
          <w:lang w:val="en-US"/>
        </w:rPr>
        <w:t>he</w:t>
      </w:r>
      <w:r w:rsidR="00992A5D">
        <w:rPr>
          <w:lang w:val="en-US"/>
        </w:rPr>
        <w:t xml:space="preserve"> orbital plane cannot contain the Earth-Sun radio-vector</w:t>
      </w:r>
      <w:r w:rsidR="00F95BC3">
        <w:rPr>
          <w:lang w:val="en-US"/>
        </w:rPr>
        <w:t>.</w:t>
      </w:r>
    </w:p>
    <w:p w14:paraId="1FAC735E" w14:textId="0E6831D1" w:rsidR="00EE7BF2" w:rsidRDefault="00EE7BF2" w:rsidP="00AF2EBF">
      <w:pPr>
        <w:pStyle w:val="Prrafodelista"/>
        <w:numPr>
          <w:ilvl w:val="0"/>
          <w:numId w:val="29"/>
        </w:numPr>
        <w:rPr>
          <w:lang w:val="en-US"/>
        </w:rPr>
      </w:pPr>
      <w:r w:rsidRPr="00D108C7">
        <w:rPr>
          <w:b/>
          <w:bCs/>
          <w:lang w:val="en-US"/>
        </w:rPr>
        <w:t>R-0</w:t>
      </w:r>
      <w:r w:rsidR="00F2758F" w:rsidRPr="00D108C7">
        <w:rPr>
          <w:b/>
          <w:bCs/>
          <w:lang w:val="en-US"/>
        </w:rPr>
        <w:t>5</w:t>
      </w:r>
      <w:r w:rsidRPr="00D108C7">
        <w:rPr>
          <w:b/>
          <w:bCs/>
          <w:lang w:val="en-US"/>
        </w:rPr>
        <w:t>0</w:t>
      </w:r>
      <w:r>
        <w:rPr>
          <w:lang w:val="en-US"/>
        </w:rPr>
        <w:t xml:space="preserve"> </w:t>
      </w:r>
      <w:r w:rsidRPr="00D108C7">
        <w:rPr>
          <w:i/>
          <w:iCs/>
          <w:lang w:val="en-US"/>
        </w:rPr>
        <w:t>(Requirement</w:t>
      </w:r>
      <w:r w:rsidR="00F2758F" w:rsidRPr="00D108C7">
        <w:rPr>
          <w:i/>
          <w:iCs/>
          <w:lang w:val="en-US"/>
        </w:rPr>
        <w:t>/Goal</w:t>
      </w:r>
      <w:r w:rsidRPr="00D108C7">
        <w:rPr>
          <w:i/>
          <w:iCs/>
          <w:lang w:val="en-US"/>
        </w:rPr>
        <w:t>):</w:t>
      </w:r>
      <w:r w:rsidR="00F2758F">
        <w:rPr>
          <w:lang w:val="en-US"/>
        </w:rPr>
        <w:t xml:space="preserve"> </w:t>
      </w:r>
      <w:r w:rsidR="11A81D2C" w:rsidRPr="7E514079">
        <w:rPr>
          <w:lang w:val="en-US"/>
        </w:rPr>
        <w:t>E</w:t>
      </w:r>
      <w:r w:rsidR="00CF1FF9" w:rsidRPr="7E514079">
        <w:rPr>
          <w:lang w:val="en-US"/>
        </w:rPr>
        <w:t>ach</w:t>
      </w:r>
      <w:r w:rsidR="00CF1FF9" w:rsidRPr="00CF1FF9">
        <w:rPr>
          <w:lang w:val="en-US"/>
        </w:rPr>
        <w:t xml:space="preserve"> pair of twin radiometers (Nadir and Zenith pointing) shall operate simultaneously for cross-calibration purposes (Goal: more than one pair).</w:t>
      </w:r>
    </w:p>
    <w:p w14:paraId="07EBF944" w14:textId="3624CB0E" w:rsidR="00EE7BF2" w:rsidRDefault="00EE7BF2" w:rsidP="00AF2EBF">
      <w:pPr>
        <w:pStyle w:val="Prrafodelista"/>
        <w:numPr>
          <w:ilvl w:val="0"/>
          <w:numId w:val="29"/>
        </w:numPr>
        <w:rPr>
          <w:lang w:val="en-US"/>
        </w:rPr>
      </w:pPr>
      <w:r w:rsidRPr="00D108C7">
        <w:rPr>
          <w:b/>
          <w:bCs/>
          <w:lang w:val="en-US"/>
        </w:rPr>
        <w:t>R-0</w:t>
      </w:r>
      <w:r w:rsidR="00F2758F" w:rsidRPr="00D108C7">
        <w:rPr>
          <w:b/>
          <w:bCs/>
          <w:lang w:val="en-US"/>
        </w:rPr>
        <w:t>6</w:t>
      </w:r>
      <w:r w:rsidRPr="00D108C7">
        <w:rPr>
          <w:b/>
          <w:bCs/>
          <w:lang w:val="en-US"/>
        </w:rPr>
        <w:t>0</w:t>
      </w:r>
      <w:r>
        <w:rPr>
          <w:lang w:val="en-US"/>
        </w:rPr>
        <w:t xml:space="preserve"> </w:t>
      </w:r>
      <w:r w:rsidRPr="00D108C7">
        <w:rPr>
          <w:i/>
          <w:iCs/>
          <w:lang w:val="en-US"/>
        </w:rPr>
        <w:t>(Requirement):</w:t>
      </w:r>
      <w:r w:rsidR="00C82BDA">
        <w:rPr>
          <w:lang w:val="en-US"/>
        </w:rPr>
        <w:t xml:space="preserve"> </w:t>
      </w:r>
      <w:r w:rsidR="00C82BDA" w:rsidRPr="00C82BDA">
        <w:rPr>
          <w:lang w:val="en-US"/>
        </w:rPr>
        <w:t>The radiometers shall take measurements with each radiometer pair for 2 orbits</w:t>
      </w:r>
      <w:r w:rsidR="00F95BC3">
        <w:rPr>
          <w:lang w:val="en-US"/>
        </w:rPr>
        <w:t>.</w:t>
      </w:r>
    </w:p>
    <w:p w14:paraId="27F73695" w14:textId="3C8E95AD" w:rsidR="00EE7BF2" w:rsidRDefault="00EE7BF2" w:rsidP="00AF2EBF">
      <w:pPr>
        <w:pStyle w:val="Prrafodelista"/>
        <w:numPr>
          <w:ilvl w:val="0"/>
          <w:numId w:val="29"/>
        </w:numPr>
        <w:rPr>
          <w:lang w:val="en-US"/>
        </w:rPr>
      </w:pPr>
      <w:r w:rsidRPr="00D108C7">
        <w:rPr>
          <w:b/>
          <w:bCs/>
          <w:lang w:val="en-US"/>
        </w:rPr>
        <w:t>R-0</w:t>
      </w:r>
      <w:r w:rsidR="00F2758F" w:rsidRPr="00D108C7">
        <w:rPr>
          <w:b/>
          <w:bCs/>
          <w:lang w:val="en-US"/>
        </w:rPr>
        <w:t>7</w:t>
      </w:r>
      <w:r w:rsidRPr="00D108C7">
        <w:rPr>
          <w:b/>
          <w:bCs/>
          <w:lang w:val="en-US"/>
        </w:rPr>
        <w:t>0</w:t>
      </w:r>
      <w:r>
        <w:rPr>
          <w:lang w:val="en-US"/>
        </w:rPr>
        <w:t xml:space="preserve"> </w:t>
      </w:r>
      <w:r w:rsidRPr="00D108C7">
        <w:rPr>
          <w:i/>
          <w:iCs/>
          <w:lang w:val="en-US"/>
        </w:rPr>
        <w:t>(Requirement</w:t>
      </w:r>
      <w:r w:rsidR="00CE2B13" w:rsidRPr="00D108C7">
        <w:rPr>
          <w:i/>
          <w:iCs/>
          <w:lang w:val="en-US"/>
        </w:rPr>
        <w:t>/Goal</w:t>
      </w:r>
      <w:r w:rsidRPr="00D108C7">
        <w:rPr>
          <w:i/>
          <w:iCs/>
          <w:lang w:val="en-US"/>
        </w:rPr>
        <w:t>):</w:t>
      </w:r>
      <w:r w:rsidR="00C82BDA">
        <w:rPr>
          <w:lang w:val="en-US"/>
        </w:rPr>
        <w:t xml:space="preserve"> </w:t>
      </w:r>
      <w:r w:rsidR="00C82BDA" w:rsidRPr="00C82BDA">
        <w:rPr>
          <w:lang w:val="en-US"/>
        </w:rPr>
        <w:t xml:space="preserve">The radiometers shall take </w:t>
      </w:r>
      <w:r w:rsidR="00CE2B13" w:rsidRPr="00C82BDA">
        <w:rPr>
          <w:lang w:val="en-US"/>
        </w:rPr>
        <w:t>measurements during</w:t>
      </w:r>
      <w:r w:rsidR="00C82BDA" w:rsidRPr="00C82BDA">
        <w:rPr>
          <w:lang w:val="en-US"/>
        </w:rPr>
        <w:t xml:space="preserve"> 1 month (splitting this time among the three radiometer pairs) (Goal: Three months)</w:t>
      </w:r>
      <w:r w:rsidR="00F95BC3">
        <w:rPr>
          <w:lang w:val="en-US"/>
        </w:rPr>
        <w:t>.</w:t>
      </w:r>
    </w:p>
    <w:p w14:paraId="007E69B8" w14:textId="1E1D2A01" w:rsidR="00011596" w:rsidRPr="00011596" w:rsidRDefault="00EE7BF2" w:rsidP="00AF2EBF">
      <w:pPr>
        <w:pStyle w:val="Prrafodelista"/>
        <w:numPr>
          <w:ilvl w:val="0"/>
          <w:numId w:val="29"/>
        </w:numPr>
        <w:rPr>
          <w:lang w:val="en-US"/>
        </w:rPr>
      </w:pPr>
      <w:r w:rsidRPr="00D108C7">
        <w:rPr>
          <w:b/>
          <w:bCs/>
          <w:lang w:val="en-US"/>
        </w:rPr>
        <w:t>R-0</w:t>
      </w:r>
      <w:r w:rsidR="00F2758F" w:rsidRPr="00D108C7">
        <w:rPr>
          <w:b/>
          <w:bCs/>
          <w:lang w:val="en-US"/>
        </w:rPr>
        <w:t>8</w:t>
      </w:r>
      <w:r w:rsidRPr="00D108C7">
        <w:rPr>
          <w:b/>
          <w:bCs/>
          <w:lang w:val="en-US"/>
        </w:rPr>
        <w:t>0</w:t>
      </w:r>
      <w:r>
        <w:rPr>
          <w:lang w:val="en-US"/>
        </w:rPr>
        <w:t xml:space="preserve"> </w:t>
      </w:r>
      <w:r w:rsidRPr="00D108C7">
        <w:rPr>
          <w:i/>
          <w:iCs/>
          <w:lang w:val="en-US"/>
        </w:rPr>
        <w:t>(Requirement):</w:t>
      </w:r>
      <w:r w:rsidR="00CF7B78">
        <w:rPr>
          <w:lang w:val="en-US"/>
        </w:rPr>
        <w:t xml:space="preserve"> </w:t>
      </w:r>
      <w:r w:rsidR="0DAB4B1E" w:rsidRPr="7E514079">
        <w:rPr>
          <w:lang w:val="en-US"/>
        </w:rPr>
        <w:t>P</w:t>
      </w:r>
      <w:r w:rsidR="0004486F" w:rsidRPr="7E514079">
        <w:rPr>
          <w:lang w:val="en-US"/>
        </w:rPr>
        <w:t>latform</w:t>
      </w:r>
      <w:r w:rsidR="0004486F" w:rsidRPr="0004486F">
        <w:rPr>
          <w:lang w:val="en-US"/>
        </w:rPr>
        <w:t xml:space="preserve"> shall measure and keep, during operation, the external sides of the radiometers at an operational temperature range of 11-21</w:t>
      </w:r>
      <w:r w:rsidR="001130E1" w:rsidRPr="7E514079">
        <w:rPr>
          <w:lang w:val="en-US"/>
        </w:rPr>
        <w:t>°</w:t>
      </w:r>
      <w:r w:rsidR="0004486F" w:rsidRPr="0004486F">
        <w:rPr>
          <w:lang w:val="en-US"/>
        </w:rPr>
        <w:t>C, being 16</w:t>
      </w:r>
      <w:r w:rsidR="001130E1" w:rsidRPr="7E514079">
        <w:rPr>
          <w:lang w:val="en-US"/>
        </w:rPr>
        <w:t>°</w:t>
      </w:r>
      <w:r w:rsidR="0004486F" w:rsidRPr="0004486F">
        <w:rPr>
          <w:lang w:val="en-US"/>
        </w:rPr>
        <w:t>C the optimum temperature for operation.</w:t>
      </w:r>
      <w:r w:rsidR="0004486F">
        <w:rPr>
          <w:lang w:val="en-US"/>
        </w:rPr>
        <w:t xml:space="preserve"> </w:t>
      </w:r>
      <w:r w:rsidR="0004486F" w:rsidRPr="0004486F">
        <w:rPr>
          <w:lang w:val="en-US"/>
        </w:rPr>
        <w:t>The survival t</w:t>
      </w:r>
      <w:r w:rsidR="0004486F">
        <w:rPr>
          <w:lang w:val="en-US"/>
        </w:rPr>
        <w:t>e</w:t>
      </w:r>
      <w:r w:rsidR="0004486F" w:rsidRPr="0004486F">
        <w:rPr>
          <w:lang w:val="en-US"/>
        </w:rPr>
        <w:t>mperature range is within -20</w:t>
      </w:r>
      <w:r w:rsidR="001130E1" w:rsidRPr="7E514079">
        <w:rPr>
          <w:lang w:val="en-US"/>
        </w:rPr>
        <w:t>°</w:t>
      </w:r>
      <w:r w:rsidR="0004486F" w:rsidRPr="0004486F">
        <w:rPr>
          <w:lang w:val="en-US"/>
        </w:rPr>
        <w:t>C to +50</w:t>
      </w:r>
      <w:r w:rsidR="001130E1" w:rsidRPr="7E514079">
        <w:rPr>
          <w:lang w:val="en-US"/>
        </w:rPr>
        <w:t>°</w:t>
      </w:r>
      <w:r w:rsidR="0004486F" w:rsidRPr="0004486F">
        <w:rPr>
          <w:lang w:val="en-US"/>
        </w:rPr>
        <w:t>C</w:t>
      </w:r>
      <w:r w:rsidR="0004486F">
        <w:rPr>
          <w:lang w:val="en-US"/>
        </w:rPr>
        <w:t>.</w:t>
      </w:r>
    </w:p>
    <w:p w14:paraId="1A96F836" w14:textId="4F5F3F51" w:rsidR="0004486F" w:rsidRPr="008A7ADD" w:rsidRDefault="5C6BFB05" w:rsidP="008A7ADD">
      <w:pPr>
        <w:pStyle w:val="Prrafodelista"/>
        <w:numPr>
          <w:ilvl w:val="0"/>
          <w:numId w:val="29"/>
        </w:numPr>
        <w:rPr>
          <w:lang w:val="en-US"/>
        </w:rPr>
      </w:pPr>
      <w:r w:rsidRPr="00722A42">
        <w:rPr>
          <w:b/>
          <w:bCs/>
          <w:lang w:val="en-US"/>
        </w:rPr>
        <w:t>R-090</w:t>
      </w:r>
      <w:r w:rsidRPr="0D1AB897">
        <w:rPr>
          <w:lang w:val="en-US"/>
        </w:rPr>
        <w:t xml:space="preserve"> </w:t>
      </w:r>
      <w:r w:rsidRPr="00722A42">
        <w:rPr>
          <w:i/>
          <w:iCs/>
          <w:lang w:val="en-US"/>
        </w:rPr>
        <w:t>(</w:t>
      </w:r>
      <w:r w:rsidR="1E72ACBD" w:rsidRPr="00722A42">
        <w:rPr>
          <w:i/>
          <w:iCs/>
          <w:lang w:val="en-US"/>
        </w:rPr>
        <w:t>Requirement):</w:t>
      </w:r>
      <w:r w:rsidR="00D108C7" w:rsidRPr="00722A42">
        <w:rPr>
          <w:i/>
          <w:iCs/>
          <w:lang w:val="en-US"/>
        </w:rPr>
        <w:t xml:space="preserve"> </w:t>
      </w:r>
      <w:r w:rsidR="1DC906F1" w:rsidRPr="7E514079">
        <w:rPr>
          <w:i/>
          <w:iCs/>
          <w:lang w:val="en-US"/>
        </w:rPr>
        <w:t>T</w:t>
      </w:r>
      <w:r w:rsidR="004766E1" w:rsidRPr="7E514079">
        <w:rPr>
          <w:lang w:val="en-US"/>
        </w:rPr>
        <w:t>he</w:t>
      </w:r>
      <w:r w:rsidR="004766E1" w:rsidRPr="004766E1">
        <w:rPr>
          <w:lang w:val="en-US"/>
        </w:rPr>
        <w:t xml:space="preserve"> radiometers Nadir antennas shall have a FOV</w:t>
      </w:r>
      <w:r w:rsidR="004766E1">
        <w:rPr>
          <w:lang w:val="en-US"/>
        </w:rPr>
        <w:t xml:space="preserve"> </w:t>
      </w:r>
      <w:r w:rsidR="004766E1" w:rsidRPr="004766E1">
        <w:rPr>
          <w:lang w:val="en-US"/>
        </w:rPr>
        <w:t>(Field of View)</w:t>
      </w:r>
      <w:r w:rsidR="004766E1">
        <w:rPr>
          <w:lang w:val="en-US"/>
        </w:rPr>
        <w:t xml:space="preserve"> </w:t>
      </w:r>
      <w:r w:rsidR="004766E1" w:rsidRPr="004766E1">
        <w:rPr>
          <w:lang w:val="en-US"/>
        </w:rPr>
        <w:t>of 60</w:t>
      </w:r>
      <w:r w:rsidR="001130E1">
        <w:rPr>
          <w:lang w:val="en-US"/>
        </w:rPr>
        <w:t> </w:t>
      </w:r>
      <w:r w:rsidR="004766E1" w:rsidRPr="004766E1">
        <w:rPr>
          <w:lang w:val="en-US"/>
        </w:rPr>
        <w:t>deg (± 1 deg) half angle along its normal free of the Sun and spacecraft obstacles during operation.</w:t>
      </w:r>
    </w:p>
    <w:p w14:paraId="4EB6FAD2" w14:textId="4B6F52BA" w:rsidR="00A61159" w:rsidRDefault="1E72ACBD" w:rsidP="00AF2EBF">
      <w:pPr>
        <w:pStyle w:val="Prrafodelista"/>
        <w:numPr>
          <w:ilvl w:val="0"/>
          <w:numId w:val="29"/>
        </w:numPr>
        <w:rPr>
          <w:lang w:val="en-US"/>
        </w:rPr>
      </w:pPr>
      <w:r w:rsidRPr="00722A42">
        <w:rPr>
          <w:b/>
          <w:bCs/>
          <w:lang w:val="en-US"/>
        </w:rPr>
        <w:t>R-100</w:t>
      </w:r>
      <w:r w:rsidRPr="0D1AB897">
        <w:rPr>
          <w:lang w:val="en-US"/>
        </w:rPr>
        <w:t xml:space="preserve"> </w:t>
      </w:r>
      <w:r w:rsidRPr="00722A42">
        <w:rPr>
          <w:i/>
          <w:iCs/>
          <w:lang w:val="en-US"/>
        </w:rPr>
        <w:t>(Requirement):</w:t>
      </w:r>
      <w:r w:rsidR="004766E1" w:rsidRPr="00722A42">
        <w:rPr>
          <w:i/>
          <w:iCs/>
          <w:lang w:val="en-US"/>
        </w:rPr>
        <w:t xml:space="preserve"> </w:t>
      </w:r>
      <w:r w:rsidR="2351EC36" w:rsidRPr="7E514079">
        <w:rPr>
          <w:lang w:val="en-US"/>
        </w:rPr>
        <w:t>T</w:t>
      </w:r>
      <w:r w:rsidR="00940565" w:rsidRPr="7E514079">
        <w:rPr>
          <w:lang w:val="en-US"/>
        </w:rPr>
        <w:t>he</w:t>
      </w:r>
      <w:r w:rsidR="00940565" w:rsidRPr="00940565">
        <w:rPr>
          <w:lang w:val="en-US"/>
        </w:rPr>
        <w:t xml:space="preserve"> radiometers </w:t>
      </w:r>
      <w:r w:rsidR="00722A42" w:rsidRPr="00940565">
        <w:rPr>
          <w:lang w:val="en-US"/>
        </w:rPr>
        <w:t>Zenith antennas</w:t>
      </w:r>
      <w:r w:rsidR="00940565" w:rsidRPr="00940565">
        <w:rPr>
          <w:lang w:val="en-US"/>
        </w:rPr>
        <w:t xml:space="preserve"> shall have a FOV of 90 deg (± 1 deg) half angle along its normal free of the Sun, Earth and spacecraft obstacles during operation.</w:t>
      </w:r>
    </w:p>
    <w:p w14:paraId="29ADF233" w14:textId="722EB165" w:rsidR="1E72ACBD" w:rsidRDefault="1E72ACBD" w:rsidP="008A7ADD">
      <w:pPr>
        <w:pStyle w:val="Prrafodelista"/>
        <w:numPr>
          <w:ilvl w:val="0"/>
          <w:numId w:val="29"/>
        </w:numPr>
        <w:rPr>
          <w:lang w:val="en-US"/>
        </w:rPr>
      </w:pPr>
      <w:r w:rsidRPr="00722A42">
        <w:rPr>
          <w:b/>
          <w:bCs/>
          <w:lang w:val="en-US"/>
        </w:rPr>
        <w:t>R-110</w:t>
      </w:r>
      <w:r w:rsidRPr="0D1AB897">
        <w:rPr>
          <w:lang w:val="en-US"/>
        </w:rPr>
        <w:t xml:space="preserve"> </w:t>
      </w:r>
      <w:r w:rsidRPr="00722A42">
        <w:rPr>
          <w:i/>
          <w:iCs/>
          <w:lang w:val="en-US"/>
        </w:rPr>
        <w:t>(Requirement):</w:t>
      </w:r>
      <w:r w:rsidR="00722A42" w:rsidRPr="00722A42">
        <w:rPr>
          <w:i/>
          <w:iCs/>
          <w:lang w:val="en-US"/>
        </w:rPr>
        <w:t xml:space="preserve"> </w:t>
      </w:r>
      <w:r w:rsidR="112B7D09" w:rsidRPr="7E514079">
        <w:rPr>
          <w:lang w:val="en-US"/>
        </w:rPr>
        <w:t>T</w:t>
      </w:r>
      <w:r w:rsidR="003A13C2" w:rsidRPr="7E514079">
        <w:rPr>
          <w:lang w:val="en-US"/>
        </w:rPr>
        <w:t>he</w:t>
      </w:r>
      <w:r w:rsidR="00722A42" w:rsidRPr="00722A42">
        <w:rPr>
          <w:lang w:val="en-US"/>
        </w:rPr>
        <w:t xml:space="preserve"> Sun penetration in the FOV of each Nadir antenna shall be recorded as a function of time.</w:t>
      </w:r>
    </w:p>
    <w:p w14:paraId="4A354EB3" w14:textId="23ACC214" w:rsidR="005965B4" w:rsidRPr="005965B4" w:rsidRDefault="1E72ACBD" w:rsidP="008A7ADD">
      <w:pPr>
        <w:pStyle w:val="Prrafodelista"/>
        <w:numPr>
          <w:ilvl w:val="0"/>
          <w:numId w:val="29"/>
        </w:numPr>
        <w:rPr>
          <w:lang w:val="en-US"/>
        </w:rPr>
      </w:pPr>
      <w:r w:rsidRPr="00F95BC3">
        <w:rPr>
          <w:b/>
          <w:bCs/>
          <w:lang w:val="en-US"/>
        </w:rPr>
        <w:t>R-120</w:t>
      </w:r>
      <w:r w:rsidRPr="546F4440">
        <w:rPr>
          <w:lang w:val="en-US"/>
        </w:rPr>
        <w:t xml:space="preserve"> (</w:t>
      </w:r>
      <w:r w:rsidR="00F95BC3" w:rsidRPr="00722A42">
        <w:rPr>
          <w:i/>
          <w:iCs/>
          <w:lang w:val="en-US"/>
        </w:rPr>
        <w:t>Requirement</w:t>
      </w:r>
      <w:r w:rsidRPr="546F4440">
        <w:rPr>
          <w:lang w:val="en-US"/>
        </w:rPr>
        <w:t>): The Sun and Earth penetration in the FOV of each Zenith</w:t>
      </w:r>
      <w:r w:rsidR="003A13C2">
        <w:rPr>
          <w:lang w:val="en-US"/>
        </w:rPr>
        <w:t xml:space="preserve"> </w:t>
      </w:r>
      <w:r w:rsidRPr="546F4440">
        <w:rPr>
          <w:lang w:val="en-US"/>
        </w:rPr>
        <w:t>antenna shall be recorded as a function of time.</w:t>
      </w:r>
    </w:p>
    <w:p w14:paraId="56136C50" w14:textId="10E4FE2A" w:rsidR="1E72ACBD" w:rsidRDefault="1E72ACBD" w:rsidP="008A7ADD">
      <w:pPr>
        <w:pStyle w:val="Prrafodelista"/>
        <w:numPr>
          <w:ilvl w:val="0"/>
          <w:numId w:val="29"/>
        </w:numPr>
        <w:rPr>
          <w:lang w:val="en-US"/>
        </w:rPr>
      </w:pPr>
      <w:r w:rsidRPr="004A0B42">
        <w:rPr>
          <w:b/>
          <w:bCs/>
          <w:lang w:val="en-US"/>
        </w:rPr>
        <w:t>R-130</w:t>
      </w:r>
      <w:r w:rsidRPr="2096DC66">
        <w:rPr>
          <w:lang w:val="en-US"/>
        </w:rPr>
        <w:t xml:space="preserve"> (</w:t>
      </w:r>
      <w:r w:rsidR="00F95BC3" w:rsidRPr="00722A42">
        <w:rPr>
          <w:i/>
          <w:iCs/>
          <w:lang w:val="en-US"/>
        </w:rPr>
        <w:t>Requirement</w:t>
      </w:r>
      <w:r w:rsidRPr="2096DC66">
        <w:rPr>
          <w:lang w:val="en-US"/>
        </w:rPr>
        <w:t>): Measurements with each Nadir antenna shall be taken over a circular area of 500 km around the South (North) Magnetic</w:t>
      </w:r>
      <w:r w:rsidRPr="546F4440">
        <w:rPr>
          <w:lang w:val="en-US"/>
        </w:rPr>
        <w:t xml:space="preserve"> </w:t>
      </w:r>
      <w:r w:rsidRPr="2096DC66">
        <w:rPr>
          <w:lang w:val="en-US"/>
        </w:rPr>
        <w:t>Pole.</w:t>
      </w:r>
    </w:p>
    <w:p w14:paraId="2910353F" w14:textId="54B48A26" w:rsidR="00D108C7" w:rsidRPr="00D108C7" w:rsidRDefault="1E72ACBD" w:rsidP="008A7ADD">
      <w:pPr>
        <w:pStyle w:val="Prrafodelista"/>
        <w:numPr>
          <w:ilvl w:val="0"/>
          <w:numId w:val="29"/>
        </w:numPr>
        <w:rPr>
          <w:lang w:val="en-US"/>
        </w:rPr>
      </w:pPr>
      <w:r w:rsidRPr="004A0B42">
        <w:rPr>
          <w:b/>
          <w:bCs/>
          <w:lang w:val="en-US"/>
        </w:rPr>
        <w:t>R-140</w:t>
      </w:r>
      <w:r w:rsidRPr="2096DC66">
        <w:rPr>
          <w:lang w:val="en-US"/>
        </w:rPr>
        <w:t xml:space="preserve"> </w:t>
      </w:r>
      <w:r w:rsidRPr="004A0B42">
        <w:rPr>
          <w:i/>
          <w:iCs/>
          <w:lang w:val="en-US"/>
        </w:rPr>
        <w:t>(Requirement):</w:t>
      </w:r>
      <w:r w:rsidRPr="2096DC66">
        <w:rPr>
          <w:lang w:val="en-US"/>
        </w:rPr>
        <w:t xml:space="preserve"> Nadir antennas shall observe an Earth projected area (spot) of a maximum of 25 km of semi-major axis.</w:t>
      </w:r>
    </w:p>
    <w:p w14:paraId="10AED18C" w14:textId="51E7E200" w:rsidR="1E72ACBD" w:rsidRDefault="1E72ACBD" w:rsidP="008A7ADD">
      <w:pPr>
        <w:pStyle w:val="Prrafodelista"/>
        <w:numPr>
          <w:ilvl w:val="0"/>
          <w:numId w:val="29"/>
        </w:numPr>
        <w:rPr>
          <w:lang w:val="en-US"/>
        </w:rPr>
      </w:pPr>
      <w:r w:rsidRPr="004A0B42">
        <w:rPr>
          <w:b/>
          <w:bCs/>
          <w:lang w:val="en-US"/>
        </w:rPr>
        <w:t>R-150</w:t>
      </w:r>
      <w:r w:rsidRPr="2096DC66">
        <w:rPr>
          <w:lang w:val="en-US"/>
        </w:rPr>
        <w:t xml:space="preserve"> </w:t>
      </w:r>
      <w:r w:rsidRPr="004A0B42">
        <w:rPr>
          <w:i/>
          <w:iCs/>
          <w:lang w:val="en-US"/>
        </w:rPr>
        <w:t>(Requirement):</w:t>
      </w:r>
      <w:r w:rsidRPr="2096DC66">
        <w:rPr>
          <w:lang w:val="en-US"/>
        </w:rPr>
        <w:t xml:space="preserve"> Deviation from Nadir direction shall be, as a maximum, of </w:t>
      </w:r>
      <w:r w:rsidR="008A7ADD">
        <w:rPr>
          <w:rFonts w:cstheme="minorHAnsi"/>
          <w:lang w:val="en-US"/>
        </w:rPr>
        <w:t>±</w:t>
      </w:r>
      <w:r w:rsidRPr="2096DC66">
        <w:rPr>
          <w:lang w:val="en-US"/>
        </w:rPr>
        <w:t xml:space="preserve"> 5 deg during measurement.</w:t>
      </w:r>
    </w:p>
    <w:p w14:paraId="5601BDE0" w14:textId="12DB5847" w:rsidR="1E72ACBD" w:rsidRDefault="1E72ACBD" w:rsidP="008A7ADD">
      <w:pPr>
        <w:pStyle w:val="Prrafodelista"/>
        <w:numPr>
          <w:ilvl w:val="0"/>
          <w:numId w:val="29"/>
        </w:numPr>
        <w:rPr>
          <w:lang w:val="en-US"/>
        </w:rPr>
      </w:pPr>
      <w:r w:rsidRPr="004A0B42">
        <w:rPr>
          <w:b/>
          <w:bCs/>
          <w:lang w:val="en-US"/>
        </w:rPr>
        <w:t>R-160</w:t>
      </w:r>
      <w:r w:rsidRPr="0915F970">
        <w:rPr>
          <w:lang w:val="en-US"/>
        </w:rPr>
        <w:t xml:space="preserve"> </w:t>
      </w:r>
      <w:r w:rsidRPr="004A0B42">
        <w:rPr>
          <w:i/>
          <w:iCs/>
          <w:lang w:val="en-US"/>
        </w:rPr>
        <w:t>(Requirement):</w:t>
      </w:r>
      <w:r w:rsidRPr="0915F970">
        <w:rPr>
          <w:lang w:val="en-US"/>
        </w:rPr>
        <w:t xml:space="preserve"> The 3-axis pointing accuracy of the satellite shall be of at least 1 deg (Goal: 0.1 deg).</w:t>
      </w:r>
    </w:p>
    <w:p w14:paraId="060F7A7E" w14:textId="3F177781" w:rsidR="1E72ACBD" w:rsidRPr="00940565" w:rsidRDefault="1E72ACBD" w:rsidP="00AF2EBF">
      <w:pPr>
        <w:pStyle w:val="Prrafodelista"/>
        <w:numPr>
          <w:ilvl w:val="0"/>
          <w:numId w:val="29"/>
        </w:numPr>
        <w:rPr>
          <w:lang w:val="en-US"/>
        </w:rPr>
      </w:pPr>
      <w:r w:rsidRPr="008A7ADD">
        <w:rPr>
          <w:b/>
          <w:bCs/>
          <w:lang w:val="en-US"/>
        </w:rPr>
        <w:t>R-170</w:t>
      </w:r>
      <w:r w:rsidRPr="67EFFA9B">
        <w:rPr>
          <w:lang w:val="en-US"/>
        </w:rPr>
        <w:t xml:space="preserve"> (</w:t>
      </w:r>
      <w:r w:rsidRPr="008A7ADD">
        <w:rPr>
          <w:i/>
          <w:iCs/>
          <w:lang w:val="en-US"/>
        </w:rPr>
        <w:t>Requirement</w:t>
      </w:r>
      <w:r w:rsidRPr="67EFFA9B">
        <w:rPr>
          <w:lang w:val="en-US"/>
        </w:rPr>
        <w:t xml:space="preserve">): The 3-axis attitude determination shall be known with </w:t>
      </w:r>
      <w:r w:rsidRPr="0915F970">
        <w:rPr>
          <w:lang w:val="en-US"/>
        </w:rPr>
        <w:t>an</w:t>
      </w:r>
      <w:r w:rsidR="003A13C2">
        <w:rPr>
          <w:lang w:val="en-US"/>
        </w:rPr>
        <w:t xml:space="preserve"> </w:t>
      </w:r>
      <w:r w:rsidRPr="0915F970">
        <w:rPr>
          <w:lang w:val="en-US"/>
        </w:rPr>
        <w:t>accuracy</w:t>
      </w:r>
      <w:r w:rsidRPr="67EFFA9B">
        <w:rPr>
          <w:lang w:val="en-US"/>
        </w:rPr>
        <w:t xml:space="preserve"> of 0.1 deg with respect to Nadir (Goal: 0.05 deg).</w:t>
      </w:r>
    </w:p>
    <w:p w14:paraId="65C0BE14" w14:textId="4192728F" w:rsidR="1E72ACBD" w:rsidRDefault="1E72ACBD" w:rsidP="00AF2EBF">
      <w:pPr>
        <w:pStyle w:val="Prrafodelista"/>
        <w:numPr>
          <w:ilvl w:val="0"/>
          <w:numId w:val="29"/>
        </w:numPr>
        <w:rPr>
          <w:lang w:val="en-US"/>
        </w:rPr>
      </w:pPr>
      <w:r w:rsidRPr="008A7ADD">
        <w:rPr>
          <w:b/>
          <w:bCs/>
          <w:lang w:val="en-US"/>
        </w:rPr>
        <w:t>R-180</w:t>
      </w:r>
      <w:r w:rsidRPr="67EFFA9B">
        <w:rPr>
          <w:lang w:val="en-US"/>
        </w:rPr>
        <w:t xml:space="preserve"> (</w:t>
      </w:r>
      <w:r w:rsidRPr="008A7ADD">
        <w:rPr>
          <w:i/>
          <w:iCs/>
          <w:lang w:val="en-US"/>
        </w:rPr>
        <w:t>Requirement</w:t>
      </w:r>
      <w:r w:rsidRPr="67EFFA9B">
        <w:rPr>
          <w:lang w:val="en-US"/>
        </w:rPr>
        <w:t>): The absolute position of the spacecraft shall be determined with accuracy better than 10m RMS.</w:t>
      </w:r>
    </w:p>
    <w:p w14:paraId="48923034" w14:textId="476F4DE2" w:rsidR="1E72ACBD" w:rsidRDefault="1E72ACBD" w:rsidP="00AF2EBF">
      <w:pPr>
        <w:pStyle w:val="Prrafodelista"/>
        <w:numPr>
          <w:ilvl w:val="0"/>
          <w:numId w:val="29"/>
        </w:numPr>
        <w:rPr>
          <w:lang w:val="en-US"/>
        </w:rPr>
      </w:pPr>
      <w:r w:rsidRPr="008A7ADD">
        <w:rPr>
          <w:b/>
          <w:bCs/>
          <w:lang w:val="en-US"/>
        </w:rPr>
        <w:t>R-190</w:t>
      </w:r>
      <w:r w:rsidRPr="67EFFA9B">
        <w:rPr>
          <w:lang w:val="en-US"/>
        </w:rPr>
        <w:t xml:space="preserve"> (</w:t>
      </w:r>
      <w:r w:rsidRPr="008A7ADD">
        <w:rPr>
          <w:i/>
          <w:iCs/>
          <w:lang w:val="en-US"/>
        </w:rPr>
        <w:t>Requirement</w:t>
      </w:r>
      <w:r w:rsidRPr="67EFFA9B">
        <w:rPr>
          <w:lang w:val="en-US"/>
        </w:rPr>
        <w:t>): Spacecraft shall carry and service the experimental UC3M-μPPT.</w:t>
      </w:r>
    </w:p>
    <w:p w14:paraId="77B08C8E" w14:textId="7194C208" w:rsidR="1E72ACBD" w:rsidRPr="00812A9B" w:rsidRDefault="1E72ACBD" w:rsidP="00812A9B">
      <w:pPr>
        <w:pStyle w:val="Prrafodelista"/>
        <w:numPr>
          <w:ilvl w:val="0"/>
          <w:numId w:val="29"/>
        </w:numPr>
        <w:rPr>
          <w:lang w:val="en-US"/>
        </w:rPr>
      </w:pPr>
      <w:r w:rsidRPr="008A7ADD">
        <w:rPr>
          <w:b/>
          <w:bCs/>
          <w:lang w:val="en-US"/>
        </w:rPr>
        <w:t>R-200</w:t>
      </w:r>
      <w:r w:rsidRPr="67EFFA9B">
        <w:rPr>
          <w:lang w:val="en-US"/>
        </w:rPr>
        <w:t xml:space="preserve"> (</w:t>
      </w:r>
      <w:r w:rsidRPr="008A7ADD">
        <w:rPr>
          <w:i/>
          <w:iCs/>
          <w:lang w:val="en-US"/>
        </w:rPr>
        <w:t>Requirement</w:t>
      </w:r>
      <w:r w:rsidRPr="67EFFA9B">
        <w:rPr>
          <w:lang w:val="en-US"/>
        </w:rPr>
        <w:t>): Spacecraft shall carry and service the retro-reflector system.</w:t>
      </w:r>
      <w:r w:rsidR="00812A9B">
        <w:rPr>
          <w:lang w:val="en-US"/>
        </w:rPr>
        <w:br w:type="page"/>
      </w:r>
    </w:p>
    <w:p w14:paraId="33D04362" w14:textId="1C52CC8C" w:rsidR="001F3180" w:rsidRDefault="00B06AC0" w:rsidP="001F3180">
      <w:pPr>
        <w:pStyle w:val="Ttulo2"/>
        <w:rPr>
          <w:rFonts w:eastAsiaTheme="minorEastAsia"/>
          <w:lang w:val="en-US"/>
        </w:rPr>
      </w:pPr>
      <w:bookmarkStart w:id="13" w:name="_Toc61711441"/>
      <w:r>
        <w:rPr>
          <w:rFonts w:eastAsiaTheme="minorEastAsia"/>
          <w:lang w:val="en-US"/>
        </w:rPr>
        <w:lastRenderedPageBreak/>
        <w:t>Conformity matrix</w:t>
      </w:r>
      <w:bookmarkEnd w:id="13"/>
    </w:p>
    <w:p w14:paraId="59DCA7B4" w14:textId="77777777" w:rsidR="008316B4" w:rsidRDefault="008316B4" w:rsidP="008316B4"/>
    <w:tbl>
      <w:tblPr>
        <w:tblStyle w:val="Tablaconcuadrcula"/>
        <w:tblW w:w="0" w:type="auto"/>
        <w:jc w:val="center"/>
        <w:tblLook w:val="04A0" w:firstRow="1" w:lastRow="0" w:firstColumn="1" w:lastColumn="0" w:noHBand="0" w:noVBand="1"/>
      </w:tblPr>
      <w:tblGrid>
        <w:gridCol w:w="1414"/>
        <w:gridCol w:w="3401"/>
      </w:tblGrid>
      <w:tr w:rsidR="00B06AC0" w14:paraId="1C00B840" w14:textId="77777777" w:rsidTr="00F431CF">
        <w:trPr>
          <w:jc w:val="center"/>
        </w:trPr>
        <w:tc>
          <w:tcPr>
            <w:tcW w:w="1414" w:type="dxa"/>
          </w:tcPr>
          <w:p w14:paraId="43734E59" w14:textId="2645A5C2" w:rsidR="00B06AC0" w:rsidRPr="005207D3" w:rsidRDefault="001A16BA" w:rsidP="00B06AC0">
            <w:pPr>
              <w:rPr>
                <w:b/>
                <w:bCs/>
                <w:lang w:val="en-US"/>
              </w:rPr>
            </w:pPr>
            <w:r w:rsidRPr="005207D3">
              <w:rPr>
                <w:b/>
                <w:bCs/>
                <w:lang w:val="en-US"/>
              </w:rPr>
              <w:t>Requirement</w:t>
            </w:r>
          </w:p>
        </w:tc>
        <w:tc>
          <w:tcPr>
            <w:tcW w:w="3401" w:type="dxa"/>
          </w:tcPr>
          <w:p w14:paraId="3991734A" w14:textId="3ADC07BB" w:rsidR="00B06AC0" w:rsidRPr="005207D3" w:rsidRDefault="001A16BA" w:rsidP="00B06AC0">
            <w:pPr>
              <w:rPr>
                <w:b/>
                <w:bCs/>
                <w:lang w:val="en-US"/>
              </w:rPr>
            </w:pPr>
            <w:r w:rsidRPr="005207D3">
              <w:rPr>
                <w:b/>
                <w:bCs/>
                <w:lang w:val="en-US"/>
              </w:rPr>
              <w:t>Accomplished</w:t>
            </w:r>
          </w:p>
        </w:tc>
      </w:tr>
      <w:tr w:rsidR="00B06AC0" w14:paraId="224A8BA3" w14:textId="77777777" w:rsidTr="00F431CF">
        <w:trPr>
          <w:jc w:val="center"/>
        </w:trPr>
        <w:tc>
          <w:tcPr>
            <w:tcW w:w="1414" w:type="dxa"/>
          </w:tcPr>
          <w:p w14:paraId="62A924F9" w14:textId="0A27AB51" w:rsidR="00B06AC0" w:rsidRDefault="001A16BA" w:rsidP="00B06AC0">
            <w:pPr>
              <w:rPr>
                <w:lang w:val="en-US"/>
              </w:rPr>
            </w:pPr>
            <w:r>
              <w:rPr>
                <w:lang w:val="en-US"/>
              </w:rPr>
              <w:t>R-010</w:t>
            </w:r>
          </w:p>
        </w:tc>
        <w:tc>
          <w:tcPr>
            <w:tcW w:w="3401" w:type="dxa"/>
            <w:shd w:val="clear" w:color="auto" w:fill="92D050"/>
          </w:tcPr>
          <w:p w14:paraId="0DFC475E" w14:textId="5B8C2B84" w:rsidR="00B06AC0" w:rsidRDefault="00C867BC" w:rsidP="00B06AC0">
            <w:pPr>
              <w:rPr>
                <w:lang w:val="en-US"/>
              </w:rPr>
            </w:pPr>
            <w:r>
              <w:rPr>
                <w:lang w:val="en-US"/>
              </w:rPr>
              <w:t>Yes</w:t>
            </w:r>
          </w:p>
        </w:tc>
      </w:tr>
      <w:tr w:rsidR="001A16BA" w14:paraId="39D98A65" w14:textId="77777777" w:rsidTr="00F431CF">
        <w:trPr>
          <w:jc w:val="center"/>
        </w:trPr>
        <w:tc>
          <w:tcPr>
            <w:tcW w:w="1414" w:type="dxa"/>
          </w:tcPr>
          <w:p w14:paraId="20DB9F51" w14:textId="48858CE5" w:rsidR="001A16BA" w:rsidRDefault="001A16BA" w:rsidP="00950887">
            <w:pPr>
              <w:jc w:val="left"/>
              <w:rPr>
                <w:lang w:val="en-US"/>
              </w:rPr>
            </w:pPr>
            <w:r>
              <w:rPr>
                <w:lang w:val="en-US"/>
              </w:rPr>
              <w:t>R-020</w:t>
            </w:r>
          </w:p>
        </w:tc>
        <w:tc>
          <w:tcPr>
            <w:tcW w:w="3401" w:type="dxa"/>
            <w:shd w:val="clear" w:color="auto" w:fill="92D050"/>
          </w:tcPr>
          <w:p w14:paraId="247BBB9F" w14:textId="2BE3FE70" w:rsidR="001A16BA" w:rsidRDefault="00C867BC" w:rsidP="001A16BA">
            <w:pPr>
              <w:rPr>
                <w:lang w:val="en-US"/>
              </w:rPr>
            </w:pPr>
            <w:r>
              <w:rPr>
                <w:lang w:val="en-US"/>
              </w:rPr>
              <w:t>Yes</w:t>
            </w:r>
          </w:p>
        </w:tc>
      </w:tr>
      <w:tr w:rsidR="001A16BA" w14:paraId="23437956" w14:textId="77777777" w:rsidTr="00F431CF">
        <w:trPr>
          <w:jc w:val="center"/>
        </w:trPr>
        <w:tc>
          <w:tcPr>
            <w:tcW w:w="1414" w:type="dxa"/>
          </w:tcPr>
          <w:p w14:paraId="699F110B" w14:textId="54CA8C1F" w:rsidR="001A16BA" w:rsidRDefault="001A16BA" w:rsidP="001A16BA">
            <w:pPr>
              <w:rPr>
                <w:lang w:val="en-US"/>
              </w:rPr>
            </w:pPr>
            <w:r>
              <w:rPr>
                <w:lang w:val="en-US"/>
              </w:rPr>
              <w:t>R-030</w:t>
            </w:r>
          </w:p>
        </w:tc>
        <w:tc>
          <w:tcPr>
            <w:tcW w:w="3401" w:type="dxa"/>
            <w:shd w:val="clear" w:color="auto" w:fill="92D050"/>
          </w:tcPr>
          <w:p w14:paraId="165DB05C" w14:textId="493C8880" w:rsidR="001A16BA" w:rsidRDefault="00950887" w:rsidP="001A16BA">
            <w:pPr>
              <w:rPr>
                <w:lang w:val="en-US"/>
              </w:rPr>
            </w:pPr>
            <w:r>
              <w:rPr>
                <w:lang w:val="en-US"/>
              </w:rPr>
              <w:t>Yes</w:t>
            </w:r>
          </w:p>
        </w:tc>
      </w:tr>
      <w:tr w:rsidR="001A16BA" w14:paraId="60A00DD3" w14:textId="77777777" w:rsidTr="00F431CF">
        <w:trPr>
          <w:jc w:val="center"/>
        </w:trPr>
        <w:tc>
          <w:tcPr>
            <w:tcW w:w="1414" w:type="dxa"/>
          </w:tcPr>
          <w:p w14:paraId="6E92AFC2" w14:textId="18A9F1A1" w:rsidR="001A16BA" w:rsidRDefault="001A16BA" w:rsidP="001A16BA">
            <w:pPr>
              <w:rPr>
                <w:lang w:val="en-US"/>
              </w:rPr>
            </w:pPr>
            <w:r>
              <w:rPr>
                <w:lang w:val="en-US"/>
              </w:rPr>
              <w:t>R-040</w:t>
            </w:r>
          </w:p>
        </w:tc>
        <w:tc>
          <w:tcPr>
            <w:tcW w:w="3401" w:type="dxa"/>
            <w:shd w:val="clear" w:color="auto" w:fill="92D050"/>
          </w:tcPr>
          <w:p w14:paraId="0C6D8550" w14:textId="0AE8C0A1" w:rsidR="001A16BA" w:rsidRDefault="00950887" w:rsidP="001A16BA">
            <w:pPr>
              <w:rPr>
                <w:lang w:val="en-US"/>
              </w:rPr>
            </w:pPr>
            <w:r>
              <w:rPr>
                <w:lang w:val="en-US"/>
              </w:rPr>
              <w:t>Yes</w:t>
            </w:r>
          </w:p>
        </w:tc>
      </w:tr>
      <w:tr w:rsidR="001A16BA" w14:paraId="142274A1" w14:textId="77777777" w:rsidTr="7E514079">
        <w:trPr>
          <w:jc w:val="center"/>
        </w:trPr>
        <w:tc>
          <w:tcPr>
            <w:tcW w:w="1414" w:type="dxa"/>
          </w:tcPr>
          <w:p w14:paraId="773F4798" w14:textId="156A50EF" w:rsidR="001A16BA" w:rsidRDefault="001A16BA" w:rsidP="001A16BA">
            <w:pPr>
              <w:rPr>
                <w:lang w:val="en-US"/>
              </w:rPr>
            </w:pPr>
            <w:r>
              <w:rPr>
                <w:lang w:val="en-US"/>
              </w:rPr>
              <w:t>R-050</w:t>
            </w:r>
          </w:p>
        </w:tc>
        <w:tc>
          <w:tcPr>
            <w:tcW w:w="3401" w:type="dxa"/>
            <w:shd w:val="clear" w:color="auto" w:fill="92D050"/>
          </w:tcPr>
          <w:p w14:paraId="51AA7A4B" w14:textId="0B1EDB18" w:rsidR="001A16BA" w:rsidRDefault="6803CCFC" w:rsidP="001A16BA">
            <w:pPr>
              <w:rPr>
                <w:lang w:val="en-US"/>
              </w:rPr>
            </w:pPr>
            <w:r w:rsidRPr="7E514079">
              <w:rPr>
                <w:lang w:val="en-US"/>
              </w:rPr>
              <w:t>Yes</w:t>
            </w:r>
          </w:p>
        </w:tc>
      </w:tr>
      <w:tr w:rsidR="001A16BA" w14:paraId="3DFCB842" w14:textId="77777777" w:rsidTr="00F431CF">
        <w:trPr>
          <w:jc w:val="center"/>
        </w:trPr>
        <w:tc>
          <w:tcPr>
            <w:tcW w:w="1414" w:type="dxa"/>
          </w:tcPr>
          <w:p w14:paraId="08E0EEC0" w14:textId="30D8719B" w:rsidR="001A16BA" w:rsidRDefault="001A16BA" w:rsidP="001A16BA">
            <w:pPr>
              <w:rPr>
                <w:lang w:val="en-US"/>
              </w:rPr>
            </w:pPr>
            <w:r>
              <w:rPr>
                <w:lang w:val="en-US"/>
              </w:rPr>
              <w:t>R-060</w:t>
            </w:r>
          </w:p>
        </w:tc>
        <w:tc>
          <w:tcPr>
            <w:tcW w:w="3401" w:type="dxa"/>
            <w:shd w:val="clear" w:color="auto" w:fill="92D050"/>
          </w:tcPr>
          <w:p w14:paraId="3834004F" w14:textId="0FFC8B42" w:rsidR="001A16BA" w:rsidRDefault="00950887" w:rsidP="001A16BA">
            <w:pPr>
              <w:rPr>
                <w:lang w:val="en-US"/>
              </w:rPr>
            </w:pPr>
            <w:r>
              <w:rPr>
                <w:lang w:val="en-US"/>
              </w:rPr>
              <w:t>Yes</w:t>
            </w:r>
          </w:p>
        </w:tc>
      </w:tr>
      <w:tr w:rsidR="001A16BA" w:rsidRPr="000E2E46" w14:paraId="437AC32E" w14:textId="77777777" w:rsidTr="00F431CF">
        <w:trPr>
          <w:jc w:val="center"/>
        </w:trPr>
        <w:tc>
          <w:tcPr>
            <w:tcW w:w="1414" w:type="dxa"/>
          </w:tcPr>
          <w:p w14:paraId="2335827C" w14:textId="450DD14A" w:rsidR="001A16BA" w:rsidRDefault="001A16BA" w:rsidP="001A16BA">
            <w:pPr>
              <w:rPr>
                <w:lang w:val="en-US"/>
              </w:rPr>
            </w:pPr>
            <w:r>
              <w:rPr>
                <w:lang w:val="en-US"/>
              </w:rPr>
              <w:t>R-070</w:t>
            </w:r>
          </w:p>
        </w:tc>
        <w:tc>
          <w:tcPr>
            <w:tcW w:w="3401" w:type="dxa"/>
            <w:shd w:val="clear" w:color="auto" w:fill="C5E0B3" w:themeFill="accent6" w:themeFillTint="66"/>
          </w:tcPr>
          <w:p w14:paraId="56DBA5F6" w14:textId="18815EEA" w:rsidR="001A16BA" w:rsidRDefault="00950887" w:rsidP="001A16BA">
            <w:pPr>
              <w:rPr>
                <w:lang w:val="en-US"/>
              </w:rPr>
            </w:pPr>
            <w:r>
              <w:rPr>
                <w:lang w:val="en-US"/>
              </w:rPr>
              <w:t>Yes, but three months not achieved</w:t>
            </w:r>
          </w:p>
        </w:tc>
      </w:tr>
      <w:tr w:rsidR="001A16BA" w14:paraId="4406EBBC" w14:textId="77777777" w:rsidTr="00F431CF">
        <w:trPr>
          <w:jc w:val="center"/>
        </w:trPr>
        <w:tc>
          <w:tcPr>
            <w:tcW w:w="1414" w:type="dxa"/>
          </w:tcPr>
          <w:p w14:paraId="20FC9CE5" w14:textId="66679358" w:rsidR="001A16BA" w:rsidRDefault="001A16BA" w:rsidP="001A16BA">
            <w:pPr>
              <w:rPr>
                <w:lang w:val="en-US"/>
              </w:rPr>
            </w:pPr>
            <w:r>
              <w:rPr>
                <w:lang w:val="en-US"/>
              </w:rPr>
              <w:t>R-080</w:t>
            </w:r>
          </w:p>
        </w:tc>
        <w:tc>
          <w:tcPr>
            <w:tcW w:w="3401" w:type="dxa"/>
            <w:shd w:val="clear" w:color="auto" w:fill="92D050"/>
          </w:tcPr>
          <w:p w14:paraId="161BCFFD" w14:textId="4FC58B88" w:rsidR="001A16BA" w:rsidRDefault="001D4727" w:rsidP="001A16BA">
            <w:pPr>
              <w:rPr>
                <w:lang w:val="en-US"/>
              </w:rPr>
            </w:pPr>
            <w:r>
              <w:rPr>
                <w:lang w:val="en-US"/>
              </w:rPr>
              <w:t>Yes</w:t>
            </w:r>
          </w:p>
        </w:tc>
      </w:tr>
      <w:tr w:rsidR="001A16BA" w14:paraId="3CF53FC7" w14:textId="77777777" w:rsidTr="00F431CF">
        <w:trPr>
          <w:jc w:val="center"/>
        </w:trPr>
        <w:tc>
          <w:tcPr>
            <w:tcW w:w="1414" w:type="dxa"/>
          </w:tcPr>
          <w:p w14:paraId="7D2EA2A9" w14:textId="619ECF85" w:rsidR="001A16BA" w:rsidRDefault="001A16BA" w:rsidP="001A16BA">
            <w:pPr>
              <w:rPr>
                <w:lang w:val="en-US"/>
              </w:rPr>
            </w:pPr>
            <w:r>
              <w:rPr>
                <w:lang w:val="en-US"/>
              </w:rPr>
              <w:t>R-090</w:t>
            </w:r>
          </w:p>
        </w:tc>
        <w:tc>
          <w:tcPr>
            <w:tcW w:w="3401" w:type="dxa"/>
            <w:shd w:val="clear" w:color="auto" w:fill="92D050"/>
          </w:tcPr>
          <w:p w14:paraId="01232955" w14:textId="6EFAC1DD" w:rsidR="001A16BA" w:rsidRDefault="00950887" w:rsidP="001A16BA">
            <w:pPr>
              <w:rPr>
                <w:lang w:val="en-US"/>
              </w:rPr>
            </w:pPr>
            <w:r>
              <w:rPr>
                <w:lang w:val="en-US"/>
              </w:rPr>
              <w:t>Yes</w:t>
            </w:r>
          </w:p>
        </w:tc>
      </w:tr>
      <w:tr w:rsidR="001A16BA" w14:paraId="5E1F2BE1" w14:textId="77777777" w:rsidTr="00F431CF">
        <w:trPr>
          <w:jc w:val="center"/>
        </w:trPr>
        <w:tc>
          <w:tcPr>
            <w:tcW w:w="1414" w:type="dxa"/>
          </w:tcPr>
          <w:p w14:paraId="3C81DBD4" w14:textId="29403E6E" w:rsidR="001A16BA" w:rsidRDefault="001A16BA" w:rsidP="001A16BA">
            <w:pPr>
              <w:rPr>
                <w:lang w:val="en-US"/>
              </w:rPr>
            </w:pPr>
            <w:r>
              <w:rPr>
                <w:lang w:val="en-US"/>
              </w:rPr>
              <w:t>R-100</w:t>
            </w:r>
          </w:p>
        </w:tc>
        <w:tc>
          <w:tcPr>
            <w:tcW w:w="3401" w:type="dxa"/>
            <w:shd w:val="clear" w:color="auto" w:fill="92D050"/>
          </w:tcPr>
          <w:p w14:paraId="5CDB24C9" w14:textId="324FD366" w:rsidR="001A16BA" w:rsidRDefault="00950887" w:rsidP="001A16BA">
            <w:pPr>
              <w:rPr>
                <w:lang w:val="en-US"/>
              </w:rPr>
            </w:pPr>
            <w:r>
              <w:rPr>
                <w:lang w:val="en-US"/>
              </w:rPr>
              <w:t>Yes</w:t>
            </w:r>
          </w:p>
        </w:tc>
      </w:tr>
      <w:tr w:rsidR="001A16BA" w14:paraId="03834E18" w14:textId="77777777" w:rsidTr="7E514079">
        <w:trPr>
          <w:jc w:val="center"/>
        </w:trPr>
        <w:tc>
          <w:tcPr>
            <w:tcW w:w="1414" w:type="dxa"/>
          </w:tcPr>
          <w:p w14:paraId="55950D63" w14:textId="5FC3B0FF" w:rsidR="001A16BA" w:rsidRDefault="001A16BA" w:rsidP="001A16BA">
            <w:pPr>
              <w:rPr>
                <w:lang w:val="en-US"/>
              </w:rPr>
            </w:pPr>
            <w:r>
              <w:rPr>
                <w:lang w:val="en-US"/>
              </w:rPr>
              <w:t>R-</w:t>
            </w:r>
            <w:r w:rsidR="00950887">
              <w:rPr>
                <w:lang w:val="en-US"/>
              </w:rPr>
              <w:t>1</w:t>
            </w:r>
            <w:r>
              <w:rPr>
                <w:lang w:val="en-US"/>
              </w:rPr>
              <w:t>10</w:t>
            </w:r>
          </w:p>
        </w:tc>
        <w:tc>
          <w:tcPr>
            <w:tcW w:w="3401" w:type="dxa"/>
            <w:shd w:val="clear" w:color="auto" w:fill="92D050"/>
          </w:tcPr>
          <w:p w14:paraId="522F8161" w14:textId="731377D1" w:rsidR="001A16BA" w:rsidRDefault="13D50A5C" w:rsidP="001A16BA">
            <w:pPr>
              <w:rPr>
                <w:lang w:val="en-US"/>
              </w:rPr>
            </w:pPr>
            <w:r w:rsidRPr="644A4196">
              <w:rPr>
                <w:lang w:val="en-US"/>
              </w:rPr>
              <w:t>Yes</w:t>
            </w:r>
          </w:p>
        </w:tc>
      </w:tr>
      <w:tr w:rsidR="001A16BA" w14:paraId="1ADDC6EB" w14:textId="77777777" w:rsidTr="7E514079">
        <w:trPr>
          <w:jc w:val="center"/>
        </w:trPr>
        <w:tc>
          <w:tcPr>
            <w:tcW w:w="1414" w:type="dxa"/>
          </w:tcPr>
          <w:p w14:paraId="49FD451F" w14:textId="1BA3D470" w:rsidR="001A16BA" w:rsidRDefault="001A16BA" w:rsidP="001A16BA">
            <w:pPr>
              <w:rPr>
                <w:lang w:val="en-US"/>
              </w:rPr>
            </w:pPr>
            <w:r>
              <w:rPr>
                <w:lang w:val="en-US"/>
              </w:rPr>
              <w:t>R-1</w:t>
            </w:r>
            <w:r w:rsidR="00950887">
              <w:rPr>
                <w:lang w:val="en-US"/>
              </w:rPr>
              <w:t>2</w:t>
            </w:r>
            <w:r>
              <w:rPr>
                <w:lang w:val="en-US"/>
              </w:rPr>
              <w:t>0</w:t>
            </w:r>
          </w:p>
        </w:tc>
        <w:tc>
          <w:tcPr>
            <w:tcW w:w="3401" w:type="dxa"/>
            <w:shd w:val="clear" w:color="auto" w:fill="92D050"/>
          </w:tcPr>
          <w:p w14:paraId="1451A2C3" w14:textId="1B0DB7FC" w:rsidR="001A16BA" w:rsidRDefault="3250EA5F" w:rsidP="001A16BA">
            <w:pPr>
              <w:rPr>
                <w:lang w:val="en-US"/>
              </w:rPr>
            </w:pPr>
            <w:r w:rsidRPr="0F14C4D1">
              <w:rPr>
                <w:lang w:val="en-US"/>
              </w:rPr>
              <w:t>Yes</w:t>
            </w:r>
          </w:p>
        </w:tc>
      </w:tr>
      <w:tr w:rsidR="001A16BA" w14:paraId="28FD242B" w14:textId="77777777" w:rsidTr="00F431CF">
        <w:trPr>
          <w:jc w:val="center"/>
        </w:trPr>
        <w:tc>
          <w:tcPr>
            <w:tcW w:w="1414" w:type="dxa"/>
          </w:tcPr>
          <w:p w14:paraId="0F6C1486" w14:textId="2C0B3241" w:rsidR="001A16BA" w:rsidRDefault="001A16BA" w:rsidP="001A16BA">
            <w:pPr>
              <w:rPr>
                <w:lang w:val="en-US"/>
              </w:rPr>
            </w:pPr>
            <w:r>
              <w:rPr>
                <w:lang w:val="en-US"/>
              </w:rPr>
              <w:t>R-1</w:t>
            </w:r>
            <w:r w:rsidR="00950887">
              <w:rPr>
                <w:lang w:val="en-US"/>
              </w:rPr>
              <w:t>3</w:t>
            </w:r>
            <w:r>
              <w:rPr>
                <w:lang w:val="en-US"/>
              </w:rPr>
              <w:t>0</w:t>
            </w:r>
          </w:p>
        </w:tc>
        <w:tc>
          <w:tcPr>
            <w:tcW w:w="3401" w:type="dxa"/>
            <w:shd w:val="clear" w:color="auto" w:fill="92D050"/>
          </w:tcPr>
          <w:p w14:paraId="405C1E24" w14:textId="642D8075" w:rsidR="001A16BA" w:rsidRDefault="00950887" w:rsidP="001A16BA">
            <w:pPr>
              <w:rPr>
                <w:lang w:val="en-US"/>
              </w:rPr>
            </w:pPr>
            <w:r>
              <w:rPr>
                <w:lang w:val="en-US"/>
              </w:rPr>
              <w:t>Yes</w:t>
            </w:r>
          </w:p>
        </w:tc>
      </w:tr>
      <w:tr w:rsidR="001A16BA" w14:paraId="1ED7E3E6" w14:textId="77777777" w:rsidTr="00F431CF">
        <w:trPr>
          <w:jc w:val="center"/>
        </w:trPr>
        <w:tc>
          <w:tcPr>
            <w:tcW w:w="1414" w:type="dxa"/>
          </w:tcPr>
          <w:p w14:paraId="7A235AE4" w14:textId="7474B316" w:rsidR="001A16BA" w:rsidRDefault="001A16BA" w:rsidP="001A16BA">
            <w:pPr>
              <w:rPr>
                <w:lang w:val="en-US"/>
              </w:rPr>
            </w:pPr>
            <w:r>
              <w:rPr>
                <w:lang w:val="en-US"/>
              </w:rPr>
              <w:t>R-1</w:t>
            </w:r>
            <w:r w:rsidR="00950887">
              <w:rPr>
                <w:lang w:val="en-US"/>
              </w:rPr>
              <w:t>4</w:t>
            </w:r>
            <w:r>
              <w:rPr>
                <w:lang w:val="en-US"/>
              </w:rPr>
              <w:t>0</w:t>
            </w:r>
          </w:p>
        </w:tc>
        <w:tc>
          <w:tcPr>
            <w:tcW w:w="3401" w:type="dxa"/>
            <w:shd w:val="clear" w:color="auto" w:fill="92D050"/>
          </w:tcPr>
          <w:p w14:paraId="3962D025" w14:textId="74714098" w:rsidR="001A16BA" w:rsidRDefault="00950887" w:rsidP="001A16BA">
            <w:pPr>
              <w:rPr>
                <w:lang w:val="en-US"/>
              </w:rPr>
            </w:pPr>
            <w:r>
              <w:rPr>
                <w:lang w:val="en-US"/>
              </w:rPr>
              <w:t>Yes</w:t>
            </w:r>
          </w:p>
        </w:tc>
      </w:tr>
      <w:tr w:rsidR="001A16BA" w14:paraId="4293AFF0" w14:textId="77777777" w:rsidTr="7E514079">
        <w:trPr>
          <w:jc w:val="center"/>
        </w:trPr>
        <w:tc>
          <w:tcPr>
            <w:tcW w:w="1414" w:type="dxa"/>
          </w:tcPr>
          <w:p w14:paraId="03BB6ACB" w14:textId="7D0FF95D" w:rsidR="001A16BA" w:rsidRDefault="001A16BA" w:rsidP="001A16BA">
            <w:pPr>
              <w:rPr>
                <w:lang w:val="en-US"/>
              </w:rPr>
            </w:pPr>
            <w:r>
              <w:rPr>
                <w:lang w:val="en-US"/>
              </w:rPr>
              <w:t>R-1</w:t>
            </w:r>
            <w:r w:rsidR="00950887">
              <w:rPr>
                <w:lang w:val="en-US"/>
              </w:rPr>
              <w:t>5</w:t>
            </w:r>
            <w:r>
              <w:rPr>
                <w:lang w:val="en-US"/>
              </w:rPr>
              <w:t>0</w:t>
            </w:r>
          </w:p>
        </w:tc>
        <w:tc>
          <w:tcPr>
            <w:tcW w:w="3401" w:type="dxa"/>
            <w:shd w:val="clear" w:color="auto" w:fill="92D050"/>
          </w:tcPr>
          <w:p w14:paraId="47FCA6B1" w14:textId="4963A1FA" w:rsidR="001A16BA" w:rsidRDefault="6736D703" w:rsidP="001A16BA">
            <w:pPr>
              <w:rPr>
                <w:lang w:val="en-US"/>
              </w:rPr>
            </w:pPr>
            <w:r w:rsidRPr="0F14C4D1">
              <w:rPr>
                <w:lang w:val="en-US"/>
              </w:rPr>
              <w:t>Yes</w:t>
            </w:r>
          </w:p>
        </w:tc>
      </w:tr>
      <w:tr w:rsidR="001A16BA" w14:paraId="083F5D2D" w14:textId="77777777" w:rsidTr="7E514079">
        <w:trPr>
          <w:jc w:val="center"/>
        </w:trPr>
        <w:tc>
          <w:tcPr>
            <w:tcW w:w="1414" w:type="dxa"/>
          </w:tcPr>
          <w:p w14:paraId="4E806AE6" w14:textId="681EC2C6" w:rsidR="001A16BA" w:rsidRDefault="001A16BA" w:rsidP="001A16BA">
            <w:pPr>
              <w:rPr>
                <w:lang w:val="en-US"/>
              </w:rPr>
            </w:pPr>
            <w:r>
              <w:rPr>
                <w:lang w:val="en-US"/>
              </w:rPr>
              <w:t>R-1</w:t>
            </w:r>
            <w:r w:rsidR="00950887">
              <w:rPr>
                <w:lang w:val="en-US"/>
              </w:rPr>
              <w:t>6</w:t>
            </w:r>
            <w:r>
              <w:rPr>
                <w:lang w:val="en-US"/>
              </w:rPr>
              <w:t>0</w:t>
            </w:r>
          </w:p>
        </w:tc>
        <w:tc>
          <w:tcPr>
            <w:tcW w:w="3401" w:type="dxa"/>
            <w:shd w:val="clear" w:color="auto" w:fill="92D050"/>
          </w:tcPr>
          <w:p w14:paraId="2F91D259" w14:textId="5BF8A7C8" w:rsidR="001A16BA" w:rsidRDefault="093ED7E6" w:rsidP="001A16BA">
            <w:pPr>
              <w:rPr>
                <w:lang w:val="en-US"/>
              </w:rPr>
            </w:pPr>
            <w:r w:rsidRPr="0F14C4D1">
              <w:rPr>
                <w:lang w:val="en-US"/>
              </w:rPr>
              <w:t>Yes</w:t>
            </w:r>
          </w:p>
        </w:tc>
      </w:tr>
      <w:tr w:rsidR="001A16BA" w14:paraId="14BF49F4" w14:textId="77777777" w:rsidTr="7E514079">
        <w:trPr>
          <w:jc w:val="center"/>
        </w:trPr>
        <w:tc>
          <w:tcPr>
            <w:tcW w:w="1414" w:type="dxa"/>
          </w:tcPr>
          <w:p w14:paraId="199F55F9" w14:textId="01A8E178" w:rsidR="001A16BA" w:rsidRDefault="001A16BA" w:rsidP="001A16BA">
            <w:pPr>
              <w:rPr>
                <w:lang w:val="en-US"/>
              </w:rPr>
            </w:pPr>
            <w:r>
              <w:rPr>
                <w:lang w:val="en-US"/>
              </w:rPr>
              <w:t>R-1</w:t>
            </w:r>
            <w:r w:rsidR="00950887">
              <w:rPr>
                <w:lang w:val="en-US"/>
              </w:rPr>
              <w:t>7</w:t>
            </w:r>
            <w:r>
              <w:rPr>
                <w:lang w:val="en-US"/>
              </w:rPr>
              <w:t>0</w:t>
            </w:r>
          </w:p>
        </w:tc>
        <w:tc>
          <w:tcPr>
            <w:tcW w:w="3401" w:type="dxa"/>
            <w:shd w:val="clear" w:color="auto" w:fill="92D050"/>
          </w:tcPr>
          <w:p w14:paraId="10B1EC34" w14:textId="7A1FA14B" w:rsidR="001A16BA" w:rsidRDefault="1A663658" w:rsidP="001A16BA">
            <w:pPr>
              <w:rPr>
                <w:lang w:val="en-US"/>
              </w:rPr>
            </w:pPr>
            <w:r w:rsidRPr="0F14C4D1">
              <w:rPr>
                <w:lang w:val="en-US"/>
              </w:rPr>
              <w:t>Yes</w:t>
            </w:r>
          </w:p>
        </w:tc>
      </w:tr>
      <w:tr w:rsidR="001A16BA" w14:paraId="77F509FD" w14:textId="77777777" w:rsidTr="7E514079">
        <w:trPr>
          <w:jc w:val="center"/>
        </w:trPr>
        <w:tc>
          <w:tcPr>
            <w:tcW w:w="1414" w:type="dxa"/>
          </w:tcPr>
          <w:p w14:paraId="6CCD9642" w14:textId="5CED8B55" w:rsidR="001A16BA" w:rsidRDefault="001A16BA" w:rsidP="001A16BA">
            <w:pPr>
              <w:rPr>
                <w:lang w:val="en-US"/>
              </w:rPr>
            </w:pPr>
            <w:r>
              <w:rPr>
                <w:lang w:val="en-US"/>
              </w:rPr>
              <w:t>R-1</w:t>
            </w:r>
            <w:r w:rsidR="00950887">
              <w:rPr>
                <w:lang w:val="en-US"/>
              </w:rPr>
              <w:t>8</w:t>
            </w:r>
            <w:r>
              <w:rPr>
                <w:lang w:val="en-US"/>
              </w:rPr>
              <w:t>0</w:t>
            </w:r>
          </w:p>
        </w:tc>
        <w:tc>
          <w:tcPr>
            <w:tcW w:w="3401" w:type="dxa"/>
            <w:shd w:val="clear" w:color="auto" w:fill="92D050"/>
          </w:tcPr>
          <w:p w14:paraId="260A65ED" w14:textId="0C414A04" w:rsidR="001A16BA" w:rsidRDefault="2DFEBD81" w:rsidP="001A16BA">
            <w:pPr>
              <w:rPr>
                <w:lang w:val="en-US"/>
              </w:rPr>
            </w:pPr>
            <w:r w:rsidRPr="0F14C4D1">
              <w:rPr>
                <w:lang w:val="en-US"/>
              </w:rPr>
              <w:t>Yes</w:t>
            </w:r>
          </w:p>
        </w:tc>
      </w:tr>
      <w:tr w:rsidR="001A16BA" w14:paraId="5B2EE881" w14:textId="77777777" w:rsidTr="00F431CF">
        <w:trPr>
          <w:jc w:val="center"/>
        </w:trPr>
        <w:tc>
          <w:tcPr>
            <w:tcW w:w="1414" w:type="dxa"/>
          </w:tcPr>
          <w:p w14:paraId="413F27CB" w14:textId="4DDE42BA" w:rsidR="001A16BA" w:rsidRDefault="001A16BA" w:rsidP="001A16BA">
            <w:pPr>
              <w:rPr>
                <w:lang w:val="en-US"/>
              </w:rPr>
            </w:pPr>
            <w:r>
              <w:rPr>
                <w:lang w:val="en-US"/>
              </w:rPr>
              <w:t>R-1</w:t>
            </w:r>
            <w:r w:rsidR="00950887">
              <w:rPr>
                <w:lang w:val="en-US"/>
              </w:rPr>
              <w:t>9</w:t>
            </w:r>
            <w:r>
              <w:rPr>
                <w:lang w:val="en-US"/>
              </w:rPr>
              <w:t>0</w:t>
            </w:r>
          </w:p>
        </w:tc>
        <w:tc>
          <w:tcPr>
            <w:tcW w:w="3401" w:type="dxa"/>
            <w:shd w:val="clear" w:color="auto" w:fill="92D050"/>
          </w:tcPr>
          <w:p w14:paraId="2EE67BFA" w14:textId="5A7C92CE" w:rsidR="001A16BA" w:rsidRDefault="00C867BC" w:rsidP="001A16BA">
            <w:pPr>
              <w:rPr>
                <w:lang w:val="en-US"/>
              </w:rPr>
            </w:pPr>
            <w:r>
              <w:rPr>
                <w:lang w:val="en-US"/>
              </w:rPr>
              <w:t>Yes</w:t>
            </w:r>
          </w:p>
        </w:tc>
      </w:tr>
      <w:tr w:rsidR="001A16BA" w14:paraId="6B3C2FB9" w14:textId="77777777" w:rsidTr="00F431CF">
        <w:trPr>
          <w:jc w:val="center"/>
        </w:trPr>
        <w:tc>
          <w:tcPr>
            <w:tcW w:w="1414" w:type="dxa"/>
          </w:tcPr>
          <w:p w14:paraId="6F5E5E25" w14:textId="4B8F90C3" w:rsidR="001A16BA" w:rsidRDefault="00950887" w:rsidP="001A16BA">
            <w:pPr>
              <w:rPr>
                <w:lang w:val="en-US"/>
              </w:rPr>
            </w:pPr>
            <w:r>
              <w:rPr>
                <w:lang w:val="en-US"/>
              </w:rPr>
              <w:t>R-200</w:t>
            </w:r>
          </w:p>
        </w:tc>
        <w:tc>
          <w:tcPr>
            <w:tcW w:w="3401" w:type="dxa"/>
            <w:shd w:val="clear" w:color="auto" w:fill="92D050"/>
          </w:tcPr>
          <w:p w14:paraId="124E91CD" w14:textId="7BB53462" w:rsidR="001A16BA" w:rsidRDefault="00C867BC" w:rsidP="00DD5125">
            <w:pPr>
              <w:keepNext/>
              <w:rPr>
                <w:lang w:val="en-US"/>
              </w:rPr>
            </w:pPr>
            <w:r>
              <w:rPr>
                <w:lang w:val="en-US"/>
              </w:rPr>
              <w:t>Yes</w:t>
            </w:r>
          </w:p>
        </w:tc>
      </w:tr>
    </w:tbl>
    <w:p w14:paraId="786A3578" w14:textId="32CD336A" w:rsidR="001F3180" w:rsidRPr="00935455" w:rsidRDefault="00DD5125" w:rsidP="00DD5125">
      <w:pPr>
        <w:pStyle w:val="Descripcin"/>
        <w:jc w:val="center"/>
        <w:rPr>
          <w:rFonts w:eastAsiaTheme="minorEastAsia"/>
        </w:rPr>
      </w:pPr>
      <w:r w:rsidRPr="00DD5125">
        <w:rPr>
          <w:b/>
          <w:bCs/>
        </w:rPr>
        <w:t xml:space="preserve">Table </w:t>
      </w:r>
      <w:r w:rsidR="00A23252">
        <w:rPr>
          <w:b/>
          <w:bCs/>
        </w:rPr>
        <w:fldChar w:fldCharType="begin"/>
      </w:r>
      <w:r w:rsidR="00A23252">
        <w:rPr>
          <w:b/>
          <w:bCs/>
        </w:rPr>
        <w:instrText xml:space="preserve"> STYLEREF 2 \s </w:instrText>
      </w:r>
      <w:r w:rsidR="00A23252">
        <w:rPr>
          <w:b/>
          <w:bCs/>
        </w:rPr>
        <w:fldChar w:fldCharType="separate"/>
      </w:r>
      <w:r w:rsidR="00626EB2">
        <w:rPr>
          <w:b/>
          <w:bCs/>
          <w:noProof/>
        </w:rPr>
        <w:t>3.4</w:t>
      </w:r>
      <w:r w:rsidR="00A23252">
        <w:rPr>
          <w:b/>
          <w:bCs/>
        </w:rPr>
        <w:fldChar w:fldCharType="end"/>
      </w:r>
      <w:r w:rsidR="00A23252">
        <w:rPr>
          <w:b/>
          <w:bCs/>
        </w:rPr>
        <w:t>.</w:t>
      </w:r>
      <w:r w:rsidR="00A23252">
        <w:rPr>
          <w:b/>
          <w:bCs/>
        </w:rPr>
        <w:fldChar w:fldCharType="begin"/>
      </w:r>
      <w:r w:rsidR="00A23252">
        <w:rPr>
          <w:b/>
          <w:bCs/>
        </w:rPr>
        <w:instrText xml:space="preserve"> SEQ Table \* ARABIC \s 2 </w:instrText>
      </w:r>
      <w:r w:rsidR="00A23252">
        <w:rPr>
          <w:b/>
          <w:bCs/>
        </w:rPr>
        <w:fldChar w:fldCharType="separate"/>
      </w:r>
      <w:r w:rsidR="00626EB2">
        <w:rPr>
          <w:b/>
          <w:bCs/>
          <w:noProof/>
        </w:rPr>
        <w:t>1</w:t>
      </w:r>
      <w:r w:rsidR="00A23252">
        <w:rPr>
          <w:b/>
          <w:bCs/>
        </w:rPr>
        <w:fldChar w:fldCharType="end"/>
      </w:r>
      <w:r>
        <w:t>: Conformity matrix</w:t>
      </w:r>
    </w:p>
    <w:p w14:paraId="42116D12" w14:textId="741B6A54" w:rsidR="0038058C" w:rsidRPr="000C1C5D" w:rsidRDefault="000C1C5D" w:rsidP="000C1C5D">
      <w:pPr>
        <w:jc w:val="left"/>
        <w:rPr>
          <w:rFonts w:eastAsiaTheme="minorEastAsia"/>
        </w:rPr>
      </w:pPr>
      <w:r>
        <w:rPr>
          <w:rFonts w:eastAsiaTheme="minorEastAsia"/>
        </w:rPr>
        <w:br w:type="page"/>
      </w:r>
    </w:p>
    <w:p w14:paraId="6A93AFA4" w14:textId="741B6A54" w:rsidR="00295E13" w:rsidRPr="00F53EE6" w:rsidRDefault="00400EE1" w:rsidP="008E4006">
      <w:pPr>
        <w:pStyle w:val="Ttulo1"/>
        <w:rPr>
          <w:lang w:val="en-US"/>
        </w:rPr>
      </w:pPr>
      <w:bookmarkStart w:id="14" w:name="_Toc61711442"/>
      <w:r>
        <w:rPr>
          <w:lang w:val="en-US"/>
        </w:rPr>
        <w:lastRenderedPageBreak/>
        <w:t>Subsystem Analysis and Design</w:t>
      </w:r>
      <w:bookmarkEnd w:id="14"/>
      <w:r>
        <w:rPr>
          <w:lang w:val="en-US"/>
        </w:rPr>
        <w:t xml:space="preserve"> </w:t>
      </w:r>
    </w:p>
    <w:p w14:paraId="2DA7B577" w14:textId="741B6A54" w:rsidR="00F53EE6" w:rsidRDefault="00F53EE6" w:rsidP="00F53EE6">
      <w:pPr>
        <w:rPr>
          <w:lang w:val="en-US"/>
        </w:rPr>
      </w:pPr>
    </w:p>
    <w:p w14:paraId="30D95D66" w14:textId="741B6A54" w:rsidR="009B1B2C" w:rsidRDefault="009B1B2C" w:rsidP="49329351">
      <w:pPr>
        <w:rPr>
          <w:rFonts w:eastAsiaTheme="minorEastAsia"/>
          <w:lang w:val="en-US"/>
        </w:rPr>
      </w:pPr>
      <w:r w:rsidRPr="49329351">
        <w:rPr>
          <w:rFonts w:eastAsiaTheme="minorEastAsia"/>
          <w:lang w:val="en-US"/>
        </w:rPr>
        <w:t>Description of each subsystem and any other relevant part of the mission. Assumptions, computations, design choices and results should all be documented. The justified trade-off analysis for each subsystem is also included here, referencing the other sections (and their trade-offs) when necessary.</w:t>
      </w:r>
    </w:p>
    <w:p w14:paraId="1B3304A0" w14:textId="741B6A54" w:rsidR="00560B10" w:rsidRDefault="00B738C5" w:rsidP="00560B10">
      <w:pPr>
        <w:pStyle w:val="Ttulo2"/>
        <w:rPr>
          <w:lang w:val="en-US"/>
        </w:rPr>
      </w:pPr>
      <w:bookmarkStart w:id="15" w:name="_Toc61711443"/>
      <w:r>
        <w:rPr>
          <w:lang w:val="en-US"/>
        </w:rPr>
        <w:t>Mission Analysis</w:t>
      </w:r>
      <w:bookmarkEnd w:id="15"/>
      <w:r>
        <w:rPr>
          <w:lang w:val="en-US"/>
        </w:rPr>
        <w:t xml:space="preserve"> </w:t>
      </w:r>
    </w:p>
    <w:p w14:paraId="63E2387B" w14:textId="77777777" w:rsidR="00B738C5" w:rsidRPr="00B738C5" w:rsidRDefault="00B738C5" w:rsidP="00B738C5">
      <w:pPr>
        <w:rPr>
          <w:lang w:val="en-US"/>
        </w:rPr>
      </w:pPr>
    </w:p>
    <w:p w14:paraId="28CFA096" w14:textId="12E6C35F" w:rsidR="00172539" w:rsidRDefault="00182E74" w:rsidP="49329351">
      <w:pPr>
        <w:rPr>
          <w:rFonts w:eastAsiaTheme="minorEastAsia"/>
          <w:lang w:val="en-US"/>
        </w:rPr>
      </w:pPr>
      <w:r w:rsidRPr="49329351">
        <w:rPr>
          <w:rFonts w:eastAsiaTheme="minorEastAsia"/>
          <w:lang w:val="en-US"/>
        </w:rPr>
        <w:t>In this section,</w:t>
      </w:r>
      <w:r w:rsidR="00390FCD" w:rsidRPr="49329351">
        <w:rPr>
          <w:rFonts w:eastAsiaTheme="minorEastAsia"/>
          <w:lang w:val="en-US"/>
        </w:rPr>
        <w:t xml:space="preserve"> the orbit followed by the CubeSat will be analyzed</w:t>
      </w:r>
      <w:r w:rsidR="008F4955" w:rsidRPr="49329351">
        <w:rPr>
          <w:rFonts w:eastAsiaTheme="minorEastAsia"/>
          <w:lang w:val="en-US"/>
        </w:rPr>
        <w:t>, as well as a detailed description of the payload constraints</w:t>
      </w:r>
      <w:r w:rsidR="001B6606" w:rsidRPr="49329351">
        <w:rPr>
          <w:rFonts w:eastAsiaTheme="minorEastAsia"/>
          <w:lang w:val="en-US"/>
        </w:rPr>
        <w:t xml:space="preserve">. Besides this, an analysis </w:t>
      </w:r>
      <w:r w:rsidR="00575EA5" w:rsidRPr="49329351">
        <w:rPr>
          <w:rFonts w:eastAsiaTheme="minorEastAsia"/>
          <w:lang w:val="en-US"/>
        </w:rPr>
        <w:t xml:space="preserve">of the different accesses needed will be included. </w:t>
      </w:r>
    </w:p>
    <w:p w14:paraId="70428521" w14:textId="647D9354" w:rsidR="00575EA5" w:rsidRDefault="001B6456" w:rsidP="49329351">
      <w:pPr>
        <w:rPr>
          <w:rFonts w:eastAsiaTheme="minorEastAsia"/>
          <w:lang w:val="en-US"/>
        </w:rPr>
      </w:pPr>
      <w:r w:rsidRPr="49329351">
        <w:rPr>
          <w:rFonts w:eastAsiaTheme="minorEastAsia"/>
          <w:lang w:val="en-US"/>
        </w:rPr>
        <w:t xml:space="preserve">The main </w:t>
      </w:r>
      <w:r w:rsidR="006418EA" w:rsidRPr="49329351">
        <w:rPr>
          <w:rFonts w:eastAsiaTheme="minorEastAsia"/>
          <w:lang w:val="en-US"/>
        </w:rPr>
        <w:t>constra</w:t>
      </w:r>
      <w:r w:rsidR="00C42A69" w:rsidRPr="49329351">
        <w:rPr>
          <w:rFonts w:eastAsiaTheme="minorEastAsia"/>
          <w:lang w:val="en-US"/>
        </w:rPr>
        <w:t>ints,</w:t>
      </w:r>
      <w:r w:rsidRPr="49329351">
        <w:rPr>
          <w:rFonts w:eastAsiaTheme="minorEastAsia"/>
          <w:lang w:val="en-US"/>
        </w:rPr>
        <w:t xml:space="preserve"> </w:t>
      </w:r>
      <w:r w:rsidR="00332999" w:rsidRPr="49329351">
        <w:rPr>
          <w:rFonts w:eastAsiaTheme="minorEastAsia"/>
          <w:lang w:val="en-US"/>
        </w:rPr>
        <w:t xml:space="preserve">with impact in the </w:t>
      </w:r>
      <w:r w:rsidR="00590550" w:rsidRPr="49329351">
        <w:rPr>
          <w:rFonts w:eastAsiaTheme="minorEastAsia"/>
          <w:lang w:val="en-US"/>
        </w:rPr>
        <w:t>needed orbit</w:t>
      </w:r>
      <w:r w:rsidR="00C42A69" w:rsidRPr="49329351">
        <w:rPr>
          <w:rFonts w:eastAsiaTheme="minorEastAsia"/>
          <w:lang w:val="en-US"/>
        </w:rPr>
        <w:t>,</w:t>
      </w:r>
      <w:r w:rsidR="00D61035" w:rsidRPr="49329351">
        <w:rPr>
          <w:rFonts w:eastAsiaTheme="minorEastAsia"/>
          <w:lang w:val="en-US"/>
        </w:rPr>
        <w:t xml:space="preserve"> are the following ones:</w:t>
      </w:r>
    </w:p>
    <w:p w14:paraId="06621738" w14:textId="05F3B892" w:rsidR="00D61035" w:rsidRPr="0088446B" w:rsidRDefault="006170E4" w:rsidP="00D266E8">
      <w:pPr>
        <w:pStyle w:val="Prrafodelista"/>
        <w:numPr>
          <w:ilvl w:val="0"/>
          <w:numId w:val="30"/>
        </w:numPr>
        <w:rPr>
          <w:rFonts w:eastAsiaTheme="minorEastAsia"/>
          <w:lang w:val="en-US"/>
        </w:rPr>
      </w:pPr>
      <w:r w:rsidRPr="49329351">
        <w:rPr>
          <w:rFonts w:eastAsiaTheme="minorEastAsia"/>
          <w:lang w:val="en-US"/>
        </w:rPr>
        <w:t xml:space="preserve">R-030: </w:t>
      </w:r>
      <w:r w:rsidR="00316734" w:rsidRPr="49329351">
        <w:rPr>
          <w:rFonts w:eastAsiaTheme="minorEastAsia"/>
          <w:lang w:val="en-US"/>
        </w:rPr>
        <w:t>t</w:t>
      </w:r>
      <w:r w:rsidR="00272340" w:rsidRPr="49329351">
        <w:rPr>
          <w:rFonts w:eastAsiaTheme="minorEastAsia"/>
          <w:lang w:val="en-US"/>
        </w:rPr>
        <w:t>he orbit altitude shall be 550 km as maximum.</w:t>
      </w:r>
    </w:p>
    <w:p w14:paraId="7BFF8E8F" w14:textId="414BA183" w:rsidR="00BC52C0" w:rsidRPr="0088446B" w:rsidRDefault="00BC52C0" w:rsidP="00D266E8">
      <w:pPr>
        <w:pStyle w:val="Prrafodelista"/>
        <w:numPr>
          <w:ilvl w:val="0"/>
          <w:numId w:val="30"/>
        </w:numPr>
        <w:rPr>
          <w:rFonts w:eastAsiaTheme="minorEastAsia"/>
          <w:lang w:val="en-US"/>
        </w:rPr>
      </w:pPr>
      <w:r w:rsidRPr="49329351">
        <w:rPr>
          <w:rFonts w:eastAsiaTheme="minorEastAsia"/>
          <w:lang w:val="en-US"/>
        </w:rPr>
        <w:t>R-040</w:t>
      </w:r>
      <w:r w:rsidR="00316734" w:rsidRPr="49329351">
        <w:rPr>
          <w:rFonts w:eastAsiaTheme="minorEastAsia"/>
          <w:lang w:val="en-US"/>
        </w:rPr>
        <w:t>: the orbital plane cannot contain the Earth-</w:t>
      </w:r>
      <w:r w:rsidR="00A56676" w:rsidRPr="49329351">
        <w:rPr>
          <w:rFonts w:eastAsiaTheme="minorEastAsia"/>
          <w:lang w:val="en-US"/>
        </w:rPr>
        <w:t>Sun radio vector.</w:t>
      </w:r>
    </w:p>
    <w:p w14:paraId="15EC67FC" w14:textId="56DE8431" w:rsidR="00F24C8A" w:rsidRPr="0088446B" w:rsidRDefault="00F24C8A" w:rsidP="00D266E8">
      <w:pPr>
        <w:pStyle w:val="Prrafodelista"/>
        <w:numPr>
          <w:ilvl w:val="0"/>
          <w:numId w:val="30"/>
        </w:numPr>
        <w:rPr>
          <w:rFonts w:eastAsiaTheme="minorEastAsia"/>
          <w:lang w:val="en-US"/>
        </w:rPr>
      </w:pPr>
      <w:r w:rsidRPr="49329351">
        <w:rPr>
          <w:rFonts w:eastAsiaTheme="minorEastAsia"/>
          <w:lang w:val="en-US"/>
        </w:rPr>
        <w:t xml:space="preserve">R-060: </w:t>
      </w:r>
      <w:r w:rsidR="006976A3" w:rsidRPr="49329351">
        <w:rPr>
          <w:rFonts w:eastAsiaTheme="minorEastAsia"/>
          <w:lang w:val="en-US"/>
        </w:rPr>
        <w:t>The radiometers shall take measurements with each radiometer pair for 2 orbits.</w:t>
      </w:r>
    </w:p>
    <w:p w14:paraId="75E0DAD5" w14:textId="00220A94" w:rsidR="0088446B" w:rsidRPr="0088446B" w:rsidRDefault="0088446B" w:rsidP="00D266E8">
      <w:pPr>
        <w:pStyle w:val="Prrafodelista"/>
        <w:numPr>
          <w:ilvl w:val="0"/>
          <w:numId w:val="30"/>
        </w:numPr>
        <w:rPr>
          <w:rFonts w:eastAsiaTheme="minorEastAsia"/>
          <w:lang w:val="en-US"/>
        </w:rPr>
      </w:pPr>
      <w:r w:rsidRPr="49329351">
        <w:rPr>
          <w:rFonts w:eastAsiaTheme="minorEastAsia"/>
          <w:lang w:val="en-US"/>
        </w:rPr>
        <w:t>R-070: the radiometers shall take measurements for 1 month (splitting this time among the three radiometer pairs) (Goal: Three months).</w:t>
      </w:r>
    </w:p>
    <w:p w14:paraId="1AFB8B0A" w14:textId="77C9FE46" w:rsidR="00DA070D" w:rsidRDefault="006C79E0" w:rsidP="00D266E8">
      <w:pPr>
        <w:pStyle w:val="Prrafodelista"/>
        <w:numPr>
          <w:ilvl w:val="0"/>
          <w:numId w:val="30"/>
        </w:numPr>
        <w:rPr>
          <w:rFonts w:eastAsiaTheme="minorEastAsia"/>
          <w:lang w:val="en-US"/>
        </w:rPr>
      </w:pPr>
      <w:r w:rsidRPr="49329351">
        <w:rPr>
          <w:rFonts w:eastAsiaTheme="minorEastAsia"/>
          <w:lang w:val="en-US"/>
        </w:rPr>
        <w:t xml:space="preserve">R-090: </w:t>
      </w:r>
      <w:r w:rsidR="00812BD7" w:rsidRPr="49329351">
        <w:rPr>
          <w:rFonts w:eastAsiaTheme="minorEastAsia"/>
          <w:lang w:val="en-US"/>
        </w:rPr>
        <w:t>t</w:t>
      </w:r>
      <w:r w:rsidR="00DA070D" w:rsidRPr="49329351">
        <w:rPr>
          <w:rFonts w:eastAsiaTheme="minorEastAsia"/>
          <w:lang w:val="en-US"/>
        </w:rPr>
        <w:t>he radiometers Nadir antennas shall have a FOV (Field of View) of 60 deg (± 1 deg) half angle along its normal free of the Sun and spacecraft obstacles during operation.</w:t>
      </w:r>
    </w:p>
    <w:p w14:paraId="09648A6B" w14:textId="41D91C0B" w:rsidR="00BD2937" w:rsidRDefault="00247352" w:rsidP="00D266E8">
      <w:pPr>
        <w:pStyle w:val="Prrafodelista"/>
        <w:numPr>
          <w:ilvl w:val="0"/>
          <w:numId w:val="30"/>
        </w:numPr>
        <w:rPr>
          <w:rFonts w:eastAsiaTheme="minorEastAsia"/>
          <w:lang w:val="en-US"/>
        </w:rPr>
      </w:pPr>
      <w:r w:rsidRPr="49329351">
        <w:rPr>
          <w:rFonts w:eastAsiaTheme="minorEastAsia"/>
          <w:lang w:val="en-US"/>
        </w:rPr>
        <w:t xml:space="preserve">R-100: </w:t>
      </w:r>
      <w:r w:rsidR="00812BD7" w:rsidRPr="49329351">
        <w:rPr>
          <w:rFonts w:eastAsiaTheme="minorEastAsia"/>
          <w:lang w:val="en-US"/>
        </w:rPr>
        <w:t>t</w:t>
      </w:r>
      <w:r w:rsidR="00486848" w:rsidRPr="49329351">
        <w:rPr>
          <w:rFonts w:eastAsiaTheme="minorEastAsia"/>
          <w:lang w:val="en-US"/>
        </w:rPr>
        <w:t>he radiometers Zenith antennas shall have a FOV of 90 deg (± 1 deg) half angle along its normal free of the Sun, Earth and spacecraft obstacles during operation</w:t>
      </w:r>
      <w:r w:rsidR="00C63C1E" w:rsidRPr="49329351">
        <w:rPr>
          <w:rFonts w:eastAsiaTheme="minorEastAsia"/>
          <w:lang w:val="en-US"/>
        </w:rPr>
        <w:t>.</w:t>
      </w:r>
    </w:p>
    <w:p w14:paraId="17FF5DAA" w14:textId="2E7FC98E" w:rsidR="00812BD7" w:rsidRDefault="00812BD7" w:rsidP="00D266E8">
      <w:pPr>
        <w:pStyle w:val="Prrafodelista"/>
        <w:numPr>
          <w:ilvl w:val="0"/>
          <w:numId w:val="30"/>
        </w:numPr>
        <w:rPr>
          <w:rFonts w:eastAsiaTheme="minorEastAsia"/>
          <w:lang w:val="en-US"/>
        </w:rPr>
      </w:pPr>
      <w:r w:rsidRPr="49329351">
        <w:rPr>
          <w:rFonts w:eastAsiaTheme="minorEastAsia"/>
          <w:lang w:val="en-US"/>
        </w:rPr>
        <w:t>R-130: measurements with each Nadir antenna shall be taken over a circular area of 500 km around the South (North) Magnetic Pole.</w:t>
      </w:r>
    </w:p>
    <w:p w14:paraId="3993C2A1" w14:textId="5CB9C6C8" w:rsidR="00AA44B1" w:rsidRDefault="006418EA" w:rsidP="49329351">
      <w:pPr>
        <w:rPr>
          <w:rFonts w:eastAsiaTheme="minorEastAsia"/>
          <w:lang w:val="en-US"/>
        </w:rPr>
      </w:pPr>
      <w:r w:rsidRPr="49329351">
        <w:rPr>
          <w:rFonts w:eastAsiaTheme="minorEastAsia"/>
          <w:lang w:val="en-US"/>
        </w:rPr>
        <w:t>Th</w:t>
      </w:r>
      <w:r w:rsidR="00F747B4" w:rsidRPr="49329351">
        <w:rPr>
          <w:rFonts w:eastAsiaTheme="minorEastAsia"/>
          <w:lang w:val="en-US"/>
        </w:rPr>
        <w:t>ese</w:t>
      </w:r>
      <w:r w:rsidRPr="49329351">
        <w:rPr>
          <w:rFonts w:eastAsiaTheme="minorEastAsia"/>
          <w:lang w:val="en-US"/>
        </w:rPr>
        <w:t xml:space="preserve"> con</w:t>
      </w:r>
      <w:r w:rsidR="00C42A69" w:rsidRPr="49329351">
        <w:rPr>
          <w:rFonts w:eastAsiaTheme="minorEastAsia"/>
          <w:lang w:val="en-US"/>
        </w:rPr>
        <w:t xml:space="preserve">straints will </w:t>
      </w:r>
      <w:r w:rsidR="00F747B4" w:rsidRPr="49329351">
        <w:rPr>
          <w:rFonts w:eastAsiaTheme="minorEastAsia"/>
          <w:lang w:val="en-US"/>
        </w:rPr>
        <w:t>determine</w:t>
      </w:r>
      <w:r w:rsidR="00C42A69" w:rsidRPr="49329351">
        <w:rPr>
          <w:rFonts w:eastAsiaTheme="minorEastAsia"/>
          <w:lang w:val="en-US"/>
        </w:rPr>
        <w:t xml:space="preserve"> the </w:t>
      </w:r>
      <w:r w:rsidR="00F747B4" w:rsidRPr="49329351">
        <w:rPr>
          <w:rFonts w:eastAsiaTheme="minorEastAsia"/>
          <w:lang w:val="en-US"/>
        </w:rPr>
        <w:t xml:space="preserve">orbit used. Some </w:t>
      </w:r>
      <w:r w:rsidR="009B70FA" w:rsidRPr="49329351">
        <w:rPr>
          <w:rFonts w:eastAsiaTheme="minorEastAsia"/>
          <w:lang w:val="en-US"/>
        </w:rPr>
        <w:t xml:space="preserve">of them are quite </w:t>
      </w:r>
      <w:r w:rsidR="00F2355D" w:rsidRPr="49329351">
        <w:rPr>
          <w:rFonts w:eastAsiaTheme="minorEastAsia"/>
          <w:lang w:val="en-US"/>
        </w:rPr>
        <w:t>restrictive</w:t>
      </w:r>
      <w:r w:rsidR="006D0ED0" w:rsidRPr="49329351">
        <w:rPr>
          <w:rFonts w:eastAsiaTheme="minorEastAsia"/>
          <w:lang w:val="en-US"/>
        </w:rPr>
        <w:t>, especially, the ones that include</w:t>
      </w:r>
      <w:r w:rsidR="00BC0A35" w:rsidRPr="49329351">
        <w:rPr>
          <w:rFonts w:eastAsiaTheme="minorEastAsia"/>
          <w:lang w:val="en-US"/>
        </w:rPr>
        <w:t xml:space="preserve"> </w:t>
      </w:r>
      <w:r w:rsidR="008E0276" w:rsidRPr="49329351">
        <w:rPr>
          <w:rFonts w:eastAsiaTheme="minorEastAsia"/>
          <w:lang w:val="en-US"/>
        </w:rPr>
        <w:t>Sun restrictions</w:t>
      </w:r>
      <w:r w:rsidR="00657904" w:rsidRPr="49329351">
        <w:rPr>
          <w:rFonts w:eastAsiaTheme="minorEastAsia"/>
          <w:lang w:val="en-US"/>
        </w:rPr>
        <w:t>.</w:t>
      </w:r>
    </w:p>
    <w:p w14:paraId="69EB462F" w14:textId="179C4B20" w:rsidR="00657904" w:rsidRDefault="002F654D" w:rsidP="49329351">
      <w:pPr>
        <w:rPr>
          <w:rFonts w:eastAsiaTheme="minorEastAsia"/>
          <w:lang w:val="en-US"/>
        </w:rPr>
      </w:pPr>
      <w:r w:rsidRPr="49329351">
        <w:rPr>
          <w:rFonts w:eastAsiaTheme="minorEastAsia"/>
          <w:lang w:val="en-US"/>
        </w:rPr>
        <w:t>The solution</w:t>
      </w:r>
      <w:r w:rsidR="002F75E4" w:rsidRPr="49329351">
        <w:rPr>
          <w:rFonts w:eastAsiaTheme="minorEastAsia"/>
          <w:lang w:val="en-US"/>
        </w:rPr>
        <w:t xml:space="preserve"> selected to </w:t>
      </w:r>
      <w:r w:rsidR="0078548A" w:rsidRPr="49329351">
        <w:rPr>
          <w:rFonts w:eastAsiaTheme="minorEastAsia"/>
          <w:lang w:val="en-US"/>
        </w:rPr>
        <w:t xml:space="preserve">meet </w:t>
      </w:r>
      <w:r w:rsidRPr="49329351">
        <w:rPr>
          <w:rFonts w:eastAsiaTheme="minorEastAsia"/>
          <w:lang w:val="en-US"/>
        </w:rPr>
        <w:t>these requirements</w:t>
      </w:r>
      <w:r w:rsidR="0078548A" w:rsidRPr="49329351">
        <w:rPr>
          <w:rFonts w:eastAsiaTheme="minorEastAsia"/>
          <w:lang w:val="en-US"/>
        </w:rPr>
        <w:t xml:space="preserve"> is a </w:t>
      </w:r>
      <w:r w:rsidR="00144EEC" w:rsidRPr="49329351">
        <w:rPr>
          <w:rFonts w:eastAsiaTheme="minorEastAsia"/>
          <w:b/>
          <w:bCs/>
          <w:lang w:val="en-US"/>
        </w:rPr>
        <w:t xml:space="preserve">Sun-Synchronous </w:t>
      </w:r>
      <w:r w:rsidR="00765A20" w:rsidRPr="49329351">
        <w:rPr>
          <w:rFonts w:eastAsiaTheme="minorEastAsia"/>
          <w:b/>
          <w:bCs/>
          <w:lang w:val="en-US"/>
        </w:rPr>
        <w:t>LAN18</w:t>
      </w:r>
      <w:r w:rsidR="00765A20" w:rsidRPr="49329351">
        <w:rPr>
          <w:rFonts w:eastAsiaTheme="minorEastAsia"/>
          <w:lang w:val="en-US"/>
        </w:rPr>
        <w:t xml:space="preserve"> (also </w:t>
      </w:r>
      <w:r w:rsidR="002F34BA" w:rsidRPr="49329351">
        <w:rPr>
          <w:rFonts w:eastAsiaTheme="minorEastAsia"/>
          <w:lang w:val="en-US"/>
        </w:rPr>
        <w:t>known</w:t>
      </w:r>
      <w:r w:rsidR="00765A20" w:rsidRPr="49329351">
        <w:rPr>
          <w:rFonts w:eastAsiaTheme="minorEastAsia"/>
          <w:lang w:val="en-US"/>
        </w:rPr>
        <w:t xml:space="preserve"> as a Dusk-dawn</w:t>
      </w:r>
      <w:r w:rsidR="00751AD9" w:rsidRPr="49329351">
        <w:rPr>
          <w:rFonts w:eastAsiaTheme="minorEastAsia"/>
          <w:lang w:val="en-US"/>
        </w:rPr>
        <w:t xml:space="preserve"> orbit) </w:t>
      </w:r>
      <w:r w:rsidR="00144EEC" w:rsidRPr="49329351">
        <w:rPr>
          <w:rFonts w:eastAsiaTheme="minorEastAsia"/>
          <w:lang w:val="en-US"/>
        </w:rPr>
        <w:t>orbit with a</w:t>
      </w:r>
      <w:r w:rsidR="009170DC" w:rsidRPr="49329351">
        <w:rPr>
          <w:rFonts w:eastAsiaTheme="minorEastAsia"/>
          <w:lang w:val="en-US"/>
        </w:rPr>
        <w:t xml:space="preserve"> local time of ascending node at 18:00</w:t>
      </w:r>
      <w:r w:rsidR="00D763F8" w:rsidRPr="49329351">
        <w:rPr>
          <w:rFonts w:eastAsiaTheme="minorEastAsia"/>
          <w:lang w:val="en-US"/>
        </w:rPr>
        <w:t xml:space="preserve"> (and a </w:t>
      </w:r>
      <w:r w:rsidR="00AE5869" w:rsidRPr="49329351">
        <w:rPr>
          <w:rFonts w:eastAsiaTheme="minorEastAsia"/>
          <w:lang w:val="en-US"/>
        </w:rPr>
        <w:t>local time of descending node at 06:00)</w:t>
      </w:r>
      <w:r w:rsidR="000F4DB8" w:rsidRPr="49329351">
        <w:rPr>
          <w:rFonts w:eastAsiaTheme="minorEastAsia"/>
          <w:lang w:val="en-US"/>
        </w:rPr>
        <w:t>. There are several reasons that support this decision:</w:t>
      </w:r>
    </w:p>
    <w:p w14:paraId="44FF49BA" w14:textId="19C6FDCB" w:rsidR="000F4DB8" w:rsidRDefault="00B50753" w:rsidP="49329351">
      <w:pPr>
        <w:pStyle w:val="Prrafodelista"/>
        <w:numPr>
          <w:ilvl w:val="0"/>
          <w:numId w:val="6"/>
        </w:numPr>
        <w:rPr>
          <w:rFonts w:eastAsiaTheme="minorEastAsia"/>
          <w:lang w:val="en-US"/>
        </w:rPr>
      </w:pPr>
      <w:r w:rsidRPr="49329351">
        <w:rPr>
          <w:rFonts w:eastAsiaTheme="minorEastAsia"/>
          <w:lang w:val="en-US"/>
        </w:rPr>
        <w:t>Sun Synchronous orbit</w:t>
      </w:r>
      <w:r w:rsidR="00F76A03" w:rsidRPr="49329351">
        <w:rPr>
          <w:rFonts w:eastAsiaTheme="minorEastAsia"/>
          <w:lang w:val="en-US"/>
        </w:rPr>
        <w:t xml:space="preserve">s </w:t>
      </w:r>
      <w:r w:rsidR="003A5741" w:rsidRPr="49329351">
        <w:rPr>
          <w:rFonts w:eastAsiaTheme="minorEastAsia"/>
          <w:lang w:val="en-US"/>
        </w:rPr>
        <w:t xml:space="preserve">always </w:t>
      </w:r>
      <w:r w:rsidR="00E13EFB" w:rsidRPr="49329351">
        <w:rPr>
          <w:rFonts w:eastAsiaTheme="minorEastAsia"/>
          <w:lang w:val="en-US"/>
        </w:rPr>
        <w:t xml:space="preserve">maintains a constant </w:t>
      </w:r>
      <w:r w:rsidR="00C543F8" w:rsidRPr="49329351">
        <w:rPr>
          <w:rFonts w:eastAsiaTheme="minorEastAsia"/>
          <w:lang w:val="en-US"/>
        </w:rPr>
        <w:t xml:space="preserve">orientation of the </w:t>
      </w:r>
      <w:r w:rsidR="006D3B61" w:rsidRPr="49329351">
        <w:rPr>
          <w:rFonts w:eastAsiaTheme="minorEastAsia"/>
          <w:lang w:val="en-US"/>
        </w:rPr>
        <w:t xml:space="preserve">orbital </w:t>
      </w:r>
      <w:r w:rsidR="00F650BE" w:rsidRPr="49329351">
        <w:rPr>
          <w:rFonts w:eastAsiaTheme="minorEastAsia"/>
          <w:lang w:val="en-US"/>
        </w:rPr>
        <w:t xml:space="preserve">plane with respect to the solar </w:t>
      </w:r>
      <w:r w:rsidR="00B233B3" w:rsidRPr="49329351">
        <w:rPr>
          <w:rFonts w:eastAsiaTheme="minorEastAsia"/>
          <w:lang w:val="en-US"/>
        </w:rPr>
        <w:t>meridian</w:t>
      </w:r>
      <w:r w:rsidR="00C84093" w:rsidRPr="49329351">
        <w:rPr>
          <w:rFonts w:eastAsiaTheme="minorEastAsia"/>
          <w:lang w:val="en-US"/>
        </w:rPr>
        <w:t xml:space="preserve">. </w:t>
      </w:r>
      <w:r w:rsidR="003B4A5D" w:rsidRPr="49329351">
        <w:rPr>
          <w:rFonts w:eastAsiaTheme="minorEastAsia"/>
          <w:lang w:val="en-US"/>
        </w:rPr>
        <w:t>This means that</w:t>
      </w:r>
      <w:r w:rsidR="009A0531" w:rsidRPr="49329351">
        <w:rPr>
          <w:rFonts w:eastAsiaTheme="minorEastAsia"/>
          <w:lang w:val="en-US"/>
        </w:rPr>
        <w:t xml:space="preserve"> </w:t>
      </w:r>
      <w:r w:rsidR="0072686B" w:rsidRPr="49329351">
        <w:rPr>
          <w:rFonts w:eastAsiaTheme="minorEastAsia"/>
          <w:lang w:val="en-US"/>
        </w:rPr>
        <w:t xml:space="preserve">R-040 </w:t>
      </w:r>
      <w:r w:rsidR="00AF0DBC" w:rsidRPr="49329351">
        <w:rPr>
          <w:rFonts w:eastAsiaTheme="minorEastAsia"/>
          <w:lang w:val="en-US"/>
        </w:rPr>
        <w:t>shall</w:t>
      </w:r>
      <w:r w:rsidR="0072686B" w:rsidRPr="49329351">
        <w:rPr>
          <w:rFonts w:eastAsiaTheme="minorEastAsia"/>
          <w:lang w:val="en-US"/>
        </w:rPr>
        <w:t xml:space="preserve"> not be a </w:t>
      </w:r>
      <w:r w:rsidR="005E54A8" w:rsidRPr="49329351">
        <w:rPr>
          <w:rFonts w:eastAsiaTheme="minorEastAsia"/>
          <w:lang w:val="en-US"/>
        </w:rPr>
        <w:t>problem.</w:t>
      </w:r>
    </w:p>
    <w:p w14:paraId="2E6022A7" w14:textId="266B0F21" w:rsidR="00A025C6" w:rsidRDefault="00A025C6" w:rsidP="49329351">
      <w:pPr>
        <w:pStyle w:val="Prrafodelista"/>
        <w:numPr>
          <w:ilvl w:val="0"/>
          <w:numId w:val="6"/>
        </w:numPr>
        <w:rPr>
          <w:rFonts w:eastAsiaTheme="minorEastAsia"/>
          <w:lang w:val="en-US"/>
        </w:rPr>
      </w:pPr>
      <w:r w:rsidRPr="49329351">
        <w:rPr>
          <w:rFonts w:eastAsiaTheme="minorEastAsia"/>
          <w:lang w:val="en-US"/>
        </w:rPr>
        <w:t xml:space="preserve">Sun Synchronous orbits </w:t>
      </w:r>
      <w:r w:rsidR="008D16A5" w:rsidRPr="49329351">
        <w:rPr>
          <w:rFonts w:eastAsiaTheme="minorEastAsia"/>
          <w:lang w:val="en-US"/>
        </w:rPr>
        <w:t xml:space="preserve">usually </w:t>
      </w:r>
      <w:r w:rsidR="002D73B5" w:rsidRPr="49329351">
        <w:rPr>
          <w:rFonts w:eastAsiaTheme="minorEastAsia"/>
          <w:lang w:val="en-US"/>
        </w:rPr>
        <w:t>are nearly polar orbits (it depends</w:t>
      </w:r>
      <w:r w:rsidR="00E923E3" w:rsidRPr="49329351">
        <w:rPr>
          <w:rFonts w:eastAsiaTheme="minorEastAsia"/>
          <w:lang w:val="en-US"/>
        </w:rPr>
        <w:t xml:space="preserve"> </w:t>
      </w:r>
      <w:r w:rsidR="00947D58" w:rsidRPr="49329351">
        <w:rPr>
          <w:rFonts w:eastAsiaTheme="minorEastAsia"/>
          <w:lang w:val="en-US"/>
        </w:rPr>
        <w:t xml:space="preserve">on the </w:t>
      </w:r>
      <w:r w:rsidR="00581630" w:rsidRPr="49329351">
        <w:rPr>
          <w:rFonts w:eastAsiaTheme="minorEastAsia"/>
          <w:lang w:val="en-US"/>
        </w:rPr>
        <w:t>altitude)</w:t>
      </w:r>
      <w:r w:rsidR="00B956C0" w:rsidRPr="49329351">
        <w:rPr>
          <w:rFonts w:eastAsiaTheme="minorEastAsia"/>
          <w:lang w:val="en-US"/>
        </w:rPr>
        <w:t xml:space="preserve">, which </w:t>
      </w:r>
      <w:r w:rsidR="008C0510" w:rsidRPr="49329351">
        <w:rPr>
          <w:rFonts w:eastAsiaTheme="minorEastAsia"/>
          <w:lang w:val="en-US"/>
        </w:rPr>
        <w:t xml:space="preserve">is </w:t>
      </w:r>
      <w:r w:rsidR="00990C7D" w:rsidRPr="49329351">
        <w:rPr>
          <w:rFonts w:eastAsiaTheme="minorEastAsia"/>
          <w:lang w:val="en-US"/>
        </w:rPr>
        <w:t>be</w:t>
      </w:r>
      <w:r w:rsidR="00625727" w:rsidRPr="49329351">
        <w:rPr>
          <w:rFonts w:eastAsiaTheme="minorEastAsia"/>
          <w:lang w:val="en-US"/>
        </w:rPr>
        <w:t xml:space="preserve">neficial </w:t>
      </w:r>
      <w:r w:rsidR="006C6A60" w:rsidRPr="49329351">
        <w:rPr>
          <w:rFonts w:eastAsiaTheme="minorEastAsia"/>
          <w:lang w:val="en-US"/>
        </w:rPr>
        <w:t xml:space="preserve">for </w:t>
      </w:r>
      <w:r w:rsidR="00640CC6" w:rsidRPr="49329351">
        <w:rPr>
          <w:rFonts w:eastAsiaTheme="minorEastAsia"/>
          <w:lang w:val="en-US"/>
        </w:rPr>
        <w:t>R-130 (measurements o</w:t>
      </w:r>
      <w:r w:rsidR="00AA4500" w:rsidRPr="49329351">
        <w:rPr>
          <w:rFonts w:eastAsiaTheme="minorEastAsia"/>
          <w:lang w:val="en-US"/>
        </w:rPr>
        <w:t>ver the poles)</w:t>
      </w:r>
      <w:r w:rsidR="00102CD8" w:rsidRPr="49329351">
        <w:rPr>
          <w:rFonts w:eastAsiaTheme="minorEastAsia"/>
          <w:lang w:val="en-US"/>
        </w:rPr>
        <w:t>.</w:t>
      </w:r>
    </w:p>
    <w:p w14:paraId="6810C698" w14:textId="6701AD19" w:rsidR="00262756" w:rsidRDefault="00407BE4" w:rsidP="49329351">
      <w:pPr>
        <w:pStyle w:val="Prrafodelista"/>
        <w:numPr>
          <w:ilvl w:val="0"/>
          <w:numId w:val="6"/>
        </w:numPr>
        <w:rPr>
          <w:rFonts w:eastAsiaTheme="minorEastAsia"/>
          <w:lang w:val="en-US"/>
        </w:rPr>
      </w:pPr>
      <w:r w:rsidRPr="49329351">
        <w:rPr>
          <w:rFonts w:eastAsiaTheme="minorEastAsia"/>
          <w:lang w:val="en-US"/>
        </w:rPr>
        <w:t>By setting the ascending node at 18:00</w:t>
      </w:r>
      <w:r w:rsidR="00910820" w:rsidRPr="49329351">
        <w:rPr>
          <w:rFonts w:eastAsiaTheme="minorEastAsia"/>
          <w:lang w:val="en-US"/>
        </w:rPr>
        <w:t xml:space="preserve">, the orbit </w:t>
      </w:r>
      <w:r w:rsidR="009125C2" w:rsidRPr="49329351">
        <w:rPr>
          <w:rFonts w:eastAsiaTheme="minorEastAsia"/>
          <w:lang w:val="en-US"/>
        </w:rPr>
        <w:t xml:space="preserve">is tilted towards the Sun in the </w:t>
      </w:r>
      <w:r w:rsidR="00F43CAE" w:rsidRPr="49329351">
        <w:rPr>
          <w:rFonts w:eastAsiaTheme="minorEastAsia"/>
          <w:lang w:val="en-US"/>
        </w:rPr>
        <w:t>n</w:t>
      </w:r>
      <w:r w:rsidR="009125C2" w:rsidRPr="49329351">
        <w:rPr>
          <w:rFonts w:eastAsiaTheme="minorEastAsia"/>
          <w:lang w:val="en-US"/>
        </w:rPr>
        <w:t xml:space="preserve">orth pole, and </w:t>
      </w:r>
      <w:r w:rsidR="0039191C" w:rsidRPr="49329351">
        <w:rPr>
          <w:rFonts w:eastAsiaTheme="minorEastAsia"/>
          <w:lang w:val="en-US"/>
        </w:rPr>
        <w:t xml:space="preserve">away from it in the south, which </w:t>
      </w:r>
      <w:r w:rsidR="00F43CAE" w:rsidRPr="49329351">
        <w:rPr>
          <w:rFonts w:eastAsiaTheme="minorEastAsia"/>
          <w:lang w:val="en-US"/>
        </w:rPr>
        <w:t>allows</w:t>
      </w:r>
      <w:r w:rsidR="00AB28A4" w:rsidRPr="49329351">
        <w:rPr>
          <w:rFonts w:eastAsiaTheme="minorEastAsia"/>
          <w:lang w:val="en-US"/>
        </w:rPr>
        <w:t xml:space="preserve"> to </w:t>
      </w:r>
      <w:r w:rsidR="00572393" w:rsidRPr="49329351">
        <w:rPr>
          <w:rFonts w:eastAsiaTheme="minorEastAsia"/>
          <w:lang w:val="en-US"/>
        </w:rPr>
        <w:t xml:space="preserve">make observations in the south pole </w:t>
      </w:r>
      <w:r w:rsidR="00DA76A1" w:rsidRPr="49329351">
        <w:rPr>
          <w:rFonts w:eastAsiaTheme="minorEastAsia"/>
          <w:lang w:val="en-US"/>
        </w:rPr>
        <w:t>fulfilling requisite R-100</w:t>
      </w:r>
      <w:r w:rsidR="000872CB" w:rsidRPr="49329351">
        <w:rPr>
          <w:rFonts w:eastAsiaTheme="minorEastAsia"/>
          <w:lang w:val="en-US"/>
        </w:rPr>
        <w:t xml:space="preserve">. As the </w:t>
      </w:r>
      <w:r w:rsidR="00A31503" w:rsidRPr="49329351">
        <w:rPr>
          <w:rFonts w:eastAsiaTheme="minorEastAsia"/>
          <w:lang w:val="en-US"/>
        </w:rPr>
        <w:t>m</w:t>
      </w:r>
      <w:r w:rsidR="009729FC" w:rsidRPr="49329351">
        <w:rPr>
          <w:rFonts w:eastAsiaTheme="minorEastAsia"/>
          <w:lang w:val="en-US"/>
        </w:rPr>
        <w:t xml:space="preserve">agnetic north pole is farther from the geographical south than the magnetic south from the north, is more difficult to </w:t>
      </w:r>
      <w:r w:rsidR="000F0F31" w:rsidRPr="49329351">
        <w:rPr>
          <w:rFonts w:eastAsiaTheme="minorEastAsia"/>
          <w:lang w:val="en-US"/>
        </w:rPr>
        <w:t xml:space="preserve">obtain adequate measures in the first one. </w:t>
      </w:r>
    </w:p>
    <w:p w14:paraId="67C0F740" w14:textId="41D72613" w:rsidR="009A7457" w:rsidRPr="009A7457" w:rsidRDefault="00C75965" w:rsidP="49329351">
      <w:pPr>
        <w:rPr>
          <w:rFonts w:eastAsiaTheme="minorEastAsia"/>
          <w:lang w:val="en-US"/>
        </w:rPr>
      </w:pPr>
      <w:r w:rsidRPr="49329351">
        <w:rPr>
          <w:rFonts w:eastAsiaTheme="minorEastAsia"/>
          <w:lang w:val="en-US"/>
        </w:rPr>
        <w:t xml:space="preserve">The following decisions </w:t>
      </w:r>
      <w:r w:rsidR="001971A9" w:rsidRPr="49329351">
        <w:rPr>
          <w:rFonts w:eastAsiaTheme="minorEastAsia"/>
          <w:lang w:val="en-US"/>
        </w:rPr>
        <w:t xml:space="preserve">are related with the orientation of the </w:t>
      </w:r>
      <w:r w:rsidR="00B1470C" w:rsidRPr="49329351">
        <w:rPr>
          <w:rFonts w:eastAsiaTheme="minorEastAsia"/>
          <w:lang w:val="en-US"/>
        </w:rPr>
        <w:t>sensor</w:t>
      </w:r>
      <w:r w:rsidR="006E3BD2" w:rsidRPr="49329351">
        <w:rPr>
          <w:rFonts w:eastAsiaTheme="minorEastAsia"/>
          <w:lang w:val="en-US"/>
        </w:rPr>
        <w:t xml:space="preserve">. </w:t>
      </w:r>
      <w:r w:rsidR="00A5462B" w:rsidRPr="00CB4769">
        <w:rPr>
          <w:rFonts w:eastAsiaTheme="minorEastAsia"/>
          <w:lang w:val="en-US"/>
        </w:rPr>
        <w:t xml:space="preserve">In </w:t>
      </w:r>
      <w:r w:rsidR="00CB4769" w:rsidRPr="00CB4769">
        <w:rPr>
          <w:rFonts w:eastAsiaTheme="minorEastAsia"/>
          <w:lang w:val="en-US"/>
        </w:rPr>
        <w:fldChar w:fldCharType="begin"/>
      </w:r>
      <w:r w:rsidR="00CB4769" w:rsidRPr="00CB4769">
        <w:rPr>
          <w:rFonts w:eastAsiaTheme="minorEastAsia"/>
          <w:lang w:val="en-US"/>
        </w:rPr>
        <w:instrText xml:space="preserve"> REF _Ref61088610 \h  \* MERGEFORMAT </w:instrText>
      </w:r>
      <w:r w:rsidR="00CB4769" w:rsidRPr="00CB4769">
        <w:rPr>
          <w:rFonts w:eastAsiaTheme="minorEastAsia"/>
          <w:lang w:val="en-US"/>
        </w:rPr>
      </w:r>
      <w:r w:rsidR="00CB4769" w:rsidRPr="00CB4769">
        <w:rPr>
          <w:rFonts w:eastAsiaTheme="minorEastAsia"/>
          <w:lang w:val="en-US"/>
        </w:rPr>
        <w:fldChar w:fldCharType="separate"/>
      </w:r>
      <w:r w:rsidR="00626EB2" w:rsidRPr="00626EB2">
        <w:rPr>
          <w:lang w:val="en-US"/>
        </w:rPr>
        <w:t xml:space="preserve">Figure </w:t>
      </w:r>
      <w:r w:rsidR="00626EB2" w:rsidRPr="00626EB2">
        <w:rPr>
          <w:noProof/>
          <w:lang w:val="en-US"/>
        </w:rPr>
        <w:t>4.1.1</w:t>
      </w:r>
      <w:r w:rsidR="00CB4769" w:rsidRPr="00CB4769">
        <w:rPr>
          <w:rFonts w:eastAsiaTheme="minorEastAsia"/>
          <w:lang w:val="en-US"/>
        </w:rPr>
        <w:fldChar w:fldCharType="end"/>
      </w:r>
      <w:r w:rsidR="00A5462B" w:rsidRPr="49329351">
        <w:rPr>
          <w:rFonts w:eastAsiaTheme="minorEastAsia"/>
          <w:lang w:val="en-US"/>
        </w:rPr>
        <w:t xml:space="preserve"> we can se</w:t>
      </w:r>
      <w:r w:rsidR="00273AB6" w:rsidRPr="49329351">
        <w:rPr>
          <w:rFonts w:eastAsiaTheme="minorEastAsia"/>
          <w:lang w:val="en-US"/>
        </w:rPr>
        <w:t>e</w:t>
      </w:r>
      <w:r w:rsidR="00A5462B" w:rsidRPr="49329351">
        <w:rPr>
          <w:rFonts w:eastAsiaTheme="minorEastAsia"/>
          <w:lang w:val="en-US"/>
        </w:rPr>
        <w:t xml:space="preserve"> what would be consider </w:t>
      </w:r>
      <w:r w:rsidR="00D677A4" w:rsidRPr="49329351">
        <w:rPr>
          <w:rFonts w:eastAsiaTheme="minorEastAsia"/>
          <w:lang w:val="en-US"/>
        </w:rPr>
        <w:t xml:space="preserve">a free of the Sun situation and </w:t>
      </w:r>
      <w:r w:rsidR="00CF3443" w:rsidRPr="49329351">
        <w:rPr>
          <w:rFonts w:eastAsiaTheme="minorEastAsia"/>
          <w:lang w:val="en-US"/>
        </w:rPr>
        <w:t>one situation which is not.</w:t>
      </w:r>
    </w:p>
    <w:p w14:paraId="61E556B7" w14:textId="27DAFC87" w:rsidR="00B81298" w:rsidRPr="00B81298" w:rsidRDefault="00B81298" w:rsidP="00B81298">
      <w:pPr>
        <w:rPr>
          <w:rFonts w:ascii="Arial" w:hAnsi="Arial" w:cs="Arial"/>
          <w:lang w:val="en-US"/>
        </w:rPr>
      </w:pPr>
    </w:p>
    <w:p w14:paraId="30DEF41B" w14:textId="24042C58" w:rsidR="001A6313" w:rsidRDefault="27D99636" w:rsidP="001A6313">
      <w:pPr>
        <w:keepNext/>
      </w:pPr>
      <w:r>
        <w:rPr>
          <w:noProof/>
        </w:rPr>
        <w:lastRenderedPageBreak/>
        <w:drawing>
          <wp:inline distT="0" distB="0" distL="0" distR="0" wp14:anchorId="5E89CDB9" wp14:editId="3F8C6755">
            <wp:extent cx="2803480" cy="1995689"/>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03480" cy="1995689"/>
                    </a:xfrm>
                    <a:prstGeom prst="rect">
                      <a:avLst/>
                    </a:prstGeom>
                  </pic:spPr>
                </pic:pic>
              </a:graphicData>
            </a:graphic>
          </wp:inline>
        </w:drawing>
      </w:r>
      <w:r w:rsidR="001A6313">
        <w:rPr>
          <w:noProof/>
        </w:rPr>
        <w:drawing>
          <wp:inline distT="0" distB="0" distL="0" distR="0" wp14:anchorId="4F25E776" wp14:editId="14528D76">
            <wp:extent cx="2743200" cy="1993915"/>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43200" cy="1993915"/>
                    </a:xfrm>
                    <a:prstGeom prst="rect">
                      <a:avLst/>
                    </a:prstGeom>
                  </pic:spPr>
                </pic:pic>
              </a:graphicData>
            </a:graphic>
          </wp:inline>
        </w:drawing>
      </w:r>
    </w:p>
    <w:p w14:paraId="26F87BB8" w14:textId="3EEEE4FF" w:rsidR="001A6313" w:rsidRPr="001A6313" w:rsidRDefault="001A6313" w:rsidP="001A6313">
      <w:pPr>
        <w:pStyle w:val="Descripcin"/>
        <w:jc w:val="center"/>
        <w:rPr>
          <w:lang w:val="en-US"/>
        </w:rPr>
      </w:pPr>
      <w:bookmarkStart w:id="16" w:name="_Ref61088610"/>
      <w:r w:rsidRPr="001A6313">
        <w:rPr>
          <w:b/>
          <w:bCs/>
          <w:lang w:val="en-US"/>
        </w:rPr>
        <w:t xml:space="preserve">Figure </w:t>
      </w:r>
      <w:r w:rsidR="00B61E6F">
        <w:rPr>
          <w:b/>
          <w:bCs/>
          <w:lang w:val="en-US"/>
        </w:rPr>
        <w:fldChar w:fldCharType="begin"/>
      </w:r>
      <w:r w:rsidR="00B61E6F">
        <w:rPr>
          <w:b/>
          <w:bCs/>
          <w:lang w:val="en-US"/>
        </w:rPr>
        <w:instrText xml:space="preserve"> STYLEREF 2 \s </w:instrText>
      </w:r>
      <w:r w:rsidR="00B61E6F">
        <w:rPr>
          <w:b/>
          <w:bCs/>
          <w:lang w:val="en-US"/>
        </w:rPr>
        <w:fldChar w:fldCharType="separate"/>
      </w:r>
      <w:r w:rsidR="00626EB2">
        <w:rPr>
          <w:b/>
          <w:bCs/>
          <w:noProof/>
          <w:lang w:val="en-US"/>
        </w:rPr>
        <w:t>4.1</w:t>
      </w:r>
      <w:r w:rsidR="00B61E6F">
        <w:rPr>
          <w:b/>
          <w:bCs/>
          <w:lang w:val="en-US"/>
        </w:rPr>
        <w:fldChar w:fldCharType="end"/>
      </w:r>
      <w:r w:rsidR="00B61E6F">
        <w:rPr>
          <w:b/>
          <w:bCs/>
          <w:lang w:val="en-US"/>
        </w:rPr>
        <w:t>.</w:t>
      </w:r>
      <w:r w:rsidR="00B61E6F">
        <w:rPr>
          <w:b/>
          <w:bCs/>
          <w:lang w:val="en-US"/>
        </w:rPr>
        <w:fldChar w:fldCharType="begin"/>
      </w:r>
      <w:r w:rsidR="00B61E6F">
        <w:rPr>
          <w:b/>
          <w:bCs/>
          <w:lang w:val="en-US"/>
        </w:rPr>
        <w:instrText xml:space="preserve"> SEQ Figure \* ARABIC \s 2 </w:instrText>
      </w:r>
      <w:r w:rsidR="00B61E6F">
        <w:rPr>
          <w:b/>
          <w:bCs/>
          <w:lang w:val="en-US"/>
        </w:rPr>
        <w:fldChar w:fldCharType="separate"/>
      </w:r>
      <w:r w:rsidR="00626EB2">
        <w:rPr>
          <w:b/>
          <w:bCs/>
          <w:noProof/>
          <w:lang w:val="en-US"/>
        </w:rPr>
        <w:t>1</w:t>
      </w:r>
      <w:r w:rsidR="00B61E6F">
        <w:rPr>
          <w:b/>
          <w:bCs/>
          <w:lang w:val="en-US"/>
        </w:rPr>
        <w:fldChar w:fldCharType="end"/>
      </w:r>
      <w:bookmarkEnd w:id="16"/>
      <w:r w:rsidRPr="001A6313">
        <w:rPr>
          <w:lang w:val="en-US"/>
        </w:rPr>
        <w:t>: Left side shows a situation which does not meet R-100, right side shows a situation which does</w:t>
      </w:r>
      <w:r w:rsidR="00F40AC2">
        <w:rPr>
          <w:lang w:val="en-US"/>
        </w:rPr>
        <w:t>.</w:t>
      </w:r>
    </w:p>
    <w:p w14:paraId="508E2F59" w14:textId="4D74F0EB" w:rsidR="00244A03" w:rsidRPr="001A6313" w:rsidRDefault="00244A03" w:rsidP="0015404E">
      <w:pPr>
        <w:keepNext/>
        <w:rPr>
          <w:lang w:val="en-US"/>
        </w:rPr>
      </w:pPr>
    </w:p>
    <w:p w14:paraId="383DDBB5" w14:textId="347B734A" w:rsidR="3E2342CA" w:rsidRDefault="003E0874" w:rsidP="3E2342CA">
      <w:pPr>
        <w:rPr>
          <w:rFonts w:ascii="Arial" w:hAnsi="Arial" w:cs="Arial"/>
          <w:lang w:val="en-US"/>
        </w:rPr>
      </w:pPr>
      <w:r w:rsidRPr="49329351">
        <w:rPr>
          <w:rFonts w:eastAsiaTheme="minorEastAsia"/>
          <w:lang w:val="en-US"/>
        </w:rPr>
        <w:t>This is a very restricti</w:t>
      </w:r>
      <w:r w:rsidR="00D71EED" w:rsidRPr="49329351">
        <w:rPr>
          <w:rFonts w:eastAsiaTheme="minorEastAsia"/>
          <w:lang w:val="en-US"/>
        </w:rPr>
        <w:t>ve requirement</w:t>
      </w:r>
      <w:r w:rsidR="000D6C57" w:rsidRPr="49329351">
        <w:rPr>
          <w:rFonts w:eastAsiaTheme="minorEastAsia"/>
          <w:lang w:val="en-US"/>
        </w:rPr>
        <w:t xml:space="preserve"> for the Zenit</w:t>
      </w:r>
      <w:r w:rsidR="00440328" w:rsidRPr="49329351">
        <w:rPr>
          <w:rFonts w:eastAsiaTheme="minorEastAsia"/>
          <w:lang w:val="en-US"/>
        </w:rPr>
        <w:t>h sensor</w:t>
      </w:r>
      <w:r w:rsidR="00D71EED" w:rsidRPr="49329351">
        <w:rPr>
          <w:rFonts w:eastAsiaTheme="minorEastAsia"/>
          <w:lang w:val="en-US"/>
        </w:rPr>
        <w:t xml:space="preserve">, since there is no altitude </w:t>
      </w:r>
      <w:r w:rsidR="00D030B4" w:rsidRPr="49329351">
        <w:rPr>
          <w:rFonts w:eastAsiaTheme="minorEastAsia"/>
          <w:lang w:val="en-US"/>
        </w:rPr>
        <w:t>(</w:t>
      </w:r>
      <w:r w:rsidR="00CC31DA" w:rsidRPr="49329351">
        <w:rPr>
          <w:rFonts w:eastAsiaTheme="minorEastAsia"/>
          <w:lang w:val="en-US"/>
        </w:rPr>
        <w:t>that also meets R-030)</w:t>
      </w:r>
      <w:r w:rsidR="00DD07FF" w:rsidRPr="49329351">
        <w:rPr>
          <w:rFonts w:eastAsiaTheme="minorEastAsia"/>
          <w:lang w:val="en-US"/>
        </w:rPr>
        <w:t xml:space="preserve">, that can </w:t>
      </w:r>
      <w:r w:rsidR="0008066E" w:rsidRPr="49329351">
        <w:rPr>
          <w:rFonts w:eastAsiaTheme="minorEastAsia"/>
          <w:lang w:val="en-US"/>
        </w:rPr>
        <w:t xml:space="preserve">take measurements </w:t>
      </w:r>
      <w:r w:rsidR="005043E4" w:rsidRPr="49329351">
        <w:rPr>
          <w:rFonts w:eastAsiaTheme="minorEastAsia"/>
          <w:lang w:val="en-US"/>
        </w:rPr>
        <w:t xml:space="preserve">without the </w:t>
      </w:r>
      <w:r w:rsidR="00756AB1" w:rsidRPr="49329351">
        <w:rPr>
          <w:rFonts w:eastAsiaTheme="minorEastAsia"/>
          <w:lang w:val="en-US"/>
        </w:rPr>
        <w:t xml:space="preserve">Sun </w:t>
      </w:r>
      <w:r w:rsidR="000D6C57" w:rsidRPr="49329351">
        <w:rPr>
          <w:rFonts w:eastAsiaTheme="minorEastAsia"/>
          <w:lang w:val="en-US"/>
        </w:rPr>
        <w:t xml:space="preserve">interfering with the </w:t>
      </w:r>
      <w:r w:rsidR="00440328" w:rsidRPr="49329351">
        <w:rPr>
          <w:rFonts w:eastAsiaTheme="minorEastAsia"/>
          <w:lang w:val="en-US"/>
        </w:rPr>
        <w:t>sensor</w:t>
      </w:r>
      <w:r w:rsidR="00812304" w:rsidRPr="49329351">
        <w:rPr>
          <w:rFonts w:eastAsiaTheme="minorEastAsia"/>
          <w:lang w:val="en-US"/>
        </w:rPr>
        <w:t>. T</w:t>
      </w:r>
      <w:r w:rsidR="00DC5FA7" w:rsidRPr="49329351">
        <w:rPr>
          <w:rFonts w:eastAsiaTheme="minorEastAsia"/>
          <w:lang w:val="en-US"/>
        </w:rPr>
        <w:t>o mitigate this effect</w:t>
      </w:r>
      <w:r w:rsidR="003A1942" w:rsidRPr="49329351">
        <w:rPr>
          <w:rFonts w:eastAsiaTheme="minorEastAsia"/>
          <w:lang w:val="en-US"/>
        </w:rPr>
        <w:t xml:space="preserve">, the proposed solution is </w:t>
      </w:r>
      <w:r w:rsidR="00CE6A7E" w:rsidRPr="49329351">
        <w:rPr>
          <w:rFonts w:eastAsiaTheme="minorEastAsia"/>
          <w:lang w:val="en-US"/>
        </w:rPr>
        <w:t>to give the sensor a certain inclination</w:t>
      </w:r>
      <w:r w:rsidR="00FB570D" w:rsidRPr="49329351">
        <w:rPr>
          <w:rFonts w:eastAsiaTheme="minorEastAsia"/>
          <w:lang w:val="en-US"/>
        </w:rPr>
        <w:t xml:space="preserve">, as the </w:t>
      </w:r>
      <w:r w:rsidR="008A10D8" w:rsidRPr="0021001C">
        <w:rPr>
          <w:rFonts w:eastAsiaTheme="minorEastAsia"/>
          <w:lang w:val="en-US"/>
        </w:rPr>
        <w:fldChar w:fldCharType="begin"/>
      </w:r>
      <w:r w:rsidR="008A10D8" w:rsidRPr="0021001C">
        <w:rPr>
          <w:rFonts w:eastAsiaTheme="minorEastAsia"/>
          <w:lang w:val="en-US"/>
        </w:rPr>
        <w:instrText xml:space="preserve"> REF _Ref61086053 \h </w:instrText>
      </w:r>
      <w:r w:rsidR="0021001C" w:rsidRPr="0021001C">
        <w:rPr>
          <w:rFonts w:eastAsiaTheme="minorEastAsia"/>
          <w:lang w:val="en-US"/>
        </w:rPr>
        <w:instrText xml:space="preserve"> \* MERGEFORMAT </w:instrText>
      </w:r>
      <w:r w:rsidR="008A10D8" w:rsidRPr="0021001C">
        <w:rPr>
          <w:rFonts w:eastAsiaTheme="minorEastAsia"/>
          <w:lang w:val="en-US"/>
        </w:rPr>
      </w:r>
      <w:r w:rsidR="008A10D8" w:rsidRPr="0021001C">
        <w:rPr>
          <w:rFonts w:eastAsiaTheme="minorEastAsia"/>
          <w:lang w:val="en-US"/>
        </w:rPr>
        <w:fldChar w:fldCharType="separate"/>
      </w:r>
      <w:r w:rsidR="00626EB2" w:rsidRPr="00626EB2">
        <w:rPr>
          <w:lang w:val="en-US"/>
        </w:rPr>
        <w:t xml:space="preserve">Figure </w:t>
      </w:r>
      <w:r w:rsidR="00626EB2" w:rsidRPr="00626EB2">
        <w:rPr>
          <w:noProof/>
          <w:lang w:val="en-US"/>
        </w:rPr>
        <w:t>4.1.2</w:t>
      </w:r>
      <w:r w:rsidR="008A10D8" w:rsidRPr="0021001C">
        <w:rPr>
          <w:rFonts w:eastAsiaTheme="minorEastAsia"/>
          <w:lang w:val="en-US"/>
        </w:rPr>
        <w:fldChar w:fldCharType="end"/>
      </w:r>
      <w:r w:rsidR="008A10D8">
        <w:rPr>
          <w:rFonts w:eastAsiaTheme="minorEastAsia"/>
          <w:lang w:val="en-US"/>
        </w:rPr>
        <w:t xml:space="preserve"> </w:t>
      </w:r>
      <w:r w:rsidR="00FB570D" w:rsidRPr="49329351">
        <w:rPr>
          <w:rFonts w:eastAsiaTheme="minorEastAsia"/>
          <w:lang w:val="en-US"/>
        </w:rPr>
        <w:t xml:space="preserve">shows. </w:t>
      </w:r>
      <w:r w:rsidR="0069794F" w:rsidRPr="49329351">
        <w:rPr>
          <w:rFonts w:eastAsiaTheme="minorEastAsia"/>
          <w:lang w:val="en-US"/>
        </w:rPr>
        <w:t xml:space="preserve">This </w:t>
      </w:r>
      <w:r w:rsidR="00A90EDC" w:rsidRPr="49329351">
        <w:rPr>
          <w:rFonts w:eastAsiaTheme="minorEastAsia"/>
          <w:lang w:val="en-US"/>
        </w:rPr>
        <w:t xml:space="preserve">inclination </w:t>
      </w:r>
      <w:r w:rsidR="00373571" w:rsidRPr="49329351">
        <w:rPr>
          <w:rFonts w:eastAsiaTheme="minorEastAsia"/>
          <w:lang w:val="en-US"/>
        </w:rPr>
        <w:t xml:space="preserve">shall allow </w:t>
      </w:r>
      <w:r w:rsidR="003B3D4D" w:rsidRPr="49329351">
        <w:rPr>
          <w:rFonts w:eastAsiaTheme="minorEastAsia"/>
          <w:lang w:val="en-US"/>
        </w:rPr>
        <w:t xml:space="preserve">the sensor to </w:t>
      </w:r>
      <w:r w:rsidR="0078698C" w:rsidRPr="49329351">
        <w:rPr>
          <w:rFonts w:eastAsiaTheme="minorEastAsia"/>
          <w:lang w:val="en-US"/>
        </w:rPr>
        <w:t>meet the Sun constraint</w:t>
      </w:r>
      <w:r w:rsidR="00880BDC" w:rsidRPr="49329351">
        <w:rPr>
          <w:rFonts w:eastAsiaTheme="minorEastAsia"/>
          <w:lang w:val="en-US"/>
        </w:rPr>
        <w:t xml:space="preserve"> at </w:t>
      </w:r>
      <w:r w:rsidR="00CE055E" w:rsidRPr="49329351">
        <w:rPr>
          <w:rFonts w:eastAsiaTheme="minorEastAsia"/>
          <w:lang w:val="en-US"/>
        </w:rPr>
        <w:t>some parts of the years</w:t>
      </w:r>
      <w:r w:rsidR="000C5011" w:rsidRPr="49329351">
        <w:rPr>
          <w:rFonts w:eastAsiaTheme="minorEastAsia"/>
          <w:lang w:val="en-US"/>
        </w:rPr>
        <w:t xml:space="preserve">, although </w:t>
      </w:r>
      <w:r w:rsidR="003D281A" w:rsidRPr="49329351">
        <w:rPr>
          <w:rFonts w:eastAsiaTheme="minorEastAsia"/>
          <w:lang w:val="en-US"/>
        </w:rPr>
        <w:t xml:space="preserve">it </w:t>
      </w:r>
      <w:r w:rsidR="00DF4676" w:rsidRPr="49329351">
        <w:rPr>
          <w:rFonts w:eastAsiaTheme="minorEastAsia"/>
          <w:lang w:val="en-US"/>
        </w:rPr>
        <w:t xml:space="preserve">depends </w:t>
      </w:r>
      <w:r w:rsidR="002B0321" w:rsidRPr="49329351">
        <w:rPr>
          <w:rFonts w:eastAsiaTheme="minorEastAsia"/>
          <w:lang w:val="en-US"/>
        </w:rPr>
        <w:t>on the season of the year</w:t>
      </w:r>
      <w:r w:rsidR="00C812E5" w:rsidRPr="49329351">
        <w:rPr>
          <w:rFonts w:eastAsiaTheme="minorEastAsia"/>
          <w:lang w:val="en-US"/>
        </w:rPr>
        <w:t xml:space="preserve"> (view</w:t>
      </w:r>
      <w:r w:rsidR="00763B6F" w:rsidRPr="49329351">
        <w:rPr>
          <w:rFonts w:eastAsiaTheme="minorEastAsia"/>
          <w:lang w:val="en-US"/>
        </w:rPr>
        <w:t xml:space="preserve"> </w:t>
      </w:r>
      <w:r w:rsidR="0021001C" w:rsidRPr="0021001C">
        <w:rPr>
          <w:rFonts w:eastAsiaTheme="minorEastAsia"/>
          <w:lang w:val="en-US"/>
        </w:rPr>
        <w:fldChar w:fldCharType="begin"/>
      </w:r>
      <w:r w:rsidR="0021001C" w:rsidRPr="0021001C">
        <w:rPr>
          <w:rFonts w:eastAsiaTheme="minorEastAsia"/>
          <w:lang w:val="en-US"/>
        </w:rPr>
        <w:instrText xml:space="preserve"> REF _Ref61086053 \h  \* MERGEFORMAT </w:instrText>
      </w:r>
      <w:r w:rsidR="0021001C" w:rsidRPr="0021001C">
        <w:rPr>
          <w:rFonts w:eastAsiaTheme="minorEastAsia"/>
          <w:lang w:val="en-US"/>
        </w:rPr>
      </w:r>
      <w:r w:rsidR="0021001C" w:rsidRPr="0021001C">
        <w:rPr>
          <w:rFonts w:eastAsiaTheme="minorEastAsia"/>
          <w:lang w:val="en-US"/>
        </w:rPr>
        <w:fldChar w:fldCharType="separate"/>
      </w:r>
      <w:r w:rsidR="00626EB2" w:rsidRPr="00626EB2">
        <w:rPr>
          <w:lang w:val="en-US"/>
        </w:rPr>
        <w:t xml:space="preserve">Figure </w:t>
      </w:r>
      <w:r w:rsidR="00626EB2" w:rsidRPr="00626EB2">
        <w:rPr>
          <w:noProof/>
          <w:lang w:val="en-US"/>
        </w:rPr>
        <w:t>4.1.2</w:t>
      </w:r>
      <w:r w:rsidR="0021001C" w:rsidRPr="0021001C">
        <w:rPr>
          <w:rFonts w:eastAsiaTheme="minorEastAsia"/>
          <w:lang w:val="en-US"/>
        </w:rPr>
        <w:fldChar w:fldCharType="end"/>
      </w:r>
      <w:r w:rsidR="00763B6F" w:rsidRPr="49329351">
        <w:rPr>
          <w:rFonts w:eastAsiaTheme="minorEastAsia"/>
          <w:lang w:val="en-US"/>
        </w:rPr>
        <w:t>)</w:t>
      </w:r>
      <w:r w:rsidR="005F7595">
        <w:rPr>
          <w:rFonts w:eastAsiaTheme="minorEastAsia"/>
          <w:lang w:val="en-US"/>
        </w:rPr>
        <w:t>.</w:t>
      </w:r>
    </w:p>
    <w:p w14:paraId="015A9F75" w14:textId="77777777" w:rsidR="005F7595" w:rsidRDefault="38EA88D4" w:rsidP="005F7595">
      <w:pPr>
        <w:keepNext/>
        <w:jc w:val="center"/>
      </w:pPr>
      <w:r>
        <w:rPr>
          <w:noProof/>
        </w:rPr>
        <w:drawing>
          <wp:inline distT="0" distB="0" distL="0" distR="0" wp14:anchorId="5E4F3216" wp14:editId="44312ED1">
            <wp:extent cx="4594088" cy="1981200"/>
            <wp:effectExtent l="0" t="0" r="0" b="0"/>
            <wp:docPr id="54794414" name="Picture 5479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94414"/>
                    <pic:cNvPicPr/>
                  </pic:nvPicPr>
                  <pic:blipFill>
                    <a:blip r:embed="rId19">
                      <a:extLst>
                        <a:ext uri="{28A0092B-C50C-407E-A947-70E740481C1C}">
                          <a14:useLocalDpi xmlns:a14="http://schemas.microsoft.com/office/drawing/2010/main" val="0"/>
                        </a:ext>
                      </a:extLst>
                    </a:blip>
                    <a:stretch>
                      <a:fillRect/>
                    </a:stretch>
                  </pic:blipFill>
                  <pic:spPr>
                    <a:xfrm>
                      <a:off x="0" y="0"/>
                      <a:ext cx="4594088" cy="1981200"/>
                    </a:xfrm>
                    <a:prstGeom prst="rect">
                      <a:avLst/>
                    </a:prstGeom>
                  </pic:spPr>
                </pic:pic>
              </a:graphicData>
            </a:graphic>
          </wp:inline>
        </w:drawing>
      </w:r>
    </w:p>
    <w:p w14:paraId="3B361F76" w14:textId="0A125968" w:rsidR="00BD4DA0" w:rsidRPr="005F7595" w:rsidRDefault="005F7595" w:rsidP="005F7595">
      <w:pPr>
        <w:pStyle w:val="Descripcin"/>
        <w:jc w:val="center"/>
        <w:rPr>
          <w:lang w:val="en-US"/>
        </w:rPr>
      </w:pPr>
      <w:bookmarkStart w:id="17" w:name="_Ref61086053"/>
      <w:r w:rsidRPr="005F7595">
        <w:rPr>
          <w:b/>
          <w:bCs/>
          <w:lang w:val="en-US"/>
        </w:rPr>
        <w:t xml:space="preserve">Figure </w:t>
      </w:r>
      <w:r w:rsidR="00B61E6F">
        <w:rPr>
          <w:b/>
          <w:bCs/>
          <w:lang w:val="en-US"/>
        </w:rPr>
        <w:fldChar w:fldCharType="begin"/>
      </w:r>
      <w:r w:rsidR="00B61E6F">
        <w:rPr>
          <w:b/>
          <w:bCs/>
          <w:lang w:val="en-US"/>
        </w:rPr>
        <w:instrText xml:space="preserve"> STYLEREF 2 \s </w:instrText>
      </w:r>
      <w:r w:rsidR="00B61E6F">
        <w:rPr>
          <w:b/>
          <w:bCs/>
          <w:lang w:val="en-US"/>
        </w:rPr>
        <w:fldChar w:fldCharType="separate"/>
      </w:r>
      <w:r w:rsidR="00626EB2">
        <w:rPr>
          <w:b/>
          <w:bCs/>
          <w:noProof/>
          <w:lang w:val="en-US"/>
        </w:rPr>
        <w:t>4.1</w:t>
      </w:r>
      <w:r w:rsidR="00B61E6F">
        <w:rPr>
          <w:b/>
          <w:bCs/>
          <w:lang w:val="en-US"/>
        </w:rPr>
        <w:fldChar w:fldCharType="end"/>
      </w:r>
      <w:r w:rsidR="00B61E6F">
        <w:rPr>
          <w:b/>
          <w:bCs/>
          <w:lang w:val="en-US"/>
        </w:rPr>
        <w:t>.</w:t>
      </w:r>
      <w:r w:rsidR="00B61E6F">
        <w:rPr>
          <w:b/>
          <w:bCs/>
          <w:lang w:val="en-US"/>
        </w:rPr>
        <w:fldChar w:fldCharType="begin"/>
      </w:r>
      <w:r w:rsidR="00B61E6F">
        <w:rPr>
          <w:b/>
          <w:bCs/>
          <w:lang w:val="en-US"/>
        </w:rPr>
        <w:instrText xml:space="preserve"> SEQ Figure \* ARABIC \s 2 </w:instrText>
      </w:r>
      <w:r w:rsidR="00B61E6F">
        <w:rPr>
          <w:b/>
          <w:bCs/>
          <w:lang w:val="en-US"/>
        </w:rPr>
        <w:fldChar w:fldCharType="separate"/>
      </w:r>
      <w:r w:rsidR="00626EB2">
        <w:rPr>
          <w:b/>
          <w:bCs/>
          <w:noProof/>
          <w:lang w:val="en-US"/>
        </w:rPr>
        <w:t>2</w:t>
      </w:r>
      <w:r w:rsidR="00B61E6F">
        <w:rPr>
          <w:b/>
          <w:bCs/>
          <w:lang w:val="en-US"/>
        </w:rPr>
        <w:fldChar w:fldCharType="end"/>
      </w:r>
      <w:bookmarkEnd w:id="17"/>
      <w:r w:rsidRPr="005F7595">
        <w:rPr>
          <w:lang w:val="en-US"/>
        </w:rPr>
        <w:t>: Scheme of the proposed solution to mitigate Sun constraint</w:t>
      </w:r>
    </w:p>
    <w:p w14:paraId="661BFF90" w14:textId="77777777" w:rsidR="00057658" w:rsidRDefault="7FD576D2" w:rsidP="00057658">
      <w:pPr>
        <w:keepNext/>
        <w:jc w:val="center"/>
      </w:pPr>
      <w:r>
        <w:rPr>
          <w:noProof/>
        </w:rPr>
        <w:drawing>
          <wp:inline distT="0" distB="0" distL="0" distR="0" wp14:anchorId="1AFE8CAC" wp14:editId="7CFFCE4C">
            <wp:extent cx="3048000" cy="2130832"/>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20">
                      <a:extLst>
                        <a:ext uri="{28A0092B-C50C-407E-A947-70E740481C1C}">
                          <a14:useLocalDpi xmlns:a14="http://schemas.microsoft.com/office/drawing/2010/main" val="0"/>
                        </a:ext>
                      </a:extLst>
                    </a:blip>
                    <a:stretch>
                      <a:fillRect/>
                    </a:stretch>
                  </pic:blipFill>
                  <pic:spPr>
                    <a:xfrm>
                      <a:off x="0" y="0"/>
                      <a:ext cx="3048000" cy="2130832"/>
                    </a:xfrm>
                    <a:prstGeom prst="rect">
                      <a:avLst/>
                    </a:prstGeom>
                  </pic:spPr>
                </pic:pic>
              </a:graphicData>
            </a:graphic>
          </wp:inline>
        </w:drawing>
      </w:r>
    </w:p>
    <w:p w14:paraId="55B80BCD" w14:textId="72E7F151" w:rsidR="00B3228D" w:rsidRPr="00057658" w:rsidRDefault="00BD4DA0" w:rsidP="00057658">
      <w:pPr>
        <w:pStyle w:val="Descripcin"/>
        <w:jc w:val="center"/>
        <w:rPr>
          <w:lang w:val="en-US"/>
        </w:rPr>
      </w:pPr>
      <w:r w:rsidRPr="00057658">
        <w:rPr>
          <w:b/>
          <w:lang w:val="en-US"/>
        </w:rPr>
        <w:t xml:space="preserve">Figure </w:t>
      </w:r>
      <w:r w:rsidR="00B61E6F">
        <w:rPr>
          <w:b/>
          <w:bCs/>
          <w:lang w:val="en-US"/>
        </w:rPr>
        <w:fldChar w:fldCharType="begin"/>
      </w:r>
      <w:r w:rsidR="00B61E6F">
        <w:rPr>
          <w:b/>
          <w:bCs/>
          <w:lang w:val="en-US"/>
        </w:rPr>
        <w:instrText xml:space="preserve"> STYLEREF 2 \s </w:instrText>
      </w:r>
      <w:r w:rsidR="00B61E6F">
        <w:rPr>
          <w:b/>
          <w:bCs/>
          <w:lang w:val="en-US"/>
        </w:rPr>
        <w:fldChar w:fldCharType="separate"/>
      </w:r>
      <w:r w:rsidR="00626EB2">
        <w:rPr>
          <w:b/>
          <w:bCs/>
          <w:noProof/>
          <w:lang w:val="en-US"/>
        </w:rPr>
        <w:t>4.1</w:t>
      </w:r>
      <w:r w:rsidR="00B61E6F">
        <w:rPr>
          <w:b/>
          <w:bCs/>
          <w:lang w:val="en-US"/>
        </w:rPr>
        <w:fldChar w:fldCharType="end"/>
      </w:r>
      <w:r w:rsidR="00B61E6F">
        <w:rPr>
          <w:b/>
          <w:bCs/>
          <w:lang w:val="en-US"/>
        </w:rPr>
        <w:t>.</w:t>
      </w:r>
      <w:r w:rsidR="00B61E6F">
        <w:rPr>
          <w:b/>
          <w:bCs/>
          <w:lang w:val="en-US"/>
        </w:rPr>
        <w:fldChar w:fldCharType="begin"/>
      </w:r>
      <w:r w:rsidR="00B61E6F">
        <w:rPr>
          <w:b/>
          <w:bCs/>
          <w:lang w:val="en-US"/>
        </w:rPr>
        <w:instrText xml:space="preserve"> SEQ Figure \* ARABIC \s 2 </w:instrText>
      </w:r>
      <w:r w:rsidR="00B61E6F">
        <w:rPr>
          <w:b/>
          <w:bCs/>
          <w:lang w:val="en-US"/>
        </w:rPr>
        <w:fldChar w:fldCharType="separate"/>
      </w:r>
      <w:r w:rsidR="00626EB2">
        <w:rPr>
          <w:b/>
          <w:bCs/>
          <w:noProof/>
          <w:lang w:val="en-US"/>
        </w:rPr>
        <w:t>3</w:t>
      </w:r>
      <w:r w:rsidR="00B61E6F">
        <w:rPr>
          <w:b/>
          <w:bCs/>
          <w:lang w:val="en-US"/>
        </w:rPr>
        <w:fldChar w:fldCharType="end"/>
      </w:r>
      <w:r w:rsidR="00057658" w:rsidRPr="00057658">
        <w:rPr>
          <w:lang w:val="en-US"/>
        </w:rPr>
        <w:t>:</w:t>
      </w:r>
      <w:r w:rsidRPr="00057658">
        <w:rPr>
          <w:lang w:val="en-US"/>
        </w:rPr>
        <w:t xml:space="preserve"> </w:t>
      </w:r>
      <w:r w:rsidR="00AC3D92" w:rsidRPr="00057658">
        <w:rPr>
          <w:lang w:val="en-US"/>
        </w:rPr>
        <w:t xml:space="preserve">Scheme of the </w:t>
      </w:r>
      <w:r w:rsidR="00057658" w:rsidRPr="00057658">
        <w:rPr>
          <w:lang w:val="en-US"/>
        </w:rPr>
        <w:t>Zenith sensor inclination</w:t>
      </w:r>
    </w:p>
    <w:p w14:paraId="64967058" w14:textId="77777777" w:rsidR="00096D9E" w:rsidRDefault="00096D9E" w:rsidP="49329351">
      <w:pPr>
        <w:rPr>
          <w:rFonts w:eastAsiaTheme="minorEastAsia"/>
          <w:lang w:val="en-US"/>
        </w:rPr>
      </w:pPr>
      <w:r w:rsidRPr="49329351">
        <w:rPr>
          <w:rFonts w:eastAsiaTheme="minorEastAsia"/>
          <w:lang w:val="en-US"/>
        </w:rPr>
        <w:lastRenderedPageBreak/>
        <w:t>The selection criteria are the following ones:</w:t>
      </w:r>
    </w:p>
    <w:p w14:paraId="7A60CF4F" w14:textId="0FEE01E7" w:rsidR="00096D9E" w:rsidRPr="00F5700A" w:rsidRDefault="00A33482" w:rsidP="49329351">
      <w:pPr>
        <w:pStyle w:val="Prrafodelista"/>
        <w:numPr>
          <w:ilvl w:val="0"/>
          <w:numId w:val="7"/>
        </w:numPr>
        <w:rPr>
          <w:rFonts w:eastAsiaTheme="minorEastAsia"/>
          <w:lang w:val="en-US"/>
        </w:rPr>
      </w:pPr>
      <w:r w:rsidRPr="49329351">
        <w:rPr>
          <w:rFonts w:eastAsiaTheme="minorEastAsia"/>
          <w:lang w:val="en-US"/>
        </w:rPr>
        <w:t>T</w:t>
      </w:r>
      <w:r w:rsidR="00096D9E" w:rsidRPr="49329351">
        <w:rPr>
          <w:rFonts w:eastAsiaTheme="minorEastAsia"/>
          <w:lang w:val="en-US"/>
        </w:rPr>
        <w:t>he inclination must allow the satellite to meet R-100</w:t>
      </w:r>
      <w:r w:rsidR="00D17A54">
        <w:rPr>
          <w:rFonts w:eastAsiaTheme="minorEastAsia"/>
          <w:lang w:val="en-US"/>
        </w:rPr>
        <w:t>.</w:t>
      </w:r>
    </w:p>
    <w:p w14:paraId="6EFE06C1" w14:textId="77777777" w:rsidR="00096D9E" w:rsidRDefault="00096D9E" w:rsidP="49329351">
      <w:pPr>
        <w:pStyle w:val="Prrafodelista"/>
        <w:numPr>
          <w:ilvl w:val="0"/>
          <w:numId w:val="7"/>
        </w:numPr>
        <w:rPr>
          <w:rFonts w:eastAsiaTheme="minorEastAsia"/>
          <w:lang w:val="en-US"/>
        </w:rPr>
      </w:pPr>
      <w:r w:rsidRPr="49329351">
        <w:rPr>
          <w:rFonts w:eastAsiaTheme="minorEastAsia"/>
          <w:lang w:val="en-US"/>
        </w:rPr>
        <w:t>The duration of the measurements must be, at least, one month in total (R-070). Consequently, the inclination of the sensor must be enough to have the required time needed to meet R-070 throughout the mission.</w:t>
      </w:r>
    </w:p>
    <w:p w14:paraId="26DC1821" w14:textId="755D2D52" w:rsidR="00096D9E" w:rsidRPr="0087573E" w:rsidRDefault="00096D9E" w:rsidP="49329351">
      <w:pPr>
        <w:pStyle w:val="Prrafodelista"/>
        <w:numPr>
          <w:ilvl w:val="0"/>
          <w:numId w:val="7"/>
        </w:numPr>
        <w:rPr>
          <w:rFonts w:eastAsiaTheme="minorEastAsia"/>
          <w:lang w:val="en-US"/>
        </w:rPr>
      </w:pPr>
      <w:r w:rsidRPr="49329351">
        <w:rPr>
          <w:rFonts w:eastAsiaTheme="minorEastAsia"/>
          <w:lang w:val="en-US"/>
        </w:rPr>
        <w:t>Structure: to obtain zenith sensor inclination, a correct structure configuration must be assured.</w:t>
      </w:r>
    </w:p>
    <w:p w14:paraId="0E64E7EC" w14:textId="1FC9CE9F" w:rsidR="004538F8" w:rsidRDefault="004538F8" w:rsidP="49329351">
      <w:pPr>
        <w:rPr>
          <w:rFonts w:eastAsiaTheme="minorEastAsia"/>
          <w:lang w:val="en-US"/>
        </w:rPr>
      </w:pPr>
      <w:r w:rsidRPr="49329351">
        <w:rPr>
          <w:rFonts w:eastAsiaTheme="minorEastAsia"/>
          <w:lang w:val="en-US"/>
        </w:rPr>
        <w:t xml:space="preserve">Considering these specifications, the given inclination to the zenith sensor </w:t>
      </w:r>
      <w:r w:rsidR="0087573E" w:rsidRPr="49329351">
        <w:rPr>
          <w:rFonts w:eastAsiaTheme="minorEastAsia"/>
          <w:lang w:val="en-US"/>
        </w:rPr>
        <w:t>shall be</w:t>
      </w:r>
      <w:r w:rsidRPr="49329351">
        <w:rPr>
          <w:rFonts w:eastAsiaTheme="minorEastAsia"/>
          <w:lang w:val="en-US"/>
        </w:rPr>
        <w:t xml:space="preserve"> 15</w:t>
      </w:r>
      <w:r w:rsidR="001130E1">
        <w:rPr>
          <w:rFonts w:cstheme="minorHAnsi"/>
          <w:lang w:val="en-US"/>
        </w:rPr>
        <w:t>°</w:t>
      </w:r>
      <w:r w:rsidRPr="49329351">
        <w:rPr>
          <w:rFonts w:eastAsiaTheme="minorEastAsia"/>
          <w:lang w:val="en-US"/>
        </w:rPr>
        <w:t xml:space="preserve">. </w:t>
      </w:r>
      <w:r w:rsidR="003C72AA" w:rsidRPr="49329351">
        <w:rPr>
          <w:rFonts w:eastAsiaTheme="minorEastAsia"/>
          <w:lang w:val="en-US"/>
        </w:rPr>
        <w:t xml:space="preserve">This value has been selected for several reasons: </w:t>
      </w:r>
    </w:p>
    <w:p w14:paraId="5DAB2FD6" w14:textId="7EF5700A" w:rsidR="00CD237E" w:rsidRDefault="003C72AA" w:rsidP="49329351">
      <w:pPr>
        <w:rPr>
          <w:rFonts w:eastAsiaTheme="minorEastAsia"/>
          <w:lang w:val="en-US"/>
        </w:rPr>
      </w:pPr>
      <w:r w:rsidRPr="49329351">
        <w:rPr>
          <w:rFonts w:eastAsiaTheme="minorEastAsia"/>
          <w:lang w:val="en-US"/>
        </w:rPr>
        <w:t xml:space="preserve">First of all, </w:t>
      </w:r>
      <w:r w:rsidR="00E13B16" w:rsidRPr="49329351">
        <w:rPr>
          <w:rFonts w:eastAsiaTheme="minorEastAsia"/>
          <w:lang w:val="en-US"/>
        </w:rPr>
        <w:t xml:space="preserve">it </w:t>
      </w:r>
      <w:r w:rsidR="00786197" w:rsidRPr="49329351">
        <w:rPr>
          <w:rFonts w:eastAsiaTheme="minorEastAsia"/>
          <w:lang w:val="en-US"/>
        </w:rPr>
        <w:t xml:space="preserve">is not </w:t>
      </w:r>
      <w:r w:rsidR="00E13B16" w:rsidRPr="49329351">
        <w:rPr>
          <w:rFonts w:eastAsiaTheme="minorEastAsia"/>
          <w:lang w:val="en-US"/>
        </w:rPr>
        <w:t>a</w:t>
      </w:r>
      <w:r w:rsidR="00107048" w:rsidRPr="49329351">
        <w:rPr>
          <w:rFonts w:eastAsiaTheme="minorEastAsia"/>
          <w:lang w:val="en-US"/>
        </w:rPr>
        <w:t xml:space="preserve">n excessive inclination, therefore, </w:t>
      </w:r>
      <w:r w:rsidR="00352B7D" w:rsidRPr="49329351">
        <w:rPr>
          <w:rFonts w:eastAsiaTheme="minorEastAsia"/>
          <w:lang w:val="en-US"/>
        </w:rPr>
        <w:t xml:space="preserve">there should be no </w:t>
      </w:r>
      <w:r w:rsidR="00E96E23" w:rsidRPr="49329351">
        <w:rPr>
          <w:rFonts w:eastAsiaTheme="minorEastAsia"/>
          <w:lang w:val="en-US"/>
        </w:rPr>
        <w:t xml:space="preserve">important </w:t>
      </w:r>
      <w:r w:rsidR="00352B7D" w:rsidRPr="49329351">
        <w:rPr>
          <w:rFonts w:eastAsiaTheme="minorEastAsia"/>
          <w:lang w:val="en-US"/>
        </w:rPr>
        <w:t xml:space="preserve">structure </w:t>
      </w:r>
      <w:r w:rsidR="00E96E23" w:rsidRPr="49329351">
        <w:rPr>
          <w:rFonts w:eastAsiaTheme="minorEastAsia"/>
          <w:lang w:val="en-US"/>
        </w:rPr>
        <w:t xml:space="preserve">inconvenient. </w:t>
      </w:r>
      <w:r w:rsidR="00352B7D" w:rsidRPr="49329351">
        <w:rPr>
          <w:rFonts w:eastAsiaTheme="minorEastAsia"/>
          <w:lang w:val="en-US"/>
        </w:rPr>
        <w:t xml:space="preserve"> </w:t>
      </w:r>
      <w:r w:rsidR="0087573E" w:rsidRPr="49329351">
        <w:rPr>
          <w:rFonts w:eastAsiaTheme="minorEastAsia"/>
          <w:lang w:val="en-US"/>
        </w:rPr>
        <w:t xml:space="preserve">Secondly, </w:t>
      </w:r>
      <w:r w:rsidR="00C45429" w:rsidRPr="49329351">
        <w:rPr>
          <w:rFonts w:eastAsiaTheme="minorEastAsia"/>
          <w:lang w:val="en-US"/>
        </w:rPr>
        <w:t xml:space="preserve">this will give </w:t>
      </w:r>
      <w:r w:rsidR="005E579C" w:rsidRPr="49329351">
        <w:rPr>
          <w:rFonts w:eastAsiaTheme="minorEastAsia"/>
          <w:lang w:val="en-US"/>
        </w:rPr>
        <w:t>a p</w:t>
      </w:r>
      <w:r w:rsidR="001713EC" w:rsidRPr="49329351">
        <w:rPr>
          <w:rFonts w:eastAsiaTheme="minorEastAsia"/>
          <w:lang w:val="en-US"/>
        </w:rPr>
        <w:t xml:space="preserve">eriod of time between </w:t>
      </w:r>
      <w:r w:rsidR="00731FE6" w:rsidRPr="49329351">
        <w:rPr>
          <w:rFonts w:eastAsiaTheme="minorEastAsia"/>
          <w:lang w:val="en-US"/>
        </w:rPr>
        <w:t>5 Jan – 8 Apr</w:t>
      </w:r>
      <w:r w:rsidR="00D47E19" w:rsidRPr="49329351">
        <w:rPr>
          <w:rFonts w:eastAsiaTheme="minorEastAsia"/>
          <w:lang w:val="en-US"/>
        </w:rPr>
        <w:t>,</w:t>
      </w:r>
      <w:r w:rsidR="00731FE6" w:rsidRPr="49329351">
        <w:rPr>
          <w:rFonts w:eastAsiaTheme="minorEastAsia"/>
          <w:lang w:val="en-US"/>
        </w:rPr>
        <w:t xml:space="preserve"> </w:t>
      </w:r>
      <w:r w:rsidR="001713EC" w:rsidRPr="49329351">
        <w:rPr>
          <w:rFonts w:eastAsiaTheme="minorEastAsia"/>
          <w:lang w:val="en-US"/>
        </w:rPr>
        <w:t>4 Sep – 1 Dec</w:t>
      </w:r>
      <w:r w:rsidR="009878AE" w:rsidRPr="49329351">
        <w:rPr>
          <w:rFonts w:eastAsiaTheme="minorEastAsia"/>
          <w:lang w:val="en-US"/>
        </w:rPr>
        <w:t xml:space="preserve">, </w:t>
      </w:r>
      <w:r w:rsidR="00CD237E" w:rsidRPr="49329351">
        <w:rPr>
          <w:rFonts w:eastAsiaTheme="minorEastAsia"/>
          <w:lang w:val="en-US"/>
        </w:rPr>
        <w:t>approximately</w:t>
      </w:r>
      <w:r w:rsidR="009F4B70" w:rsidRPr="49329351">
        <w:rPr>
          <w:rFonts w:eastAsiaTheme="minorEastAsia"/>
          <w:lang w:val="en-US"/>
        </w:rPr>
        <w:t xml:space="preserve"> (with little variation with the altitude of the satellite</w:t>
      </w:r>
      <w:r w:rsidR="001F48B3" w:rsidRPr="49329351">
        <w:rPr>
          <w:rFonts w:eastAsiaTheme="minorEastAsia"/>
          <w:lang w:val="en-US"/>
        </w:rPr>
        <w:t>)</w:t>
      </w:r>
      <w:r w:rsidR="00CD237E" w:rsidRPr="49329351">
        <w:rPr>
          <w:rFonts w:eastAsiaTheme="minorEastAsia"/>
          <w:lang w:val="en-US"/>
        </w:rPr>
        <w:t>,</w:t>
      </w:r>
      <w:r w:rsidR="009878AE" w:rsidRPr="49329351">
        <w:rPr>
          <w:rFonts w:eastAsiaTheme="minorEastAsia"/>
          <w:lang w:val="en-US"/>
        </w:rPr>
        <w:t xml:space="preserve"> free of the Sun interference</w:t>
      </w:r>
      <w:r w:rsidR="006946D7" w:rsidRPr="49329351">
        <w:rPr>
          <w:rFonts w:eastAsiaTheme="minorEastAsia"/>
          <w:lang w:val="en-US"/>
        </w:rPr>
        <w:t xml:space="preserve">. </w:t>
      </w:r>
    </w:p>
    <w:p w14:paraId="522FC9FE" w14:textId="58859464" w:rsidR="004538F8" w:rsidRDefault="00B61396" w:rsidP="49329351">
      <w:pPr>
        <w:rPr>
          <w:rFonts w:eastAsiaTheme="minorEastAsia"/>
          <w:lang w:val="en-US"/>
        </w:rPr>
      </w:pPr>
      <w:r w:rsidRPr="49329351">
        <w:rPr>
          <w:rFonts w:eastAsiaTheme="minorEastAsia"/>
          <w:lang w:val="en-US"/>
        </w:rPr>
        <w:t xml:space="preserve">To sum up, there will be enough time throughout the mission to </w:t>
      </w:r>
      <w:r w:rsidR="009878AE" w:rsidRPr="49329351">
        <w:rPr>
          <w:rFonts w:eastAsiaTheme="minorEastAsia"/>
          <w:lang w:val="en-US"/>
        </w:rPr>
        <w:t>take measurements</w:t>
      </w:r>
      <w:r w:rsidR="00A96CDB" w:rsidRPr="49329351">
        <w:rPr>
          <w:rFonts w:eastAsiaTheme="minorEastAsia"/>
          <w:lang w:val="en-US"/>
        </w:rPr>
        <w:t xml:space="preserve"> while meeting the constraints</w:t>
      </w:r>
      <w:r w:rsidR="00522271" w:rsidRPr="49329351">
        <w:rPr>
          <w:rFonts w:eastAsiaTheme="minorEastAsia"/>
          <w:lang w:val="en-US"/>
        </w:rPr>
        <w:t xml:space="preserve"> given. </w:t>
      </w:r>
    </w:p>
    <w:p w14:paraId="1D69DFA8" w14:textId="6F157FFE" w:rsidR="002A00DF" w:rsidRDefault="00CD6474" w:rsidP="49329351">
      <w:pPr>
        <w:rPr>
          <w:rFonts w:eastAsiaTheme="minorEastAsia"/>
          <w:lang w:val="en-US"/>
        </w:rPr>
      </w:pPr>
      <w:r w:rsidRPr="49329351">
        <w:rPr>
          <w:rFonts w:eastAsiaTheme="minorEastAsia"/>
          <w:lang w:val="en-US"/>
        </w:rPr>
        <w:t>Th</w:t>
      </w:r>
      <w:r w:rsidR="00454182" w:rsidRPr="49329351">
        <w:rPr>
          <w:rFonts w:eastAsiaTheme="minorEastAsia"/>
          <w:lang w:val="en-US"/>
        </w:rPr>
        <w:t xml:space="preserve">erefore, the </w:t>
      </w:r>
      <w:r w:rsidR="00810DB7" w:rsidRPr="49329351">
        <w:rPr>
          <w:rFonts w:eastAsiaTheme="minorEastAsia"/>
          <w:lang w:val="en-US"/>
        </w:rPr>
        <w:t xml:space="preserve">zenith sensor </w:t>
      </w:r>
      <w:r w:rsidR="00297CED" w:rsidRPr="49329351">
        <w:rPr>
          <w:rFonts w:eastAsiaTheme="minorEastAsia"/>
          <w:lang w:val="en-US"/>
        </w:rPr>
        <w:t>parameters shall be:</w:t>
      </w:r>
    </w:p>
    <w:p w14:paraId="2DB45849" w14:textId="0B23D9D9" w:rsidR="00297CED" w:rsidRDefault="00297CED" w:rsidP="49329351">
      <w:pPr>
        <w:pStyle w:val="Prrafodelista"/>
        <w:numPr>
          <w:ilvl w:val="0"/>
          <w:numId w:val="7"/>
        </w:numPr>
        <w:rPr>
          <w:rFonts w:eastAsiaTheme="minorEastAsia"/>
          <w:lang w:val="en-US"/>
        </w:rPr>
      </w:pPr>
      <w:r w:rsidRPr="49329351">
        <w:rPr>
          <w:rFonts w:eastAsiaTheme="minorEastAsia"/>
          <w:lang w:val="en-US"/>
        </w:rPr>
        <w:t>FoV = 180</w:t>
      </w:r>
      <w:r w:rsidR="001130E1">
        <w:rPr>
          <w:rFonts w:cstheme="minorHAnsi"/>
          <w:lang w:val="en-US"/>
        </w:rPr>
        <w:t>°</w:t>
      </w:r>
    </w:p>
    <w:p w14:paraId="573B37B6" w14:textId="4FB74FC8" w:rsidR="00297CED" w:rsidRDefault="00297CED" w:rsidP="49329351">
      <w:pPr>
        <w:pStyle w:val="Prrafodelista"/>
        <w:numPr>
          <w:ilvl w:val="0"/>
          <w:numId w:val="7"/>
        </w:numPr>
        <w:rPr>
          <w:rFonts w:eastAsiaTheme="minorEastAsia"/>
          <w:lang w:val="en-US"/>
        </w:rPr>
      </w:pPr>
      <w:r w:rsidRPr="49329351">
        <w:rPr>
          <w:rFonts w:eastAsiaTheme="minorEastAsia"/>
          <w:lang w:val="en-US"/>
        </w:rPr>
        <w:t>Azimuth: 90</w:t>
      </w:r>
      <w:r w:rsidR="001130E1">
        <w:rPr>
          <w:rFonts w:cstheme="minorHAnsi"/>
          <w:lang w:val="en-US"/>
        </w:rPr>
        <w:t>°</w:t>
      </w:r>
    </w:p>
    <w:p w14:paraId="1A9D0A82" w14:textId="010176D4" w:rsidR="006D00C7" w:rsidRDefault="005D0D60" w:rsidP="49329351">
      <w:pPr>
        <w:pStyle w:val="Prrafodelista"/>
        <w:numPr>
          <w:ilvl w:val="0"/>
          <w:numId w:val="7"/>
        </w:numPr>
        <w:rPr>
          <w:rFonts w:eastAsiaTheme="minorEastAsia"/>
          <w:lang w:val="en-US"/>
        </w:rPr>
      </w:pPr>
      <w:r w:rsidRPr="49329351">
        <w:rPr>
          <w:rFonts w:eastAsiaTheme="minorEastAsia"/>
          <w:lang w:val="en-US"/>
        </w:rPr>
        <w:t>Elevation: -75</w:t>
      </w:r>
      <w:r w:rsidR="001130E1">
        <w:rPr>
          <w:rFonts w:cstheme="minorHAnsi"/>
          <w:lang w:val="en-US"/>
        </w:rPr>
        <w:t>°</w:t>
      </w:r>
      <w:r w:rsidR="00522271" w:rsidRPr="49329351">
        <w:rPr>
          <w:rFonts w:eastAsiaTheme="minorEastAsia"/>
          <w:lang w:val="en-US"/>
        </w:rPr>
        <w:t xml:space="preserve"> (15</w:t>
      </w:r>
      <w:r w:rsidR="001130E1">
        <w:rPr>
          <w:rFonts w:cstheme="minorHAnsi"/>
          <w:lang w:val="en-US"/>
        </w:rPr>
        <w:t>°</w:t>
      </w:r>
      <w:r w:rsidR="00522271" w:rsidRPr="49329351">
        <w:rPr>
          <w:rFonts w:eastAsiaTheme="minorEastAsia"/>
          <w:lang w:val="en-US"/>
        </w:rPr>
        <w:t xml:space="preserve"> of inclination)</w:t>
      </w:r>
    </w:p>
    <w:p w14:paraId="08D8A836" w14:textId="7FBF5105" w:rsidR="001878CA" w:rsidRDefault="002B7923" w:rsidP="49329351">
      <w:pPr>
        <w:rPr>
          <w:rFonts w:eastAsiaTheme="minorEastAsia"/>
          <w:lang w:val="en-US"/>
        </w:rPr>
      </w:pPr>
      <w:r w:rsidRPr="49329351">
        <w:rPr>
          <w:rFonts w:eastAsiaTheme="minorEastAsia"/>
          <w:lang w:val="en-US"/>
        </w:rPr>
        <w:t>The next point is the mission duration</w:t>
      </w:r>
      <w:r w:rsidR="00DD649D" w:rsidRPr="49329351">
        <w:rPr>
          <w:rFonts w:eastAsiaTheme="minorEastAsia"/>
          <w:lang w:val="en-US"/>
        </w:rPr>
        <w:t xml:space="preserve">. </w:t>
      </w:r>
      <w:r w:rsidR="008521C3" w:rsidRPr="49329351">
        <w:rPr>
          <w:rFonts w:eastAsiaTheme="minorEastAsia"/>
          <w:lang w:val="en-US"/>
        </w:rPr>
        <w:t xml:space="preserve">The main </w:t>
      </w:r>
      <w:r w:rsidR="0021406D" w:rsidRPr="49329351">
        <w:rPr>
          <w:rFonts w:eastAsiaTheme="minorEastAsia"/>
          <w:lang w:val="en-US"/>
        </w:rPr>
        <w:t xml:space="preserve">constraint here is the </w:t>
      </w:r>
      <w:r w:rsidR="003D1472" w:rsidRPr="49329351">
        <w:rPr>
          <w:rFonts w:eastAsiaTheme="minorEastAsia"/>
          <w:lang w:val="en-US"/>
        </w:rPr>
        <w:t>electrical power subsystem</w:t>
      </w:r>
      <w:r w:rsidR="00EA7C36" w:rsidRPr="49329351">
        <w:rPr>
          <w:rFonts w:eastAsiaTheme="minorEastAsia"/>
          <w:lang w:val="en-US"/>
        </w:rPr>
        <w:t>, which gave a maximum eclipse time</w:t>
      </w:r>
      <w:r w:rsidR="00420700" w:rsidRPr="49329351">
        <w:rPr>
          <w:rFonts w:eastAsiaTheme="minorEastAsia"/>
          <w:lang w:val="en-US"/>
        </w:rPr>
        <w:t>.</w:t>
      </w:r>
      <w:r w:rsidR="00D95BA5" w:rsidRPr="49329351">
        <w:rPr>
          <w:rFonts w:eastAsiaTheme="minorEastAsia"/>
          <w:lang w:val="en-US"/>
        </w:rPr>
        <w:t xml:space="preserve"> </w:t>
      </w:r>
      <w:r w:rsidR="00690BFC" w:rsidRPr="49329351">
        <w:rPr>
          <w:rFonts w:eastAsiaTheme="minorEastAsia"/>
          <w:lang w:val="en-US"/>
        </w:rPr>
        <w:t>For our orbit</w:t>
      </w:r>
      <w:r w:rsidR="006319FE" w:rsidRPr="49329351">
        <w:rPr>
          <w:rFonts w:eastAsiaTheme="minorEastAsia"/>
          <w:lang w:val="en-US"/>
        </w:rPr>
        <w:t xml:space="preserve"> and different altitudes</w:t>
      </w:r>
      <w:r w:rsidR="00690BFC" w:rsidRPr="49329351">
        <w:rPr>
          <w:rFonts w:eastAsiaTheme="minorEastAsia"/>
          <w:lang w:val="en-US"/>
        </w:rPr>
        <w:t>, the eclipse period</w:t>
      </w:r>
      <w:r w:rsidR="001878CA" w:rsidRPr="49329351">
        <w:rPr>
          <w:rFonts w:eastAsiaTheme="minorEastAsia"/>
          <w:lang w:val="en-US"/>
        </w:rPr>
        <w:t xml:space="preserve"> </w:t>
      </w:r>
      <w:r w:rsidR="008949A6" w:rsidRPr="49329351">
        <w:rPr>
          <w:rFonts w:eastAsiaTheme="minorEastAsia"/>
          <w:lang w:val="en-US"/>
        </w:rPr>
        <w:t>is</w:t>
      </w:r>
      <w:r w:rsidR="001878CA" w:rsidRPr="49329351">
        <w:rPr>
          <w:rFonts w:eastAsiaTheme="minorEastAsia"/>
          <w:lang w:val="en-US"/>
        </w:rPr>
        <w:t>:</w:t>
      </w:r>
    </w:p>
    <w:p w14:paraId="12B569CC" w14:textId="77777777" w:rsidR="006319FE" w:rsidRDefault="006319FE" w:rsidP="00E15448">
      <w:pPr>
        <w:rPr>
          <w:rFonts w:ascii="Arial" w:hAnsi="Arial" w:cs="Arial"/>
          <w:lang w:val="en-US"/>
        </w:rPr>
      </w:pPr>
    </w:p>
    <w:tbl>
      <w:tblPr>
        <w:tblStyle w:val="Tablaconcuadrcula"/>
        <w:tblW w:w="0" w:type="auto"/>
        <w:jc w:val="center"/>
        <w:tblLook w:val="04A0" w:firstRow="1" w:lastRow="0" w:firstColumn="1" w:lastColumn="0" w:noHBand="0" w:noVBand="1"/>
      </w:tblPr>
      <w:tblGrid>
        <w:gridCol w:w="1271"/>
        <w:gridCol w:w="1134"/>
        <w:gridCol w:w="1559"/>
        <w:gridCol w:w="2127"/>
      </w:tblGrid>
      <w:tr w:rsidR="008A638C" w14:paraId="1626FE11" w14:textId="093FC599" w:rsidTr="003B2D42">
        <w:trPr>
          <w:jc w:val="center"/>
        </w:trPr>
        <w:tc>
          <w:tcPr>
            <w:tcW w:w="1271" w:type="dxa"/>
            <w:shd w:val="clear" w:color="auto" w:fill="D9E2F3" w:themeFill="accent1" w:themeFillTint="33"/>
          </w:tcPr>
          <w:p w14:paraId="13355C9F" w14:textId="6856E576" w:rsidR="007F1A9E" w:rsidRPr="0000334B" w:rsidRDefault="007F1A9E" w:rsidP="004E0940">
            <w:pPr>
              <w:jc w:val="center"/>
              <w:rPr>
                <w:rFonts w:cs="Arial"/>
                <w:lang w:val="en-US"/>
              </w:rPr>
            </w:pPr>
            <w:r w:rsidRPr="0000334B">
              <w:rPr>
                <w:rFonts w:cs="Arial"/>
                <w:lang w:val="en-US"/>
              </w:rPr>
              <w:t>h (km)</w:t>
            </w:r>
          </w:p>
        </w:tc>
        <w:tc>
          <w:tcPr>
            <w:tcW w:w="1134" w:type="dxa"/>
            <w:shd w:val="clear" w:color="auto" w:fill="D9E2F3" w:themeFill="accent1" w:themeFillTint="33"/>
          </w:tcPr>
          <w:p w14:paraId="012F0DC4" w14:textId="678A208F" w:rsidR="007F1A9E" w:rsidRPr="0000334B" w:rsidRDefault="007F1A9E" w:rsidP="004E0940">
            <w:pPr>
              <w:jc w:val="center"/>
              <w:rPr>
                <w:rFonts w:cs="Arial"/>
                <w:lang w:val="en-US"/>
              </w:rPr>
            </w:pPr>
            <w:r w:rsidRPr="0000334B">
              <w:rPr>
                <w:rFonts w:cs="Arial"/>
                <w:lang w:val="en-US"/>
              </w:rPr>
              <w:t>Begin</w:t>
            </w:r>
          </w:p>
        </w:tc>
        <w:tc>
          <w:tcPr>
            <w:tcW w:w="1559" w:type="dxa"/>
            <w:shd w:val="clear" w:color="auto" w:fill="D9E2F3" w:themeFill="accent1" w:themeFillTint="33"/>
          </w:tcPr>
          <w:p w14:paraId="052FCF0E" w14:textId="43EDB60B" w:rsidR="007F1A9E" w:rsidRPr="0000334B" w:rsidRDefault="007F1A9E" w:rsidP="004E0940">
            <w:pPr>
              <w:jc w:val="center"/>
              <w:rPr>
                <w:rFonts w:cs="Arial"/>
                <w:lang w:val="en-US"/>
              </w:rPr>
            </w:pPr>
            <w:r w:rsidRPr="0000334B">
              <w:rPr>
                <w:rFonts w:cs="Arial"/>
                <w:lang w:val="en-US"/>
              </w:rPr>
              <w:t>End</w:t>
            </w:r>
          </w:p>
        </w:tc>
        <w:tc>
          <w:tcPr>
            <w:tcW w:w="2127" w:type="dxa"/>
            <w:shd w:val="clear" w:color="auto" w:fill="D9E2F3" w:themeFill="accent1" w:themeFillTint="33"/>
          </w:tcPr>
          <w:p w14:paraId="6E8C22FF" w14:textId="3884A22C" w:rsidR="007F1A9E" w:rsidRPr="0000334B" w:rsidRDefault="007F1A9E" w:rsidP="004E0940">
            <w:pPr>
              <w:jc w:val="center"/>
              <w:rPr>
                <w:rFonts w:cs="Arial"/>
                <w:lang w:val="en-US"/>
              </w:rPr>
            </w:pPr>
            <w:r w:rsidRPr="0000334B">
              <w:rPr>
                <w:rFonts w:cs="Arial"/>
                <w:lang w:val="en-US"/>
              </w:rPr>
              <w:t>Max. Duration (s)</w:t>
            </w:r>
          </w:p>
        </w:tc>
      </w:tr>
      <w:tr w:rsidR="007F1A9E" w14:paraId="755F8093" w14:textId="657AD501" w:rsidTr="004E0940">
        <w:trPr>
          <w:jc w:val="center"/>
        </w:trPr>
        <w:tc>
          <w:tcPr>
            <w:tcW w:w="1271" w:type="dxa"/>
          </w:tcPr>
          <w:p w14:paraId="70ED9711" w14:textId="1E35729D" w:rsidR="007F1A9E" w:rsidRPr="0000334B" w:rsidRDefault="007F1A9E" w:rsidP="0000334B">
            <w:pPr>
              <w:jc w:val="center"/>
              <w:rPr>
                <w:rFonts w:cs="Arial"/>
                <w:lang w:val="en-US"/>
              </w:rPr>
            </w:pPr>
            <w:r w:rsidRPr="0000334B">
              <w:rPr>
                <w:rFonts w:cs="Arial"/>
                <w:lang w:val="en-US"/>
              </w:rPr>
              <w:t>550</w:t>
            </w:r>
          </w:p>
        </w:tc>
        <w:tc>
          <w:tcPr>
            <w:tcW w:w="1134" w:type="dxa"/>
          </w:tcPr>
          <w:p w14:paraId="65C94D48" w14:textId="3A7B24B1" w:rsidR="007F1A9E" w:rsidRPr="0000334B" w:rsidRDefault="007F1A9E" w:rsidP="0000334B">
            <w:pPr>
              <w:jc w:val="center"/>
              <w:rPr>
                <w:rFonts w:cs="Arial"/>
                <w:lang w:val="en-US"/>
              </w:rPr>
            </w:pPr>
            <w:r w:rsidRPr="0000334B">
              <w:rPr>
                <w:rFonts w:cs="Arial"/>
                <w:lang w:val="en-US"/>
              </w:rPr>
              <w:t>4 May</w:t>
            </w:r>
          </w:p>
        </w:tc>
        <w:tc>
          <w:tcPr>
            <w:tcW w:w="1559" w:type="dxa"/>
          </w:tcPr>
          <w:p w14:paraId="76A6BAF7" w14:textId="085A49FA" w:rsidR="007F1A9E" w:rsidRPr="0000334B" w:rsidRDefault="007F1A9E" w:rsidP="0000334B">
            <w:pPr>
              <w:jc w:val="center"/>
              <w:rPr>
                <w:rFonts w:cs="Arial"/>
                <w:lang w:val="en-US"/>
              </w:rPr>
            </w:pPr>
            <w:r w:rsidRPr="0000334B">
              <w:rPr>
                <w:rFonts w:cs="Arial"/>
                <w:lang w:val="en-US"/>
              </w:rPr>
              <w:t>10 Aug</w:t>
            </w:r>
          </w:p>
        </w:tc>
        <w:tc>
          <w:tcPr>
            <w:tcW w:w="2127" w:type="dxa"/>
          </w:tcPr>
          <w:p w14:paraId="344A86AB" w14:textId="6416F301" w:rsidR="007F1A9E" w:rsidRPr="0000334B" w:rsidRDefault="007F1A9E" w:rsidP="0000334B">
            <w:pPr>
              <w:jc w:val="center"/>
              <w:rPr>
                <w:rFonts w:cs="Arial"/>
                <w:lang w:val="en-US"/>
              </w:rPr>
            </w:pPr>
            <w:r w:rsidRPr="0000334B">
              <w:rPr>
                <w:rFonts w:cs="Arial"/>
                <w:lang w:val="en-US"/>
              </w:rPr>
              <w:t>1261</w:t>
            </w:r>
            <w:r w:rsidR="004B0343" w:rsidRPr="0000334B">
              <w:rPr>
                <w:rFonts w:cs="Arial"/>
                <w:lang w:val="en-US"/>
              </w:rPr>
              <w:t xml:space="preserve"> (June)</w:t>
            </w:r>
          </w:p>
        </w:tc>
      </w:tr>
      <w:tr w:rsidR="007F1A9E" w14:paraId="19E305D3" w14:textId="767A66FF" w:rsidTr="004E0940">
        <w:trPr>
          <w:jc w:val="center"/>
        </w:trPr>
        <w:tc>
          <w:tcPr>
            <w:tcW w:w="1271" w:type="dxa"/>
          </w:tcPr>
          <w:p w14:paraId="6BD48880" w14:textId="7C1AC6D5" w:rsidR="007F1A9E" w:rsidRPr="0000334B" w:rsidRDefault="007F1A9E" w:rsidP="0000334B">
            <w:pPr>
              <w:jc w:val="center"/>
              <w:rPr>
                <w:rFonts w:cs="Arial"/>
                <w:lang w:val="en-US"/>
              </w:rPr>
            </w:pPr>
            <w:r w:rsidRPr="0000334B">
              <w:rPr>
                <w:rFonts w:cs="Arial"/>
                <w:lang w:val="en-US"/>
              </w:rPr>
              <w:t>500</w:t>
            </w:r>
          </w:p>
        </w:tc>
        <w:tc>
          <w:tcPr>
            <w:tcW w:w="1134" w:type="dxa"/>
          </w:tcPr>
          <w:p w14:paraId="53859581" w14:textId="51788841" w:rsidR="007F1A9E" w:rsidRPr="0000334B" w:rsidRDefault="007F1A9E" w:rsidP="0000334B">
            <w:pPr>
              <w:jc w:val="center"/>
              <w:rPr>
                <w:rFonts w:cs="Arial"/>
                <w:lang w:val="en-US"/>
              </w:rPr>
            </w:pPr>
            <w:r w:rsidRPr="0000334B">
              <w:rPr>
                <w:rFonts w:cs="Arial"/>
                <w:lang w:val="en-US"/>
              </w:rPr>
              <w:t>1 May</w:t>
            </w:r>
          </w:p>
        </w:tc>
        <w:tc>
          <w:tcPr>
            <w:tcW w:w="1559" w:type="dxa"/>
          </w:tcPr>
          <w:p w14:paraId="46C54B35" w14:textId="7A0B2A76" w:rsidR="007F1A9E" w:rsidRPr="0000334B" w:rsidRDefault="007F1A9E" w:rsidP="0000334B">
            <w:pPr>
              <w:jc w:val="center"/>
              <w:rPr>
                <w:rFonts w:cs="Arial"/>
                <w:lang w:val="en-US"/>
              </w:rPr>
            </w:pPr>
            <w:r w:rsidRPr="0000334B">
              <w:rPr>
                <w:rFonts w:cs="Arial"/>
                <w:lang w:val="en-US"/>
              </w:rPr>
              <w:t>13 Aug</w:t>
            </w:r>
          </w:p>
        </w:tc>
        <w:tc>
          <w:tcPr>
            <w:tcW w:w="2127" w:type="dxa"/>
          </w:tcPr>
          <w:p w14:paraId="50CE3AA6" w14:textId="4A5BCFC9" w:rsidR="007F1A9E" w:rsidRPr="0000334B" w:rsidRDefault="00A34362" w:rsidP="0000334B">
            <w:pPr>
              <w:jc w:val="center"/>
              <w:rPr>
                <w:rFonts w:cs="Arial"/>
                <w:lang w:val="en-US"/>
              </w:rPr>
            </w:pPr>
            <w:r w:rsidRPr="0000334B">
              <w:rPr>
                <w:rFonts w:cs="Arial"/>
                <w:lang w:val="en-US"/>
              </w:rPr>
              <w:t>1323</w:t>
            </w:r>
            <w:r w:rsidR="004B0343" w:rsidRPr="0000334B">
              <w:rPr>
                <w:rFonts w:cs="Arial"/>
                <w:lang w:val="en-US"/>
              </w:rPr>
              <w:t xml:space="preserve"> (June)</w:t>
            </w:r>
          </w:p>
        </w:tc>
      </w:tr>
      <w:tr w:rsidR="00A34362" w14:paraId="3206491B" w14:textId="77777777" w:rsidTr="004E0940">
        <w:trPr>
          <w:jc w:val="center"/>
        </w:trPr>
        <w:tc>
          <w:tcPr>
            <w:tcW w:w="1271" w:type="dxa"/>
          </w:tcPr>
          <w:p w14:paraId="41115F11" w14:textId="2799D626" w:rsidR="00A34362" w:rsidRPr="0000334B" w:rsidRDefault="00A34362" w:rsidP="0000334B">
            <w:pPr>
              <w:jc w:val="center"/>
              <w:rPr>
                <w:rFonts w:cs="Arial"/>
                <w:lang w:val="en-US"/>
              </w:rPr>
            </w:pPr>
            <w:r w:rsidRPr="0000334B">
              <w:rPr>
                <w:rFonts w:cs="Arial"/>
                <w:lang w:val="en-US"/>
              </w:rPr>
              <w:t>450</w:t>
            </w:r>
          </w:p>
        </w:tc>
        <w:tc>
          <w:tcPr>
            <w:tcW w:w="1134" w:type="dxa"/>
          </w:tcPr>
          <w:p w14:paraId="5278EF15" w14:textId="0510DD3B" w:rsidR="00A34362" w:rsidRPr="0000334B" w:rsidRDefault="00391308" w:rsidP="0000334B">
            <w:pPr>
              <w:jc w:val="center"/>
              <w:rPr>
                <w:rFonts w:cs="Arial"/>
                <w:lang w:val="en-US"/>
              </w:rPr>
            </w:pPr>
            <w:r w:rsidRPr="0000334B">
              <w:rPr>
                <w:rFonts w:cs="Arial"/>
                <w:lang w:val="en-US"/>
              </w:rPr>
              <w:t>29 Apr</w:t>
            </w:r>
          </w:p>
        </w:tc>
        <w:tc>
          <w:tcPr>
            <w:tcW w:w="1559" w:type="dxa"/>
          </w:tcPr>
          <w:p w14:paraId="0478E5A7" w14:textId="425EE33D" w:rsidR="00A34362" w:rsidRPr="0000334B" w:rsidRDefault="004E0940" w:rsidP="0000334B">
            <w:pPr>
              <w:jc w:val="center"/>
              <w:rPr>
                <w:rFonts w:cs="Arial"/>
                <w:lang w:val="en-US"/>
              </w:rPr>
            </w:pPr>
            <w:r w:rsidRPr="0000334B">
              <w:rPr>
                <w:rFonts w:cs="Arial"/>
                <w:lang w:val="en-US"/>
              </w:rPr>
              <w:t>15 Aug</w:t>
            </w:r>
          </w:p>
        </w:tc>
        <w:tc>
          <w:tcPr>
            <w:tcW w:w="2127" w:type="dxa"/>
          </w:tcPr>
          <w:p w14:paraId="2D0EF629" w14:textId="7C24530B" w:rsidR="00A34362" w:rsidRPr="0000334B" w:rsidRDefault="0050367B" w:rsidP="0000334B">
            <w:pPr>
              <w:keepNext/>
              <w:jc w:val="center"/>
              <w:rPr>
                <w:rFonts w:cs="Arial"/>
                <w:lang w:val="en-US"/>
              </w:rPr>
            </w:pPr>
            <w:r w:rsidRPr="0000334B">
              <w:rPr>
                <w:rFonts w:cs="Arial"/>
                <w:lang w:val="en-US"/>
              </w:rPr>
              <w:t>1387</w:t>
            </w:r>
            <w:r w:rsidR="004B0343" w:rsidRPr="0000334B">
              <w:rPr>
                <w:rFonts w:cs="Arial"/>
                <w:lang w:val="en-US"/>
              </w:rPr>
              <w:t xml:space="preserve"> (June)</w:t>
            </w:r>
          </w:p>
        </w:tc>
      </w:tr>
    </w:tbl>
    <w:p w14:paraId="326D0295" w14:textId="558258B8" w:rsidR="00E15448" w:rsidRPr="00F651E8" w:rsidRDefault="006124D0" w:rsidP="00F651E8">
      <w:pPr>
        <w:pStyle w:val="Descripcin"/>
        <w:jc w:val="center"/>
        <w:rPr>
          <w:lang w:val="en-US"/>
        </w:rPr>
      </w:pPr>
      <w:r w:rsidRPr="000C1C5D">
        <w:rPr>
          <w:b/>
          <w:lang w:val="en-US"/>
        </w:rPr>
        <w:t xml:space="preserve">Table </w:t>
      </w:r>
      <w:r w:rsidR="00A23252">
        <w:rPr>
          <w:b/>
          <w:bCs/>
          <w:lang w:val="en-US"/>
        </w:rPr>
        <w:fldChar w:fldCharType="begin"/>
      </w:r>
      <w:r w:rsidR="00A23252">
        <w:rPr>
          <w:b/>
          <w:bCs/>
          <w:lang w:val="en-US"/>
        </w:rPr>
        <w:instrText xml:space="preserve"> STYLEREF 2 \s </w:instrText>
      </w:r>
      <w:r w:rsidR="00A23252">
        <w:rPr>
          <w:b/>
          <w:bCs/>
          <w:lang w:val="en-US"/>
        </w:rPr>
        <w:fldChar w:fldCharType="separate"/>
      </w:r>
      <w:r w:rsidR="00626EB2">
        <w:rPr>
          <w:b/>
          <w:bCs/>
          <w:noProof/>
          <w:lang w:val="en-US"/>
        </w:rPr>
        <w:t>4.1</w:t>
      </w:r>
      <w:r w:rsidR="00A23252">
        <w:rPr>
          <w:b/>
          <w:bCs/>
          <w:lang w:val="en-US"/>
        </w:rPr>
        <w:fldChar w:fldCharType="end"/>
      </w:r>
      <w:r w:rsidR="00A23252">
        <w:rPr>
          <w:b/>
          <w:bCs/>
          <w:lang w:val="en-US"/>
        </w:rPr>
        <w:t>.</w:t>
      </w:r>
      <w:r w:rsidR="00A23252">
        <w:rPr>
          <w:b/>
          <w:bCs/>
          <w:lang w:val="en-US"/>
        </w:rPr>
        <w:fldChar w:fldCharType="begin"/>
      </w:r>
      <w:r w:rsidR="00A23252">
        <w:rPr>
          <w:b/>
          <w:bCs/>
          <w:lang w:val="en-US"/>
        </w:rPr>
        <w:instrText xml:space="preserve"> SEQ Table \* ARABIC \s 2 </w:instrText>
      </w:r>
      <w:r w:rsidR="00A23252">
        <w:rPr>
          <w:b/>
          <w:bCs/>
          <w:lang w:val="en-US"/>
        </w:rPr>
        <w:fldChar w:fldCharType="separate"/>
      </w:r>
      <w:r w:rsidR="00626EB2">
        <w:rPr>
          <w:b/>
          <w:bCs/>
          <w:noProof/>
          <w:lang w:val="en-US"/>
        </w:rPr>
        <w:t>1</w:t>
      </w:r>
      <w:r w:rsidR="00A23252">
        <w:rPr>
          <w:b/>
          <w:bCs/>
          <w:lang w:val="en-US"/>
        </w:rPr>
        <w:fldChar w:fldCharType="end"/>
      </w:r>
      <w:r w:rsidR="00F651E8" w:rsidRPr="00F651E8">
        <w:rPr>
          <w:lang w:val="en-US"/>
        </w:rPr>
        <w:t>:</w:t>
      </w:r>
      <w:r w:rsidRPr="00F651E8">
        <w:rPr>
          <w:lang w:val="en-US"/>
        </w:rPr>
        <w:t xml:space="preserve"> Eclipse periods</w:t>
      </w:r>
      <w:r w:rsidR="00F92C8D" w:rsidRPr="00F651E8">
        <w:rPr>
          <w:lang w:val="en-US"/>
        </w:rPr>
        <w:t xml:space="preserve"> (obtained with STK</w:t>
      </w:r>
      <w:r w:rsidR="00F651E8" w:rsidRPr="00F651E8">
        <w:rPr>
          <w:lang w:val="en-US"/>
        </w:rPr>
        <w:t>)</w:t>
      </w:r>
    </w:p>
    <w:p w14:paraId="2E2DA2FC" w14:textId="77777777" w:rsidR="00B26361" w:rsidRDefault="00B26361" w:rsidP="49329351">
      <w:pPr>
        <w:rPr>
          <w:rFonts w:eastAsiaTheme="minorEastAsia"/>
          <w:lang w:val="en-US"/>
        </w:rPr>
      </w:pPr>
    </w:p>
    <w:p w14:paraId="549393C3" w14:textId="5B64F977" w:rsidR="497E0C34" w:rsidRDefault="00241B30" w:rsidP="49329351">
      <w:pPr>
        <w:rPr>
          <w:rFonts w:eastAsiaTheme="minorEastAsia"/>
          <w:lang w:val="en-US"/>
        </w:rPr>
      </w:pPr>
      <w:r w:rsidRPr="49329351">
        <w:rPr>
          <w:rFonts w:eastAsiaTheme="minorEastAsia"/>
          <w:lang w:val="en-US"/>
        </w:rPr>
        <w:t>In view of this</w:t>
      </w:r>
      <w:r w:rsidR="008738B9" w:rsidRPr="49329351">
        <w:rPr>
          <w:rFonts w:eastAsiaTheme="minorEastAsia"/>
          <w:lang w:val="en-US"/>
        </w:rPr>
        <w:t>,</w:t>
      </w:r>
      <w:r w:rsidR="002C4E3D" w:rsidRPr="49329351">
        <w:rPr>
          <w:rFonts w:eastAsiaTheme="minorEastAsia"/>
          <w:lang w:val="en-US"/>
        </w:rPr>
        <w:t xml:space="preserve"> the satellite </w:t>
      </w:r>
      <w:r w:rsidR="00935B9A" w:rsidRPr="49329351">
        <w:rPr>
          <w:rFonts w:eastAsiaTheme="minorEastAsia"/>
          <w:lang w:val="en-US"/>
        </w:rPr>
        <w:t xml:space="preserve">would not survive with this </w:t>
      </w:r>
      <w:r w:rsidR="00B46992" w:rsidRPr="49329351">
        <w:rPr>
          <w:rFonts w:eastAsiaTheme="minorEastAsia"/>
          <w:lang w:val="en-US"/>
        </w:rPr>
        <w:t>eclipse duration</w:t>
      </w:r>
      <w:r w:rsidR="00FA3B7A" w:rsidRPr="49329351">
        <w:rPr>
          <w:rFonts w:eastAsiaTheme="minorEastAsia"/>
          <w:lang w:val="en-US"/>
        </w:rPr>
        <w:t>, consequently, all measurements must be taken before</w:t>
      </w:r>
      <w:r w:rsidR="00B46992" w:rsidRPr="49329351">
        <w:rPr>
          <w:rFonts w:eastAsiaTheme="minorEastAsia"/>
          <w:lang w:val="en-US"/>
        </w:rPr>
        <w:t>. Therefore,</w:t>
      </w:r>
      <w:r w:rsidR="008738B9" w:rsidRPr="49329351">
        <w:rPr>
          <w:rFonts w:eastAsiaTheme="minorEastAsia"/>
          <w:lang w:val="en-US"/>
        </w:rPr>
        <w:t xml:space="preserve"> it can be determined </w:t>
      </w:r>
      <w:r w:rsidR="004B0343" w:rsidRPr="49329351">
        <w:rPr>
          <w:rFonts w:eastAsiaTheme="minorEastAsia"/>
          <w:lang w:val="en-US"/>
        </w:rPr>
        <w:t xml:space="preserve">that the end of the mission </w:t>
      </w:r>
      <w:r w:rsidR="00BA6BE2" w:rsidRPr="49329351">
        <w:rPr>
          <w:rFonts w:eastAsiaTheme="minorEastAsia"/>
          <w:lang w:val="en-US"/>
        </w:rPr>
        <w:t xml:space="preserve">shall be about </w:t>
      </w:r>
      <w:r w:rsidR="00DC238B" w:rsidRPr="49329351">
        <w:rPr>
          <w:rFonts w:eastAsiaTheme="minorEastAsia"/>
          <w:lang w:val="en-US"/>
        </w:rPr>
        <w:t>15</w:t>
      </w:r>
      <w:r w:rsidR="00DC238B" w:rsidRPr="49329351">
        <w:rPr>
          <w:rFonts w:eastAsiaTheme="minorEastAsia"/>
          <w:vertAlign w:val="superscript"/>
          <w:lang w:val="en-US"/>
        </w:rPr>
        <w:t>th</w:t>
      </w:r>
      <w:r w:rsidR="00DC238B" w:rsidRPr="49329351">
        <w:rPr>
          <w:rFonts w:eastAsiaTheme="minorEastAsia"/>
          <w:lang w:val="en-US"/>
        </w:rPr>
        <w:t xml:space="preserve"> </w:t>
      </w:r>
      <w:r w:rsidR="0072608F" w:rsidRPr="49329351">
        <w:rPr>
          <w:rFonts w:eastAsiaTheme="minorEastAsia"/>
          <w:lang w:val="en-US"/>
        </w:rPr>
        <w:t xml:space="preserve">April, since </w:t>
      </w:r>
      <w:r w:rsidR="00541192" w:rsidRPr="49329351">
        <w:rPr>
          <w:rFonts w:eastAsiaTheme="minorEastAsia"/>
          <w:lang w:val="en-US"/>
        </w:rPr>
        <w:t>the last me</w:t>
      </w:r>
      <w:r w:rsidR="00AC0F21" w:rsidRPr="49329351">
        <w:rPr>
          <w:rFonts w:eastAsiaTheme="minorEastAsia"/>
          <w:lang w:val="en-US"/>
        </w:rPr>
        <w:t xml:space="preserve">asurements </w:t>
      </w:r>
      <w:r w:rsidR="003A6453" w:rsidRPr="49329351">
        <w:rPr>
          <w:rFonts w:eastAsiaTheme="minorEastAsia"/>
          <w:lang w:val="en-US"/>
        </w:rPr>
        <w:t xml:space="preserve">were taken about </w:t>
      </w:r>
      <w:r w:rsidR="00924EA4" w:rsidRPr="49329351">
        <w:rPr>
          <w:rFonts w:eastAsiaTheme="minorEastAsia"/>
          <w:lang w:val="en-US"/>
        </w:rPr>
        <w:t>10</w:t>
      </w:r>
      <w:r w:rsidR="00924EA4" w:rsidRPr="49329351">
        <w:rPr>
          <w:rFonts w:eastAsiaTheme="minorEastAsia"/>
          <w:vertAlign w:val="superscript"/>
          <w:lang w:val="en-US"/>
        </w:rPr>
        <w:t>th</w:t>
      </w:r>
      <w:r w:rsidR="00924EA4" w:rsidRPr="49329351">
        <w:rPr>
          <w:rFonts w:eastAsiaTheme="minorEastAsia"/>
          <w:lang w:val="en-US"/>
        </w:rPr>
        <w:t xml:space="preserve"> April (due to the Sun constraints of the sensors)</w:t>
      </w:r>
      <w:r w:rsidR="00116C71" w:rsidRPr="49329351">
        <w:rPr>
          <w:rFonts w:eastAsiaTheme="minorEastAsia"/>
          <w:lang w:val="en-US"/>
        </w:rPr>
        <w:t>, and the nex</w:t>
      </w:r>
      <w:r w:rsidR="00C70FD0" w:rsidRPr="49329351">
        <w:rPr>
          <w:rFonts w:eastAsiaTheme="minorEastAsia"/>
          <w:lang w:val="en-US"/>
        </w:rPr>
        <w:t xml:space="preserve">t window would open in </w:t>
      </w:r>
      <w:r w:rsidR="00476373" w:rsidRPr="49329351">
        <w:rPr>
          <w:rFonts w:eastAsiaTheme="minorEastAsia"/>
          <w:lang w:val="en-US"/>
        </w:rPr>
        <w:t xml:space="preserve">September. </w:t>
      </w:r>
      <w:r w:rsidR="00F37D3C">
        <w:rPr>
          <w:rFonts w:eastAsiaTheme="minorEastAsia"/>
          <w:lang w:val="en-US"/>
        </w:rPr>
        <w:t>We could still interact with the satellite</w:t>
      </w:r>
      <w:r w:rsidR="00D27B5F">
        <w:rPr>
          <w:rFonts w:eastAsiaTheme="minorEastAsia"/>
          <w:lang w:val="en-US"/>
        </w:rPr>
        <w:t xml:space="preserve"> </w:t>
      </w:r>
      <w:r w:rsidR="00416B15">
        <w:rPr>
          <w:rFonts w:eastAsiaTheme="minorEastAsia"/>
          <w:lang w:val="en-US"/>
        </w:rPr>
        <w:t>until the maximum eclipse time for our power subsystem takes place</w:t>
      </w:r>
      <w:r w:rsidR="00476373" w:rsidRPr="49329351">
        <w:rPr>
          <w:rFonts w:eastAsiaTheme="minorEastAsia"/>
          <w:lang w:val="en-US"/>
        </w:rPr>
        <w:t xml:space="preserve"> </w:t>
      </w:r>
      <w:r w:rsidR="000D2087">
        <w:rPr>
          <w:rFonts w:eastAsiaTheme="minorEastAsia"/>
          <w:lang w:val="en-US"/>
        </w:rPr>
        <w:t xml:space="preserve">(view Power subsystem section) but we could not </w:t>
      </w:r>
      <w:r w:rsidR="003A2A61">
        <w:rPr>
          <w:rFonts w:eastAsiaTheme="minorEastAsia"/>
          <w:lang w:val="en-US"/>
        </w:rPr>
        <w:t xml:space="preserve">make measurements. </w:t>
      </w:r>
      <w:r w:rsidR="00B46992" w:rsidRPr="49329351">
        <w:rPr>
          <w:rFonts w:eastAsiaTheme="minorEastAsia"/>
          <w:b/>
          <w:bCs/>
          <w:lang w:val="en-US"/>
        </w:rPr>
        <w:t>Missio</w:t>
      </w:r>
      <w:r w:rsidR="005C6420" w:rsidRPr="49329351">
        <w:rPr>
          <w:rFonts w:eastAsiaTheme="minorEastAsia"/>
          <w:b/>
          <w:bCs/>
          <w:lang w:val="en-US"/>
        </w:rPr>
        <w:t xml:space="preserve">n operation shall be </w:t>
      </w:r>
      <w:r w:rsidR="00311ACD" w:rsidRPr="49329351">
        <w:rPr>
          <w:rFonts w:eastAsiaTheme="minorEastAsia"/>
          <w:b/>
          <w:bCs/>
          <w:lang w:val="en-US"/>
        </w:rPr>
        <w:t>between 1</w:t>
      </w:r>
      <w:r w:rsidR="00BE0B87">
        <w:rPr>
          <w:rFonts w:eastAsiaTheme="minorEastAsia"/>
          <w:b/>
          <w:bCs/>
          <w:lang w:val="en-US"/>
        </w:rPr>
        <w:t> </w:t>
      </w:r>
      <w:r w:rsidR="00311ACD" w:rsidRPr="49329351">
        <w:rPr>
          <w:rFonts w:eastAsiaTheme="minorEastAsia"/>
          <w:b/>
          <w:bCs/>
          <w:lang w:val="en-US"/>
        </w:rPr>
        <w:t>-</w:t>
      </w:r>
      <w:r w:rsidR="00BE0B87">
        <w:rPr>
          <w:rFonts w:eastAsiaTheme="minorEastAsia"/>
          <w:b/>
          <w:bCs/>
          <w:lang w:val="en-US"/>
        </w:rPr>
        <w:t> </w:t>
      </w:r>
      <w:r w:rsidR="00311ACD" w:rsidRPr="49329351">
        <w:rPr>
          <w:rFonts w:eastAsiaTheme="minorEastAsia"/>
          <w:b/>
          <w:bCs/>
          <w:lang w:val="en-US"/>
        </w:rPr>
        <w:t>Sep</w:t>
      </w:r>
      <w:r w:rsidR="001E5E7C" w:rsidRPr="49329351">
        <w:rPr>
          <w:rFonts w:eastAsiaTheme="minorEastAsia"/>
          <w:b/>
          <w:bCs/>
          <w:lang w:val="en-US"/>
        </w:rPr>
        <w:t>tember</w:t>
      </w:r>
      <w:r w:rsidR="00311ACD" w:rsidRPr="49329351">
        <w:rPr>
          <w:rFonts w:eastAsiaTheme="minorEastAsia"/>
          <w:b/>
          <w:bCs/>
          <w:lang w:val="en-US"/>
        </w:rPr>
        <w:t xml:space="preserve"> to </w:t>
      </w:r>
      <w:r w:rsidR="001E5E7C" w:rsidRPr="49329351">
        <w:rPr>
          <w:rFonts w:eastAsiaTheme="minorEastAsia"/>
          <w:b/>
          <w:bCs/>
          <w:lang w:val="en-US"/>
        </w:rPr>
        <w:t>15</w:t>
      </w:r>
      <w:r w:rsidR="00BE0B87">
        <w:rPr>
          <w:rFonts w:eastAsiaTheme="minorEastAsia"/>
          <w:b/>
          <w:bCs/>
          <w:lang w:val="en-US"/>
        </w:rPr>
        <w:t>-</w:t>
      </w:r>
      <w:r w:rsidR="001E5E7C" w:rsidRPr="49329351">
        <w:rPr>
          <w:rFonts w:eastAsiaTheme="minorEastAsia"/>
          <w:b/>
          <w:bCs/>
          <w:lang w:val="en-US"/>
        </w:rPr>
        <w:t>April</w:t>
      </w:r>
      <w:r w:rsidR="001E5E7C" w:rsidRPr="49329351">
        <w:rPr>
          <w:rFonts w:eastAsiaTheme="minorEastAsia"/>
          <w:lang w:val="en-US"/>
        </w:rPr>
        <w:t>.</w:t>
      </w:r>
    </w:p>
    <w:p w14:paraId="757346EB" w14:textId="77777777" w:rsidR="00BE0B87" w:rsidRDefault="00BE0B87" w:rsidP="49329351">
      <w:pPr>
        <w:rPr>
          <w:rFonts w:eastAsiaTheme="minorEastAsia"/>
          <w:lang w:val="en-US"/>
        </w:rPr>
      </w:pPr>
      <w:r>
        <w:rPr>
          <w:rFonts w:eastAsiaTheme="minorEastAsia"/>
          <w:lang w:val="en-US"/>
        </w:rPr>
        <w:br w:type="page"/>
      </w:r>
    </w:p>
    <w:p w14:paraId="739F76DE" w14:textId="3C35C27F" w:rsidR="00C00EA1" w:rsidRPr="00C00EA1" w:rsidRDefault="1BEFDAB1" w:rsidP="49329351">
      <w:pPr>
        <w:rPr>
          <w:rFonts w:eastAsiaTheme="minorEastAsia"/>
          <w:lang w:val="en-US"/>
        </w:rPr>
      </w:pPr>
      <w:r w:rsidRPr="49329351">
        <w:rPr>
          <w:rFonts w:eastAsiaTheme="minorEastAsia"/>
          <w:lang w:val="en-US"/>
        </w:rPr>
        <w:lastRenderedPageBreak/>
        <w:t xml:space="preserve">The </w:t>
      </w:r>
      <w:r w:rsidR="2BCAB238" w:rsidRPr="49329351">
        <w:rPr>
          <w:rFonts w:eastAsiaTheme="minorEastAsia"/>
          <w:lang w:val="en-US"/>
        </w:rPr>
        <w:t>number</w:t>
      </w:r>
      <w:r w:rsidRPr="49329351">
        <w:rPr>
          <w:rFonts w:eastAsiaTheme="minorEastAsia"/>
          <w:lang w:val="en-US"/>
        </w:rPr>
        <w:t xml:space="preserve"> of contacts</w:t>
      </w:r>
      <w:r w:rsidR="7B3EC62B" w:rsidRPr="49329351">
        <w:rPr>
          <w:rFonts w:eastAsiaTheme="minorEastAsia"/>
          <w:lang w:val="en-US"/>
        </w:rPr>
        <w:t xml:space="preserve"> </w:t>
      </w:r>
      <w:r w:rsidR="6EAF6B64" w:rsidRPr="49329351">
        <w:rPr>
          <w:rFonts w:eastAsiaTheme="minorEastAsia"/>
          <w:lang w:val="en-US"/>
        </w:rPr>
        <w:t>that met simultaneously requisites R-</w:t>
      </w:r>
      <w:r w:rsidR="37EDE67B" w:rsidRPr="49329351">
        <w:rPr>
          <w:rFonts w:eastAsiaTheme="minorEastAsia"/>
          <w:lang w:val="en-US"/>
        </w:rPr>
        <w:t>090, R-100</w:t>
      </w:r>
      <w:r w:rsidR="008701EA" w:rsidRPr="49329351">
        <w:rPr>
          <w:rFonts w:eastAsiaTheme="minorEastAsia"/>
          <w:lang w:val="en-US"/>
        </w:rPr>
        <w:t xml:space="preserve"> </w:t>
      </w:r>
      <w:r w:rsidR="3E62BAF0" w:rsidRPr="49329351">
        <w:rPr>
          <w:rFonts w:eastAsiaTheme="minorEastAsia"/>
          <w:lang w:val="en-US"/>
        </w:rPr>
        <w:t>and R-130 has been obtained with STK</w:t>
      </w:r>
      <w:r w:rsidR="51D2ED61" w:rsidRPr="49329351">
        <w:rPr>
          <w:rFonts w:eastAsiaTheme="minorEastAsia"/>
          <w:lang w:val="en-US"/>
        </w:rPr>
        <w:t xml:space="preserve">. For </w:t>
      </w:r>
      <w:r w:rsidR="6BDE5FA1" w:rsidRPr="49329351">
        <w:rPr>
          <w:rFonts w:eastAsiaTheme="minorEastAsia"/>
          <w:lang w:val="en-US"/>
        </w:rPr>
        <w:t>an</w:t>
      </w:r>
      <w:r w:rsidR="51D2ED61" w:rsidRPr="49329351">
        <w:rPr>
          <w:rFonts w:eastAsiaTheme="minorEastAsia"/>
          <w:lang w:val="en-US"/>
        </w:rPr>
        <w:t xml:space="preserve"> orbit </w:t>
      </w:r>
      <w:r w:rsidR="0CC8E490" w:rsidRPr="49329351">
        <w:rPr>
          <w:rFonts w:eastAsiaTheme="minorEastAsia"/>
          <w:lang w:val="en-US"/>
        </w:rPr>
        <w:t>of 550 km height, the contacts obtained are</w:t>
      </w:r>
      <w:r w:rsidR="51D2ED61" w:rsidRPr="49329351">
        <w:rPr>
          <w:rFonts w:eastAsiaTheme="minorEastAsia"/>
          <w:lang w:val="en-US"/>
        </w:rPr>
        <w:t>:</w:t>
      </w:r>
    </w:p>
    <w:tbl>
      <w:tblPr>
        <w:tblStyle w:val="Tablaconcuadrcula"/>
        <w:tblW w:w="9016" w:type="dxa"/>
        <w:jc w:val="center"/>
        <w:tblLayout w:type="fixed"/>
        <w:tblLook w:val="06A0" w:firstRow="1" w:lastRow="0" w:firstColumn="1" w:lastColumn="0" w:noHBand="1" w:noVBand="1"/>
      </w:tblPr>
      <w:tblGrid>
        <w:gridCol w:w="3397"/>
        <w:gridCol w:w="1843"/>
        <w:gridCol w:w="1985"/>
        <w:gridCol w:w="1791"/>
      </w:tblGrid>
      <w:tr w:rsidR="1D8E927A" w14:paraId="0EED4650" w14:textId="77777777" w:rsidTr="0000334B">
        <w:trPr>
          <w:tblHeader/>
          <w:jc w:val="center"/>
        </w:trPr>
        <w:tc>
          <w:tcPr>
            <w:tcW w:w="3397" w:type="dxa"/>
            <w:tcBorders>
              <w:top w:val="nil"/>
              <w:left w:val="nil"/>
            </w:tcBorders>
          </w:tcPr>
          <w:p w14:paraId="3C006AA3" w14:textId="5E929D47" w:rsidR="1D8E927A" w:rsidRPr="0000334B" w:rsidRDefault="1D8E927A" w:rsidP="1D8E927A">
            <w:pPr>
              <w:rPr>
                <w:rFonts w:cs="Arial"/>
                <w:lang w:val="en-US"/>
              </w:rPr>
            </w:pPr>
          </w:p>
        </w:tc>
        <w:tc>
          <w:tcPr>
            <w:tcW w:w="1843" w:type="dxa"/>
            <w:shd w:val="clear" w:color="auto" w:fill="D9E2F3" w:themeFill="accent1" w:themeFillTint="33"/>
            <w:vAlign w:val="center"/>
          </w:tcPr>
          <w:p w14:paraId="0D51C0D7" w14:textId="712FC7C5" w:rsidR="69B6200B" w:rsidRDefault="549A5595" w:rsidP="0000334B">
            <w:pPr>
              <w:spacing w:line="259" w:lineRule="auto"/>
              <w:jc w:val="center"/>
            </w:pPr>
            <w:r w:rsidRPr="0000334B">
              <w:rPr>
                <w:rFonts w:cs="Arial"/>
                <w:lang w:val="en-US"/>
              </w:rPr>
              <w:t xml:space="preserve">Only </w:t>
            </w:r>
            <w:r w:rsidR="00E45C80" w:rsidRPr="0000334B">
              <w:rPr>
                <w:rFonts w:cs="Arial"/>
                <w:lang w:val="en-US"/>
              </w:rPr>
              <w:t>Magnetic South</w:t>
            </w:r>
            <w:r w:rsidRPr="0000334B">
              <w:rPr>
                <w:rFonts w:cs="Arial"/>
                <w:lang w:val="en-US"/>
              </w:rPr>
              <w:t xml:space="preserve"> Pole</w:t>
            </w:r>
          </w:p>
        </w:tc>
        <w:tc>
          <w:tcPr>
            <w:tcW w:w="1985" w:type="dxa"/>
            <w:shd w:val="clear" w:color="auto" w:fill="D9E2F3" w:themeFill="accent1" w:themeFillTint="33"/>
            <w:vAlign w:val="center"/>
          </w:tcPr>
          <w:p w14:paraId="2ED63DE2" w14:textId="22CCE083" w:rsidR="1D8E927A" w:rsidRPr="0000334B" w:rsidRDefault="784A5FAC" w:rsidP="0000334B">
            <w:pPr>
              <w:jc w:val="center"/>
              <w:rPr>
                <w:rFonts w:cs="Arial"/>
                <w:lang w:val="en-US"/>
              </w:rPr>
            </w:pPr>
            <w:r w:rsidRPr="0000334B">
              <w:rPr>
                <w:rFonts w:cs="Arial"/>
                <w:lang w:val="en-US"/>
              </w:rPr>
              <w:t xml:space="preserve">Only </w:t>
            </w:r>
            <w:r w:rsidR="00E45C80" w:rsidRPr="0000334B">
              <w:rPr>
                <w:rFonts w:cs="Arial"/>
                <w:lang w:val="en-US"/>
              </w:rPr>
              <w:t>Magnetic North</w:t>
            </w:r>
            <w:r w:rsidRPr="0000334B">
              <w:rPr>
                <w:rFonts w:cs="Arial"/>
                <w:lang w:val="en-US"/>
              </w:rPr>
              <w:t xml:space="preserve"> Pole</w:t>
            </w:r>
          </w:p>
        </w:tc>
        <w:tc>
          <w:tcPr>
            <w:tcW w:w="1791" w:type="dxa"/>
            <w:shd w:val="clear" w:color="auto" w:fill="D9E2F3" w:themeFill="accent1" w:themeFillTint="33"/>
            <w:vAlign w:val="center"/>
          </w:tcPr>
          <w:p w14:paraId="15B1466F" w14:textId="2CFA281E" w:rsidR="1D8E927A" w:rsidRPr="0000334B" w:rsidRDefault="784A5FAC" w:rsidP="0000334B">
            <w:pPr>
              <w:jc w:val="center"/>
              <w:rPr>
                <w:rFonts w:cs="Arial"/>
                <w:lang w:val="en-US"/>
              </w:rPr>
            </w:pPr>
            <w:r w:rsidRPr="0000334B">
              <w:rPr>
                <w:rFonts w:cs="Arial"/>
                <w:lang w:val="en-US"/>
              </w:rPr>
              <w:t>Both Poles</w:t>
            </w:r>
          </w:p>
        </w:tc>
      </w:tr>
      <w:tr w:rsidR="1D8E927A" w14:paraId="21C0E1E5" w14:textId="77777777" w:rsidTr="0000334B">
        <w:trPr>
          <w:tblHeader/>
          <w:jc w:val="center"/>
        </w:trPr>
        <w:tc>
          <w:tcPr>
            <w:tcW w:w="3397" w:type="dxa"/>
            <w:shd w:val="clear" w:color="auto" w:fill="B4C6E7" w:themeFill="accent1" w:themeFillTint="66"/>
          </w:tcPr>
          <w:p w14:paraId="17C3695A" w14:textId="03F34CD7" w:rsidR="1D8E927A" w:rsidRPr="0000334B" w:rsidRDefault="53F26667" w:rsidP="4D5C79B1">
            <w:pPr>
              <w:spacing w:line="259" w:lineRule="auto"/>
              <w:rPr>
                <w:rFonts w:cs="Arial"/>
                <w:lang w:val="en-US"/>
              </w:rPr>
            </w:pPr>
            <w:r w:rsidRPr="0000334B">
              <w:rPr>
                <w:rFonts w:cs="Arial"/>
                <w:lang w:val="en-US"/>
              </w:rPr>
              <w:t xml:space="preserve">Individual </w:t>
            </w:r>
            <w:r w:rsidR="6BC7030D" w:rsidRPr="0000334B">
              <w:rPr>
                <w:rFonts w:cs="Arial"/>
                <w:lang w:val="en-US"/>
              </w:rPr>
              <w:t>contacts</w:t>
            </w:r>
          </w:p>
        </w:tc>
        <w:tc>
          <w:tcPr>
            <w:tcW w:w="1843" w:type="dxa"/>
            <w:vAlign w:val="center"/>
          </w:tcPr>
          <w:p w14:paraId="6AEF72D1" w14:textId="46A5441A" w:rsidR="1D8E927A" w:rsidRPr="0000334B" w:rsidRDefault="229852C6" w:rsidP="0000334B">
            <w:pPr>
              <w:jc w:val="center"/>
              <w:rPr>
                <w:rFonts w:cs="Arial"/>
                <w:lang w:val="en-US"/>
              </w:rPr>
            </w:pPr>
            <w:r w:rsidRPr="0000334B">
              <w:rPr>
                <w:rFonts w:cs="Arial"/>
                <w:lang w:val="en-US"/>
              </w:rPr>
              <w:t>1</w:t>
            </w:r>
          </w:p>
        </w:tc>
        <w:tc>
          <w:tcPr>
            <w:tcW w:w="1985" w:type="dxa"/>
            <w:vAlign w:val="center"/>
          </w:tcPr>
          <w:p w14:paraId="145699D3" w14:textId="259F4C1E" w:rsidR="1D8E927A" w:rsidRDefault="6A52DEFD" w:rsidP="0000334B">
            <w:pPr>
              <w:spacing w:line="259" w:lineRule="auto"/>
              <w:jc w:val="center"/>
            </w:pPr>
            <w:r w:rsidRPr="0000334B">
              <w:rPr>
                <w:rFonts w:cs="Arial"/>
                <w:lang w:val="en-US"/>
              </w:rPr>
              <w:t>34</w:t>
            </w:r>
            <w:r w:rsidR="58247DA3" w:rsidRPr="0000334B">
              <w:rPr>
                <w:rFonts w:cs="Arial"/>
                <w:lang w:val="en-US"/>
              </w:rPr>
              <w:t>7</w:t>
            </w:r>
          </w:p>
        </w:tc>
        <w:tc>
          <w:tcPr>
            <w:tcW w:w="1791" w:type="dxa"/>
            <w:vAlign w:val="center"/>
          </w:tcPr>
          <w:p w14:paraId="0EC1F1E1" w14:textId="2EAA734D" w:rsidR="1D8E927A" w:rsidRDefault="6A52DEFD" w:rsidP="0000334B">
            <w:pPr>
              <w:spacing w:line="259" w:lineRule="auto"/>
              <w:jc w:val="center"/>
            </w:pPr>
            <w:r w:rsidRPr="0000334B">
              <w:rPr>
                <w:rFonts w:cs="Arial"/>
                <w:lang w:val="en-US"/>
              </w:rPr>
              <w:t>34</w:t>
            </w:r>
            <w:r w:rsidR="39C056D4" w:rsidRPr="0000334B">
              <w:rPr>
                <w:rFonts w:cs="Arial"/>
                <w:lang w:val="en-US"/>
              </w:rPr>
              <w:t>8</w:t>
            </w:r>
          </w:p>
        </w:tc>
      </w:tr>
      <w:tr w:rsidR="1D8E927A" w14:paraId="2CBF1107" w14:textId="77777777" w:rsidTr="0000334B">
        <w:trPr>
          <w:tblHeader/>
          <w:jc w:val="center"/>
        </w:trPr>
        <w:tc>
          <w:tcPr>
            <w:tcW w:w="3397" w:type="dxa"/>
            <w:shd w:val="clear" w:color="auto" w:fill="B4C6E7" w:themeFill="accent1" w:themeFillTint="66"/>
          </w:tcPr>
          <w:p w14:paraId="4F12BCAB" w14:textId="79E2AD6D" w:rsidR="1D8E927A" w:rsidRDefault="7317F0FC" w:rsidP="6DC36DC9">
            <w:pPr>
              <w:spacing w:line="259" w:lineRule="auto"/>
            </w:pPr>
            <w:r w:rsidRPr="0000334B">
              <w:rPr>
                <w:rFonts w:cs="Arial"/>
                <w:lang w:val="en-US"/>
              </w:rPr>
              <w:t>D</w:t>
            </w:r>
            <w:r w:rsidR="1A4DC059" w:rsidRPr="0000334B">
              <w:rPr>
                <w:rFonts w:cs="Arial"/>
                <w:lang w:val="en-US"/>
              </w:rPr>
              <w:t>ouble contacts</w:t>
            </w:r>
          </w:p>
        </w:tc>
        <w:tc>
          <w:tcPr>
            <w:tcW w:w="1843" w:type="dxa"/>
            <w:vAlign w:val="center"/>
          </w:tcPr>
          <w:p w14:paraId="5770CA2D" w14:textId="447F6266" w:rsidR="1D8E927A" w:rsidRDefault="175733DA" w:rsidP="0000334B">
            <w:pPr>
              <w:spacing w:line="259" w:lineRule="auto"/>
              <w:jc w:val="center"/>
            </w:pPr>
            <w:r w:rsidRPr="0000334B">
              <w:rPr>
                <w:rFonts w:cs="Arial"/>
                <w:lang w:val="en-US"/>
              </w:rPr>
              <w:t>17</w:t>
            </w:r>
          </w:p>
        </w:tc>
        <w:tc>
          <w:tcPr>
            <w:tcW w:w="1985" w:type="dxa"/>
            <w:vAlign w:val="center"/>
          </w:tcPr>
          <w:p w14:paraId="18B27502" w14:textId="4CD6BA4E" w:rsidR="1D8E927A" w:rsidRPr="0000334B" w:rsidRDefault="40E0D5E2" w:rsidP="0000334B">
            <w:pPr>
              <w:jc w:val="center"/>
              <w:rPr>
                <w:rFonts w:cs="Arial"/>
                <w:lang w:val="en-US"/>
              </w:rPr>
            </w:pPr>
            <w:r w:rsidRPr="0000334B">
              <w:rPr>
                <w:rFonts w:cs="Arial"/>
                <w:lang w:val="en-US"/>
              </w:rPr>
              <w:t>0</w:t>
            </w:r>
          </w:p>
        </w:tc>
        <w:tc>
          <w:tcPr>
            <w:tcW w:w="1791" w:type="dxa"/>
            <w:vAlign w:val="center"/>
          </w:tcPr>
          <w:p w14:paraId="150FECB6" w14:textId="754282AF" w:rsidR="1D8E927A" w:rsidRDefault="21CC1E02" w:rsidP="0000334B">
            <w:pPr>
              <w:spacing w:line="259" w:lineRule="auto"/>
              <w:jc w:val="center"/>
            </w:pPr>
            <w:r w:rsidRPr="0000334B">
              <w:rPr>
                <w:rFonts w:cs="Arial"/>
                <w:lang w:val="en-US"/>
              </w:rPr>
              <w:t>17</w:t>
            </w:r>
          </w:p>
        </w:tc>
      </w:tr>
      <w:tr w:rsidR="1D8E927A" w14:paraId="41FD8D99" w14:textId="77777777" w:rsidTr="0000334B">
        <w:trPr>
          <w:tblHeader/>
          <w:jc w:val="center"/>
        </w:trPr>
        <w:tc>
          <w:tcPr>
            <w:tcW w:w="3397" w:type="dxa"/>
            <w:shd w:val="clear" w:color="auto" w:fill="B4C6E7" w:themeFill="accent1" w:themeFillTint="66"/>
          </w:tcPr>
          <w:p w14:paraId="696062C9" w14:textId="4F93BBFB" w:rsidR="1D8E927A" w:rsidRDefault="7D4E2100" w:rsidP="497E0C34">
            <w:pPr>
              <w:spacing w:line="259" w:lineRule="auto"/>
            </w:pPr>
            <w:r w:rsidRPr="0000334B">
              <w:rPr>
                <w:rFonts w:cs="Arial"/>
                <w:lang w:val="en-US"/>
              </w:rPr>
              <w:t>3 consecutive contacts</w:t>
            </w:r>
          </w:p>
        </w:tc>
        <w:tc>
          <w:tcPr>
            <w:tcW w:w="1843" w:type="dxa"/>
            <w:vAlign w:val="center"/>
          </w:tcPr>
          <w:p w14:paraId="2008E1B9" w14:textId="4E9C856F" w:rsidR="1D8E927A" w:rsidRDefault="64184197" w:rsidP="0000334B">
            <w:pPr>
              <w:spacing w:line="259" w:lineRule="auto"/>
              <w:jc w:val="center"/>
            </w:pPr>
            <w:r w:rsidRPr="0000334B">
              <w:rPr>
                <w:rFonts w:cs="Arial"/>
                <w:lang w:val="en-US"/>
              </w:rPr>
              <w:t>16</w:t>
            </w:r>
            <w:r w:rsidR="49CC91E0" w:rsidRPr="0000334B">
              <w:rPr>
                <w:rFonts w:cs="Arial"/>
                <w:lang w:val="en-US"/>
              </w:rPr>
              <w:t>9</w:t>
            </w:r>
          </w:p>
        </w:tc>
        <w:tc>
          <w:tcPr>
            <w:tcW w:w="1985" w:type="dxa"/>
            <w:vAlign w:val="center"/>
          </w:tcPr>
          <w:p w14:paraId="3757A4FD" w14:textId="08A7B104" w:rsidR="1D8E927A" w:rsidRPr="0000334B" w:rsidRDefault="07AC4D1F" w:rsidP="0000334B">
            <w:pPr>
              <w:spacing w:line="259" w:lineRule="auto"/>
              <w:jc w:val="center"/>
              <w:rPr>
                <w:rFonts w:cs="Arial"/>
                <w:lang w:val="en-US"/>
              </w:rPr>
            </w:pPr>
            <w:r w:rsidRPr="0000334B">
              <w:rPr>
                <w:rFonts w:cs="Arial"/>
                <w:lang w:val="en-US"/>
              </w:rPr>
              <w:t>0</w:t>
            </w:r>
          </w:p>
        </w:tc>
        <w:tc>
          <w:tcPr>
            <w:tcW w:w="1791" w:type="dxa"/>
            <w:vAlign w:val="center"/>
          </w:tcPr>
          <w:p w14:paraId="1FA4D112" w14:textId="456122BA" w:rsidR="1D8E927A" w:rsidRPr="0000334B" w:rsidRDefault="6569A10E" w:rsidP="0000334B">
            <w:pPr>
              <w:jc w:val="center"/>
              <w:rPr>
                <w:rFonts w:cs="Arial"/>
                <w:lang w:val="en-US"/>
              </w:rPr>
            </w:pPr>
            <w:r w:rsidRPr="0000334B">
              <w:rPr>
                <w:rFonts w:cs="Arial"/>
                <w:lang w:val="en-US"/>
              </w:rPr>
              <w:t>169</w:t>
            </w:r>
          </w:p>
        </w:tc>
      </w:tr>
      <w:tr w:rsidR="1291A010" w14:paraId="7397F0E4" w14:textId="77777777" w:rsidTr="0000334B">
        <w:trPr>
          <w:tblHeader/>
          <w:jc w:val="center"/>
        </w:trPr>
        <w:tc>
          <w:tcPr>
            <w:tcW w:w="3397" w:type="dxa"/>
            <w:shd w:val="clear" w:color="auto" w:fill="B4C6E7" w:themeFill="accent1" w:themeFillTint="66"/>
          </w:tcPr>
          <w:p w14:paraId="23333510" w14:textId="64E83BE9" w:rsidR="678A3D81" w:rsidRPr="0000334B" w:rsidRDefault="678A3D81" w:rsidP="1291A010">
            <w:pPr>
              <w:spacing w:line="259" w:lineRule="auto"/>
              <w:rPr>
                <w:rFonts w:cs="Arial"/>
                <w:lang w:val="en-US"/>
              </w:rPr>
            </w:pPr>
            <w:r w:rsidRPr="0000334B">
              <w:rPr>
                <w:rFonts w:cs="Arial"/>
                <w:lang w:val="en-US"/>
              </w:rPr>
              <w:t xml:space="preserve">Duration of </w:t>
            </w:r>
            <w:r w:rsidR="009A17CF" w:rsidRPr="0000334B">
              <w:rPr>
                <w:rFonts w:cs="Arial"/>
                <w:lang w:val="en-US"/>
              </w:rPr>
              <w:t>measurements</w:t>
            </w:r>
            <w:r w:rsidRPr="0000334B">
              <w:rPr>
                <w:rFonts w:cs="Arial"/>
                <w:lang w:val="en-US"/>
              </w:rPr>
              <w:t xml:space="preserve"> (h)</w:t>
            </w:r>
          </w:p>
        </w:tc>
        <w:tc>
          <w:tcPr>
            <w:tcW w:w="1843" w:type="dxa"/>
            <w:vAlign w:val="center"/>
          </w:tcPr>
          <w:p w14:paraId="1EBFC206" w14:textId="37014D5D" w:rsidR="1291A010" w:rsidRPr="0000334B" w:rsidRDefault="3E8DDFDB" w:rsidP="0000334B">
            <w:pPr>
              <w:spacing w:line="259" w:lineRule="auto"/>
              <w:jc w:val="center"/>
              <w:rPr>
                <w:rFonts w:cs="Arial"/>
                <w:lang w:val="en-US"/>
              </w:rPr>
            </w:pPr>
            <w:r w:rsidRPr="0000334B">
              <w:rPr>
                <w:rFonts w:cs="Arial"/>
                <w:lang w:val="en-US"/>
              </w:rPr>
              <w:t>8</w:t>
            </w:r>
            <w:r w:rsidR="21813401" w:rsidRPr="0000334B">
              <w:rPr>
                <w:rFonts w:cs="Arial"/>
                <w:lang w:val="en-US"/>
              </w:rPr>
              <w:t>62.73</w:t>
            </w:r>
          </w:p>
        </w:tc>
        <w:tc>
          <w:tcPr>
            <w:tcW w:w="1985" w:type="dxa"/>
            <w:vAlign w:val="center"/>
          </w:tcPr>
          <w:p w14:paraId="76969E77" w14:textId="47898774" w:rsidR="1291A010" w:rsidRDefault="0E783F46" w:rsidP="0000334B">
            <w:pPr>
              <w:spacing w:line="259" w:lineRule="auto"/>
              <w:jc w:val="center"/>
            </w:pPr>
            <w:r w:rsidRPr="0000334B">
              <w:rPr>
                <w:rFonts w:cs="Arial"/>
                <w:lang w:val="en-US"/>
              </w:rPr>
              <w:t>552.34</w:t>
            </w:r>
          </w:p>
        </w:tc>
        <w:tc>
          <w:tcPr>
            <w:tcW w:w="1791" w:type="dxa"/>
            <w:vAlign w:val="center"/>
          </w:tcPr>
          <w:p w14:paraId="3BA5F0AB" w14:textId="4CAB3B3E" w:rsidR="1291A010" w:rsidRPr="0000334B" w:rsidRDefault="3E8DDFDB" w:rsidP="0000334B">
            <w:pPr>
              <w:jc w:val="center"/>
              <w:rPr>
                <w:rFonts w:cs="Arial"/>
                <w:lang w:val="en-US"/>
              </w:rPr>
            </w:pPr>
            <w:r w:rsidRPr="0000334B">
              <w:rPr>
                <w:rFonts w:cs="Arial"/>
                <w:lang w:val="en-US"/>
              </w:rPr>
              <w:t>1415.</w:t>
            </w:r>
            <w:r w:rsidR="138B8680" w:rsidRPr="0000334B">
              <w:rPr>
                <w:rFonts w:cs="Arial"/>
                <w:lang w:val="en-US"/>
              </w:rPr>
              <w:t>07</w:t>
            </w:r>
          </w:p>
        </w:tc>
      </w:tr>
      <w:tr w:rsidR="147957CC" w14:paraId="23BF9603" w14:textId="77777777" w:rsidTr="0000334B">
        <w:trPr>
          <w:tblHeader/>
          <w:jc w:val="center"/>
        </w:trPr>
        <w:tc>
          <w:tcPr>
            <w:tcW w:w="3397" w:type="dxa"/>
            <w:shd w:val="clear" w:color="auto" w:fill="B4C6E7" w:themeFill="accent1" w:themeFillTint="66"/>
          </w:tcPr>
          <w:p w14:paraId="42873DCD" w14:textId="75852530" w:rsidR="147957CC" w:rsidRPr="0000334B" w:rsidRDefault="678A3D81" w:rsidP="147957CC">
            <w:pPr>
              <w:spacing w:line="259" w:lineRule="auto"/>
              <w:rPr>
                <w:rFonts w:cs="Arial"/>
                <w:lang w:val="en-US"/>
              </w:rPr>
            </w:pPr>
            <w:r w:rsidRPr="0000334B">
              <w:rPr>
                <w:rFonts w:cs="Arial"/>
                <w:lang w:val="en-US"/>
              </w:rPr>
              <w:t xml:space="preserve">Duration of </w:t>
            </w:r>
            <w:r w:rsidR="009A17CF" w:rsidRPr="0000334B">
              <w:rPr>
                <w:rFonts w:cs="Arial"/>
                <w:lang w:val="en-US"/>
              </w:rPr>
              <w:t>measurements</w:t>
            </w:r>
            <w:r w:rsidRPr="0000334B">
              <w:rPr>
                <w:rFonts w:cs="Arial"/>
                <w:lang w:val="en-US"/>
              </w:rPr>
              <w:t xml:space="preserve"> (d)</w:t>
            </w:r>
          </w:p>
        </w:tc>
        <w:tc>
          <w:tcPr>
            <w:tcW w:w="1843" w:type="dxa"/>
            <w:vAlign w:val="center"/>
          </w:tcPr>
          <w:p w14:paraId="75ED7E16" w14:textId="049FAC4A" w:rsidR="147957CC" w:rsidRPr="0000334B" w:rsidRDefault="3E8DDFDB" w:rsidP="0000334B">
            <w:pPr>
              <w:spacing w:line="259" w:lineRule="auto"/>
              <w:jc w:val="center"/>
              <w:rPr>
                <w:rFonts w:cs="Arial"/>
                <w:lang w:val="en-US"/>
              </w:rPr>
            </w:pPr>
            <w:r w:rsidRPr="0000334B">
              <w:rPr>
                <w:rFonts w:cs="Arial"/>
                <w:lang w:val="en-US"/>
              </w:rPr>
              <w:t>35.</w:t>
            </w:r>
            <w:r w:rsidR="2B3391D9" w:rsidRPr="0000334B">
              <w:rPr>
                <w:rFonts w:cs="Arial"/>
                <w:lang w:val="en-US"/>
              </w:rPr>
              <w:t>94</w:t>
            </w:r>
          </w:p>
        </w:tc>
        <w:tc>
          <w:tcPr>
            <w:tcW w:w="1985" w:type="dxa"/>
            <w:vAlign w:val="center"/>
          </w:tcPr>
          <w:p w14:paraId="6BE6A783" w14:textId="23607EDE" w:rsidR="147957CC" w:rsidRPr="0000334B" w:rsidRDefault="3E8DDFDB" w:rsidP="0000334B">
            <w:pPr>
              <w:spacing w:line="259" w:lineRule="auto"/>
              <w:jc w:val="center"/>
              <w:rPr>
                <w:rFonts w:cs="Arial"/>
                <w:lang w:val="en-US"/>
              </w:rPr>
            </w:pPr>
            <w:r w:rsidRPr="0000334B">
              <w:rPr>
                <w:rFonts w:cs="Arial"/>
                <w:lang w:val="en-US"/>
              </w:rPr>
              <w:t>2</w:t>
            </w:r>
            <w:r w:rsidR="6D714EE1" w:rsidRPr="0000334B">
              <w:rPr>
                <w:rFonts w:cs="Arial"/>
                <w:lang w:val="en-US"/>
              </w:rPr>
              <w:t>3.01</w:t>
            </w:r>
          </w:p>
        </w:tc>
        <w:tc>
          <w:tcPr>
            <w:tcW w:w="1791" w:type="dxa"/>
            <w:vAlign w:val="center"/>
          </w:tcPr>
          <w:p w14:paraId="763D5079" w14:textId="101C55C6" w:rsidR="147957CC" w:rsidRPr="0000334B" w:rsidRDefault="3E8DDFDB" w:rsidP="0000334B">
            <w:pPr>
              <w:keepNext/>
              <w:jc w:val="center"/>
              <w:rPr>
                <w:rFonts w:cs="Arial"/>
                <w:b/>
                <w:lang w:val="en-US"/>
              </w:rPr>
            </w:pPr>
            <w:r w:rsidRPr="0000334B">
              <w:rPr>
                <w:rFonts w:cs="Arial"/>
                <w:b/>
                <w:lang w:val="en-US"/>
              </w:rPr>
              <w:t>58.9</w:t>
            </w:r>
            <w:r w:rsidR="01602798" w:rsidRPr="0000334B">
              <w:rPr>
                <w:rFonts w:cs="Arial"/>
                <w:b/>
                <w:lang w:val="en-US"/>
              </w:rPr>
              <w:t>5</w:t>
            </w:r>
          </w:p>
        </w:tc>
      </w:tr>
    </w:tbl>
    <w:p w14:paraId="0248AA34" w14:textId="77D89EB8" w:rsidR="08F3B1C1" w:rsidRPr="00F651E8" w:rsidRDefault="22CFEE7B" w:rsidP="00F651E8">
      <w:pPr>
        <w:pStyle w:val="Descripcin"/>
        <w:rPr>
          <w:lang w:val="en-US"/>
        </w:rPr>
      </w:pPr>
      <w:r w:rsidRPr="00F651E8">
        <w:rPr>
          <w:b/>
          <w:lang w:val="en-US"/>
        </w:rPr>
        <w:t xml:space="preserve">Table </w:t>
      </w:r>
      <w:r w:rsidR="00A23252">
        <w:rPr>
          <w:b/>
          <w:bCs/>
          <w:lang w:val="en-US"/>
        </w:rPr>
        <w:fldChar w:fldCharType="begin"/>
      </w:r>
      <w:r w:rsidR="00A23252">
        <w:rPr>
          <w:b/>
          <w:bCs/>
          <w:lang w:val="en-US"/>
        </w:rPr>
        <w:instrText xml:space="preserve"> STYLEREF 2 \s </w:instrText>
      </w:r>
      <w:r w:rsidR="00A23252">
        <w:rPr>
          <w:b/>
          <w:bCs/>
          <w:lang w:val="en-US"/>
        </w:rPr>
        <w:fldChar w:fldCharType="separate"/>
      </w:r>
      <w:r w:rsidR="00626EB2">
        <w:rPr>
          <w:b/>
          <w:bCs/>
          <w:noProof/>
          <w:lang w:val="en-US"/>
        </w:rPr>
        <w:t>4.1</w:t>
      </w:r>
      <w:r w:rsidR="00A23252">
        <w:rPr>
          <w:b/>
          <w:bCs/>
          <w:lang w:val="en-US"/>
        </w:rPr>
        <w:fldChar w:fldCharType="end"/>
      </w:r>
      <w:r w:rsidR="00A23252">
        <w:rPr>
          <w:b/>
          <w:bCs/>
          <w:lang w:val="en-US"/>
        </w:rPr>
        <w:t>.</w:t>
      </w:r>
      <w:r w:rsidR="00A23252">
        <w:rPr>
          <w:b/>
          <w:bCs/>
          <w:lang w:val="en-US"/>
        </w:rPr>
        <w:fldChar w:fldCharType="begin"/>
      </w:r>
      <w:r w:rsidR="00A23252">
        <w:rPr>
          <w:b/>
          <w:bCs/>
          <w:lang w:val="en-US"/>
        </w:rPr>
        <w:instrText xml:space="preserve"> SEQ Table \* ARABIC \s 2 </w:instrText>
      </w:r>
      <w:r w:rsidR="00A23252">
        <w:rPr>
          <w:b/>
          <w:bCs/>
          <w:lang w:val="en-US"/>
        </w:rPr>
        <w:fldChar w:fldCharType="separate"/>
      </w:r>
      <w:r w:rsidR="00626EB2">
        <w:rPr>
          <w:b/>
          <w:bCs/>
          <w:noProof/>
          <w:lang w:val="en-US"/>
        </w:rPr>
        <w:t>2</w:t>
      </w:r>
      <w:r w:rsidR="00A23252">
        <w:rPr>
          <w:b/>
          <w:bCs/>
          <w:lang w:val="en-US"/>
        </w:rPr>
        <w:fldChar w:fldCharType="end"/>
      </w:r>
      <w:r w:rsidR="00F651E8" w:rsidRPr="00F651E8">
        <w:rPr>
          <w:lang w:val="en-US"/>
        </w:rPr>
        <w:t>:</w:t>
      </w:r>
      <w:r w:rsidRPr="00F651E8">
        <w:rPr>
          <w:lang w:val="en-US"/>
        </w:rPr>
        <w:t xml:space="preserve"> Blocks of contacts and duration of the mission</w:t>
      </w:r>
      <w:r w:rsidR="00444898" w:rsidRPr="00F651E8">
        <w:rPr>
          <w:lang w:val="en-US"/>
        </w:rPr>
        <w:t xml:space="preserve"> for an altitude of 550 km</w:t>
      </w:r>
      <w:r w:rsidR="009B701A" w:rsidRPr="00F651E8">
        <w:rPr>
          <w:lang w:val="en-US"/>
        </w:rPr>
        <w:t xml:space="preserve">, considering only the </w:t>
      </w:r>
      <w:r w:rsidR="00E45C80" w:rsidRPr="00F651E8">
        <w:rPr>
          <w:lang w:val="en-US"/>
        </w:rPr>
        <w:t xml:space="preserve">accesses with the </w:t>
      </w:r>
      <w:r w:rsidR="00F802D9" w:rsidRPr="00F651E8">
        <w:rPr>
          <w:lang w:val="en-US"/>
        </w:rPr>
        <w:t xml:space="preserve">magnetic south pole, only the accesses with the magnetic north pole, and </w:t>
      </w:r>
      <w:r w:rsidR="000D6E98" w:rsidRPr="00F651E8">
        <w:rPr>
          <w:lang w:val="en-US"/>
        </w:rPr>
        <w:t xml:space="preserve">finally, considering the accesses with both </w:t>
      </w:r>
      <w:r w:rsidR="00065943" w:rsidRPr="00F651E8">
        <w:rPr>
          <w:lang w:val="en-US"/>
        </w:rPr>
        <w:t>poles</w:t>
      </w:r>
      <w:r w:rsidR="000D6E98" w:rsidRPr="00F651E8">
        <w:rPr>
          <w:lang w:val="en-US"/>
        </w:rPr>
        <w:t xml:space="preserve">, </w:t>
      </w:r>
      <w:r w:rsidR="00065943" w:rsidRPr="00F651E8">
        <w:rPr>
          <w:lang w:val="en-US"/>
        </w:rPr>
        <w:t xml:space="preserve">throughout the </w:t>
      </w:r>
      <w:r w:rsidR="005E54A8">
        <w:rPr>
          <w:lang w:val="en-US"/>
        </w:rPr>
        <w:t>mission.</w:t>
      </w:r>
    </w:p>
    <w:p w14:paraId="34E8CAE5" w14:textId="5F601096" w:rsidR="79430BE9" w:rsidRDefault="79430BE9" w:rsidP="49329351">
      <w:pPr>
        <w:rPr>
          <w:rFonts w:eastAsiaTheme="minorEastAsia"/>
          <w:lang w:val="en-US"/>
        </w:rPr>
      </w:pPr>
      <w:r w:rsidRPr="49329351">
        <w:rPr>
          <w:rFonts w:eastAsiaTheme="minorEastAsia"/>
          <w:lang w:val="en-US"/>
        </w:rPr>
        <w:t>For an average altitude of 500 km, the</w:t>
      </w:r>
      <w:r w:rsidR="1E955A68" w:rsidRPr="49329351">
        <w:rPr>
          <w:rFonts w:eastAsiaTheme="minorEastAsia"/>
          <w:lang w:val="en-US"/>
        </w:rPr>
        <w:t xml:space="preserve"> contacts are:</w:t>
      </w:r>
    </w:p>
    <w:tbl>
      <w:tblPr>
        <w:tblStyle w:val="Tablaconcuadrcula"/>
        <w:tblW w:w="0" w:type="auto"/>
        <w:tblLook w:val="06A0" w:firstRow="1" w:lastRow="0" w:firstColumn="1" w:lastColumn="0" w:noHBand="1" w:noVBand="1"/>
      </w:tblPr>
      <w:tblGrid>
        <w:gridCol w:w="3397"/>
        <w:gridCol w:w="1843"/>
        <w:gridCol w:w="1985"/>
        <w:gridCol w:w="1791"/>
      </w:tblGrid>
      <w:tr w:rsidR="497E0C34" w14:paraId="2F3EE19D" w14:textId="77777777" w:rsidTr="0000334B">
        <w:tc>
          <w:tcPr>
            <w:tcW w:w="3397" w:type="dxa"/>
            <w:tcBorders>
              <w:top w:val="nil"/>
              <w:left w:val="nil"/>
            </w:tcBorders>
          </w:tcPr>
          <w:p w14:paraId="2E736722" w14:textId="5E929D47" w:rsidR="497E0C34" w:rsidRPr="0000334B" w:rsidRDefault="497E0C34" w:rsidP="497E0C34">
            <w:pPr>
              <w:rPr>
                <w:rFonts w:cs="Arial"/>
                <w:lang w:val="en-US"/>
              </w:rPr>
            </w:pPr>
          </w:p>
        </w:tc>
        <w:tc>
          <w:tcPr>
            <w:tcW w:w="1843" w:type="dxa"/>
            <w:shd w:val="clear" w:color="auto" w:fill="D9E2F3" w:themeFill="accent1" w:themeFillTint="33"/>
            <w:vAlign w:val="center"/>
          </w:tcPr>
          <w:p w14:paraId="79A25079" w14:textId="31F5B90C" w:rsidR="497E0C34" w:rsidRDefault="497E0C34" w:rsidP="0000334B">
            <w:pPr>
              <w:spacing w:line="259" w:lineRule="auto"/>
              <w:jc w:val="center"/>
            </w:pPr>
            <w:r w:rsidRPr="0000334B">
              <w:rPr>
                <w:rFonts w:cs="Arial"/>
                <w:lang w:val="en-US"/>
              </w:rPr>
              <w:t xml:space="preserve">Only </w:t>
            </w:r>
            <w:r w:rsidR="00065943" w:rsidRPr="0000334B">
              <w:rPr>
                <w:rFonts w:cs="Arial"/>
                <w:lang w:val="en-US"/>
              </w:rPr>
              <w:t>Magnetic South</w:t>
            </w:r>
            <w:r w:rsidRPr="0000334B">
              <w:rPr>
                <w:rFonts w:cs="Arial"/>
                <w:lang w:val="en-US"/>
              </w:rPr>
              <w:t xml:space="preserve"> Pole</w:t>
            </w:r>
          </w:p>
        </w:tc>
        <w:tc>
          <w:tcPr>
            <w:tcW w:w="1985" w:type="dxa"/>
            <w:shd w:val="clear" w:color="auto" w:fill="D9E2F3" w:themeFill="accent1" w:themeFillTint="33"/>
            <w:vAlign w:val="center"/>
          </w:tcPr>
          <w:p w14:paraId="16A5CB49" w14:textId="49F3A3D5" w:rsidR="497E0C34" w:rsidRPr="0000334B" w:rsidRDefault="497E0C34" w:rsidP="0000334B">
            <w:pPr>
              <w:jc w:val="center"/>
              <w:rPr>
                <w:rFonts w:cs="Arial"/>
                <w:lang w:val="en-US"/>
              </w:rPr>
            </w:pPr>
            <w:r w:rsidRPr="0000334B">
              <w:rPr>
                <w:rFonts w:cs="Arial"/>
                <w:lang w:val="en-US"/>
              </w:rPr>
              <w:t xml:space="preserve">Only </w:t>
            </w:r>
            <w:r w:rsidR="00065943" w:rsidRPr="0000334B">
              <w:rPr>
                <w:rFonts w:cs="Arial"/>
                <w:lang w:val="en-US"/>
              </w:rPr>
              <w:t>Magnetic North</w:t>
            </w:r>
            <w:r w:rsidRPr="0000334B">
              <w:rPr>
                <w:rFonts w:cs="Arial"/>
                <w:lang w:val="en-US"/>
              </w:rPr>
              <w:t xml:space="preserve"> Pole</w:t>
            </w:r>
          </w:p>
        </w:tc>
        <w:tc>
          <w:tcPr>
            <w:tcW w:w="1791" w:type="dxa"/>
            <w:shd w:val="clear" w:color="auto" w:fill="D9E2F3" w:themeFill="accent1" w:themeFillTint="33"/>
            <w:vAlign w:val="center"/>
          </w:tcPr>
          <w:p w14:paraId="57899247" w14:textId="2CFA281E" w:rsidR="497E0C34" w:rsidRPr="0000334B" w:rsidRDefault="497E0C34" w:rsidP="0000334B">
            <w:pPr>
              <w:jc w:val="center"/>
              <w:rPr>
                <w:rFonts w:cs="Arial"/>
                <w:lang w:val="en-US"/>
              </w:rPr>
            </w:pPr>
            <w:r w:rsidRPr="0000334B">
              <w:rPr>
                <w:rFonts w:cs="Arial"/>
                <w:lang w:val="en-US"/>
              </w:rPr>
              <w:t>Both Poles</w:t>
            </w:r>
          </w:p>
        </w:tc>
      </w:tr>
      <w:tr w:rsidR="497E0C34" w14:paraId="70C331FA" w14:textId="77777777" w:rsidTr="0000334B">
        <w:tc>
          <w:tcPr>
            <w:tcW w:w="3397" w:type="dxa"/>
            <w:shd w:val="clear" w:color="auto" w:fill="B4C6E7" w:themeFill="accent1" w:themeFillTint="66"/>
          </w:tcPr>
          <w:p w14:paraId="24801647" w14:textId="03F34CD7" w:rsidR="497E0C34" w:rsidRPr="0000334B" w:rsidRDefault="497E0C34" w:rsidP="497E0C34">
            <w:pPr>
              <w:spacing w:line="259" w:lineRule="auto"/>
              <w:rPr>
                <w:rFonts w:cs="Arial"/>
                <w:lang w:val="en-US"/>
              </w:rPr>
            </w:pPr>
            <w:r w:rsidRPr="0000334B">
              <w:rPr>
                <w:rFonts w:cs="Arial"/>
                <w:lang w:val="en-US"/>
              </w:rPr>
              <w:t>Individual contacts</w:t>
            </w:r>
          </w:p>
        </w:tc>
        <w:tc>
          <w:tcPr>
            <w:tcW w:w="1843" w:type="dxa"/>
            <w:vAlign w:val="center"/>
          </w:tcPr>
          <w:p w14:paraId="343DF4DF" w14:textId="1E1BF025" w:rsidR="0D7EE7D5" w:rsidRDefault="0D7EE7D5" w:rsidP="0000334B">
            <w:pPr>
              <w:spacing w:line="259" w:lineRule="auto"/>
              <w:jc w:val="center"/>
            </w:pPr>
            <w:r w:rsidRPr="0000334B">
              <w:rPr>
                <w:rFonts w:cs="Arial"/>
                <w:lang w:val="en-US"/>
              </w:rPr>
              <w:t>0</w:t>
            </w:r>
          </w:p>
        </w:tc>
        <w:tc>
          <w:tcPr>
            <w:tcW w:w="1985" w:type="dxa"/>
            <w:vAlign w:val="center"/>
          </w:tcPr>
          <w:p w14:paraId="21CAB7EA" w14:textId="354508BF" w:rsidR="6CD15A6D" w:rsidRDefault="6CD15A6D" w:rsidP="0000334B">
            <w:pPr>
              <w:spacing w:line="259" w:lineRule="auto"/>
              <w:jc w:val="center"/>
            </w:pPr>
            <w:r w:rsidRPr="0000334B">
              <w:rPr>
                <w:rFonts w:cs="Arial"/>
                <w:lang w:val="en-US"/>
              </w:rPr>
              <w:t>32</w:t>
            </w:r>
            <w:r w:rsidR="71495E84" w:rsidRPr="0000334B">
              <w:rPr>
                <w:rFonts w:cs="Arial"/>
                <w:lang w:val="en-US"/>
              </w:rPr>
              <w:t>8</w:t>
            </w:r>
          </w:p>
        </w:tc>
        <w:tc>
          <w:tcPr>
            <w:tcW w:w="1791" w:type="dxa"/>
            <w:vAlign w:val="center"/>
          </w:tcPr>
          <w:p w14:paraId="21474DC1" w14:textId="4DFF536A" w:rsidR="59B5EE47" w:rsidRPr="0000334B" w:rsidRDefault="59B5EE47" w:rsidP="0000334B">
            <w:pPr>
              <w:spacing w:line="259" w:lineRule="auto"/>
              <w:jc w:val="center"/>
              <w:rPr>
                <w:rFonts w:cs="Arial"/>
                <w:lang w:val="en-US"/>
              </w:rPr>
            </w:pPr>
            <w:r w:rsidRPr="0000334B">
              <w:rPr>
                <w:rFonts w:cs="Arial"/>
                <w:lang w:val="en-US"/>
              </w:rPr>
              <w:t>32</w:t>
            </w:r>
            <w:r w:rsidR="32EC9364" w:rsidRPr="0000334B">
              <w:rPr>
                <w:rFonts w:cs="Arial"/>
                <w:lang w:val="en-US"/>
              </w:rPr>
              <w:t>2</w:t>
            </w:r>
          </w:p>
        </w:tc>
      </w:tr>
      <w:tr w:rsidR="497E0C34" w14:paraId="6F4DFCC1" w14:textId="77777777" w:rsidTr="0000334B">
        <w:tc>
          <w:tcPr>
            <w:tcW w:w="3397" w:type="dxa"/>
            <w:shd w:val="clear" w:color="auto" w:fill="B4C6E7" w:themeFill="accent1" w:themeFillTint="66"/>
          </w:tcPr>
          <w:p w14:paraId="19CDD65F" w14:textId="5AD4D3A1" w:rsidR="15F93F21" w:rsidRDefault="15F93F21" w:rsidP="497E0C34">
            <w:pPr>
              <w:spacing w:line="259" w:lineRule="auto"/>
            </w:pPr>
            <w:r w:rsidRPr="0000334B">
              <w:rPr>
                <w:rFonts w:cs="Arial"/>
                <w:lang w:val="en-US"/>
              </w:rPr>
              <w:t>3 consecutive contacts</w:t>
            </w:r>
          </w:p>
        </w:tc>
        <w:tc>
          <w:tcPr>
            <w:tcW w:w="1843" w:type="dxa"/>
            <w:vAlign w:val="center"/>
          </w:tcPr>
          <w:p w14:paraId="24E07B7B" w14:textId="49F5A0D5" w:rsidR="12F85E91" w:rsidRDefault="12F85E91" w:rsidP="0000334B">
            <w:pPr>
              <w:spacing w:line="259" w:lineRule="auto"/>
              <w:jc w:val="center"/>
            </w:pPr>
            <w:r w:rsidRPr="0000334B">
              <w:rPr>
                <w:rFonts w:cs="Arial"/>
                <w:lang w:val="en-US"/>
              </w:rPr>
              <w:t>123</w:t>
            </w:r>
          </w:p>
        </w:tc>
        <w:tc>
          <w:tcPr>
            <w:tcW w:w="1985" w:type="dxa"/>
            <w:vAlign w:val="center"/>
          </w:tcPr>
          <w:p w14:paraId="0EF55A8B" w14:textId="4CD6BA4E" w:rsidR="497E0C34" w:rsidRPr="0000334B" w:rsidRDefault="497E0C34" w:rsidP="0000334B">
            <w:pPr>
              <w:jc w:val="center"/>
              <w:rPr>
                <w:rFonts w:cs="Arial"/>
                <w:lang w:val="en-US"/>
              </w:rPr>
            </w:pPr>
            <w:r w:rsidRPr="0000334B">
              <w:rPr>
                <w:rFonts w:cs="Arial"/>
                <w:lang w:val="en-US"/>
              </w:rPr>
              <w:t>0</w:t>
            </w:r>
          </w:p>
        </w:tc>
        <w:tc>
          <w:tcPr>
            <w:tcW w:w="1791" w:type="dxa"/>
            <w:vAlign w:val="center"/>
          </w:tcPr>
          <w:p w14:paraId="3576AEF0" w14:textId="49651F98" w:rsidR="76B36766" w:rsidRPr="0000334B" w:rsidRDefault="76B36766" w:rsidP="0000334B">
            <w:pPr>
              <w:spacing w:line="259" w:lineRule="auto"/>
              <w:jc w:val="center"/>
              <w:rPr>
                <w:rFonts w:cs="Arial"/>
                <w:lang w:val="en-US"/>
              </w:rPr>
            </w:pPr>
            <w:r w:rsidRPr="0000334B">
              <w:rPr>
                <w:rFonts w:cs="Arial"/>
                <w:lang w:val="en-US"/>
              </w:rPr>
              <w:t>123</w:t>
            </w:r>
          </w:p>
        </w:tc>
      </w:tr>
      <w:tr w:rsidR="497E0C34" w14:paraId="3BBDF413" w14:textId="77777777" w:rsidTr="0000334B">
        <w:tc>
          <w:tcPr>
            <w:tcW w:w="3397" w:type="dxa"/>
            <w:shd w:val="clear" w:color="auto" w:fill="B4C6E7" w:themeFill="accent1" w:themeFillTint="66"/>
          </w:tcPr>
          <w:p w14:paraId="697C0503" w14:textId="535FAACE" w:rsidR="5D0DC842" w:rsidRDefault="5D0DC842" w:rsidP="497E0C34">
            <w:pPr>
              <w:spacing w:line="259" w:lineRule="auto"/>
            </w:pPr>
            <w:r w:rsidRPr="0000334B">
              <w:rPr>
                <w:rFonts w:cs="Arial"/>
                <w:lang w:val="en-US"/>
              </w:rPr>
              <w:t>4 consecutive contacts</w:t>
            </w:r>
          </w:p>
        </w:tc>
        <w:tc>
          <w:tcPr>
            <w:tcW w:w="1843" w:type="dxa"/>
            <w:vAlign w:val="center"/>
          </w:tcPr>
          <w:p w14:paraId="33DDD38D" w14:textId="467DB2F2" w:rsidR="69F13304" w:rsidRDefault="69F13304" w:rsidP="0000334B">
            <w:pPr>
              <w:spacing w:line="259" w:lineRule="auto"/>
              <w:jc w:val="center"/>
            </w:pPr>
            <w:r w:rsidRPr="0000334B">
              <w:rPr>
                <w:rFonts w:cs="Arial"/>
                <w:lang w:val="en-US"/>
              </w:rPr>
              <w:t>6</w:t>
            </w:r>
            <w:r w:rsidR="4A209BF5" w:rsidRPr="0000334B">
              <w:rPr>
                <w:rFonts w:cs="Arial"/>
                <w:lang w:val="en-US"/>
              </w:rPr>
              <w:t>1</w:t>
            </w:r>
          </w:p>
        </w:tc>
        <w:tc>
          <w:tcPr>
            <w:tcW w:w="1985" w:type="dxa"/>
            <w:vAlign w:val="center"/>
          </w:tcPr>
          <w:p w14:paraId="5F00C595" w14:textId="08A7B104" w:rsidR="497E0C34" w:rsidRPr="0000334B" w:rsidRDefault="497E0C34" w:rsidP="0000334B">
            <w:pPr>
              <w:spacing w:line="259" w:lineRule="auto"/>
              <w:jc w:val="center"/>
              <w:rPr>
                <w:rFonts w:cs="Arial"/>
                <w:lang w:val="en-US"/>
              </w:rPr>
            </w:pPr>
            <w:r w:rsidRPr="0000334B">
              <w:rPr>
                <w:rFonts w:cs="Arial"/>
                <w:lang w:val="en-US"/>
              </w:rPr>
              <w:t>0</w:t>
            </w:r>
          </w:p>
        </w:tc>
        <w:tc>
          <w:tcPr>
            <w:tcW w:w="1791" w:type="dxa"/>
            <w:vAlign w:val="center"/>
          </w:tcPr>
          <w:p w14:paraId="0B200CCF" w14:textId="2C247D64" w:rsidR="3158A3E1" w:rsidRPr="0000334B" w:rsidRDefault="3158A3E1" w:rsidP="0000334B">
            <w:pPr>
              <w:jc w:val="center"/>
              <w:rPr>
                <w:rFonts w:cs="Arial"/>
                <w:lang w:val="en-US"/>
              </w:rPr>
            </w:pPr>
            <w:r w:rsidRPr="0000334B">
              <w:rPr>
                <w:rFonts w:cs="Arial"/>
                <w:lang w:val="en-US"/>
              </w:rPr>
              <w:t>55</w:t>
            </w:r>
          </w:p>
        </w:tc>
      </w:tr>
      <w:tr w:rsidR="497E0C34" w14:paraId="0F2AD8F8" w14:textId="77777777" w:rsidTr="0000334B">
        <w:tc>
          <w:tcPr>
            <w:tcW w:w="3397" w:type="dxa"/>
            <w:shd w:val="clear" w:color="auto" w:fill="B4C6E7" w:themeFill="accent1" w:themeFillTint="66"/>
          </w:tcPr>
          <w:p w14:paraId="3DE753FA" w14:textId="124131BD" w:rsidR="7345E2CF" w:rsidRDefault="7345E2CF" w:rsidP="497E0C34">
            <w:pPr>
              <w:spacing w:line="259" w:lineRule="auto"/>
            </w:pPr>
            <w:r w:rsidRPr="0000334B">
              <w:rPr>
                <w:rFonts w:cs="Arial"/>
                <w:lang w:val="en-US"/>
              </w:rPr>
              <w:t>5 consecutive contacts</w:t>
            </w:r>
          </w:p>
        </w:tc>
        <w:tc>
          <w:tcPr>
            <w:tcW w:w="1843" w:type="dxa"/>
            <w:vAlign w:val="center"/>
          </w:tcPr>
          <w:p w14:paraId="6AD837D4" w14:textId="235C3342" w:rsidR="5ED86C44" w:rsidRPr="0000334B" w:rsidRDefault="5ED86C44" w:rsidP="0000334B">
            <w:pPr>
              <w:spacing w:line="259" w:lineRule="auto"/>
              <w:jc w:val="center"/>
              <w:rPr>
                <w:rFonts w:cs="Arial"/>
                <w:lang w:val="en-US"/>
              </w:rPr>
            </w:pPr>
            <w:r w:rsidRPr="0000334B">
              <w:rPr>
                <w:rFonts w:cs="Arial"/>
                <w:lang w:val="en-US"/>
              </w:rPr>
              <w:t>0</w:t>
            </w:r>
          </w:p>
        </w:tc>
        <w:tc>
          <w:tcPr>
            <w:tcW w:w="1985" w:type="dxa"/>
            <w:vAlign w:val="center"/>
          </w:tcPr>
          <w:p w14:paraId="6AECD777" w14:textId="6006219B" w:rsidR="0444475E" w:rsidRPr="0000334B" w:rsidRDefault="0444475E" w:rsidP="0000334B">
            <w:pPr>
              <w:spacing w:line="259" w:lineRule="auto"/>
              <w:jc w:val="center"/>
              <w:rPr>
                <w:rFonts w:cs="Arial"/>
                <w:lang w:val="en-US"/>
              </w:rPr>
            </w:pPr>
            <w:r w:rsidRPr="0000334B">
              <w:rPr>
                <w:rFonts w:cs="Arial"/>
                <w:lang w:val="en-US"/>
              </w:rPr>
              <w:t>0</w:t>
            </w:r>
          </w:p>
        </w:tc>
        <w:tc>
          <w:tcPr>
            <w:tcW w:w="1791" w:type="dxa"/>
            <w:vAlign w:val="center"/>
          </w:tcPr>
          <w:p w14:paraId="409220F8" w14:textId="02ACD90D" w:rsidR="09556AF1" w:rsidRPr="0000334B" w:rsidRDefault="09556AF1" w:rsidP="0000334B">
            <w:pPr>
              <w:jc w:val="center"/>
              <w:rPr>
                <w:rFonts w:cs="Arial"/>
                <w:lang w:val="en-US"/>
              </w:rPr>
            </w:pPr>
            <w:r w:rsidRPr="0000334B">
              <w:rPr>
                <w:rFonts w:cs="Arial"/>
                <w:lang w:val="en-US"/>
              </w:rPr>
              <w:t>6</w:t>
            </w:r>
          </w:p>
        </w:tc>
      </w:tr>
      <w:tr w:rsidR="497E0C34" w14:paraId="7A5E4890" w14:textId="77777777" w:rsidTr="0000334B">
        <w:tc>
          <w:tcPr>
            <w:tcW w:w="3397" w:type="dxa"/>
            <w:shd w:val="clear" w:color="auto" w:fill="B4C6E7" w:themeFill="accent1" w:themeFillTint="66"/>
          </w:tcPr>
          <w:p w14:paraId="28313F3A" w14:textId="7F8DD66F" w:rsidR="497E0C34" w:rsidRPr="0000334B" w:rsidRDefault="497E0C34" w:rsidP="497E0C34">
            <w:pPr>
              <w:spacing w:line="259" w:lineRule="auto"/>
              <w:rPr>
                <w:rFonts w:cs="Arial"/>
                <w:lang w:val="en-US"/>
              </w:rPr>
            </w:pPr>
            <w:r w:rsidRPr="0000334B">
              <w:rPr>
                <w:rFonts w:cs="Arial"/>
                <w:lang w:val="en-US"/>
              </w:rPr>
              <w:t xml:space="preserve">Duration of </w:t>
            </w:r>
            <w:r w:rsidR="009A17CF" w:rsidRPr="0000334B">
              <w:rPr>
                <w:rFonts w:cs="Arial"/>
                <w:lang w:val="en-US"/>
              </w:rPr>
              <w:t>measurements</w:t>
            </w:r>
            <w:r w:rsidRPr="0000334B">
              <w:rPr>
                <w:rFonts w:cs="Arial"/>
                <w:lang w:val="en-US"/>
              </w:rPr>
              <w:t xml:space="preserve"> (h)</w:t>
            </w:r>
          </w:p>
        </w:tc>
        <w:tc>
          <w:tcPr>
            <w:tcW w:w="1843" w:type="dxa"/>
            <w:vAlign w:val="center"/>
          </w:tcPr>
          <w:p w14:paraId="7E469982" w14:textId="1EC60AA1" w:rsidR="1DEEE1A5" w:rsidRPr="0000334B" w:rsidRDefault="1DEEE1A5" w:rsidP="0000334B">
            <w:pPr>
              <w:spacing w:line="259" w:lineRule="auto"/>
              <w:jc w:val="center"/>
              <w:rPr>
                <w:rFonts w:cs="Arial"/>
                <w:lang w:val="en-US"/>
              </w:rPr>
            </w:pPr>
            <w:r w:rsidRPr="0000334B">
              <w:rPr>
                <w:rFonts w:cs="Arial"/>
                <w:lang w:val="en-US"/>
              </w:rPr>
              <w:t>966.66</w:t>
            </w:r>
          </w:p>
        </w:tc>
        <w:tc>
          <w:tcPr>
            <w:tcW w:w="1985" w:type="dxa"/>
            <w:vAlign w:val="center"/>
          </w:tcPr>
          <w:p w14:paraId="33F4061D" w14:textId="7F1D38C7" w:rsidR="098A4EE4" w:rsidRPr="0000334B" w:rsidRDefault="098A4EE4" w:rsidP="0000334B">
            <w:pPr>
              <w:spacing w:line="259" w:lineRule="auto"/>
              <w:jc w:val="center"/>
              <w:rPr>
                <w:rFonts w:cs="Arial"/>
                <w:lang w:val="en-US"/>
              </w:rPr>
            </w:pPr>
            <w:r w:rsidRPr="0000334B">
              <w:rPr>
                <w:rFonts w:cs="Arial"/>
                <w:lang w:val="en-US"/>
              </w:rPr>
              <w:t>517.23</w:t>
            </w:r>
          </w:p>
        </w:tc>
        <w:tc>
          <w:tcPr>
            <w:tcW w:w="1791" w:type="dxa"/>
            <w:vAlign w:val="center"/>
          </w:tcPr>
          <w:p w14:paraId="636E1E63" w14:textId="0B2F158E" w:rsidR="6F4357E0" w:rsidRPr="0000334B" w:rsidRDefault="6F4357E0" w:rsidP="0000334B">
            <w:pPr>
              <w:jc w:val="center"/>
              <w:rPr>
                <w:rFonts w:cs="Arial"/>
                <w:lang w:val="en-US"/>
              </w:rPr>
            </w:pPr>
            <w:r w:rsidRPr="0000334B">
              <w:rPr>
                <w:rFonts w:cs="Arial"/>
                <w:lang w:val="en-US"/>
              </w:rPr>
              <w:t>1483.9</w:t>
            </w:r>
          </w:p>
        </w:tc>
      </w:tr>
      <w:tr w:rsidR="497E0C34" w14:paraId="79A6CB8D" w14:textId="77777777" w:rsidTr="0000334B">
        <w:tc>
          <w:tcPr>
            <w:tcW w:w="3397" w:type="dxa"/>
            <w:shd w:val="clear" w:color="auto" w:fill="B4C6E7" w:themeFill="accent1" w:themeFillTint="66"/>
          </w:tcPr>
          <w:p w14:paraId="5DF61DFB" w14:textId="1A40C5EC" w:rsidR="497E0C34" w:rsidRPr="0000334B" w:rsidRDefault="497E0C34" w:rsidP="497E0C34">
            <w:pPr>
              <w:spacing w:line="259" w:lineRule="auto"/>
              <w:rPr>
                <w:rFonts w:cs="Arial"/>
                <w:lang w:val="en-US"/>
              </w:rPr>
            </w:pPr>
            <w:r w:rsidRPr="0000334B">
              <w:rPr>
                <w:rFonts w:cs="Arial"/>
                <w:lang w:val="en-US"/>
              </w:rPr>
              <w:t xml:space="preserve">Duration of </w:t>
            </w:r>
            <w:r w:rsidR="009A17CF" w:rsidRPr="0000334B">
              <w:rPr>
                <w:rFonts w:cs="Arial"/>
                <w:lang w:val="en-US"/>
              </w:rPr>
              <w:t>measurements</w:t>
            </w:r>
            <w:r w:rsidRPr="0000334B">
              <w:rPr>
                <w:rFonts w:cs="Arial"/>
                <w:lang w:val="en-US"/>
              </w:rPr>
              <w:t xml:space="preserve"> (d)</w:t>
            </w:r>
          </w:p>
        </w:tc>
        <w:tc>
          <w:tcPr>
            <w:tcW w:w="1843" w:type="dxa"/>
            <w:vAlign w:val="center"/>
          </w:tcPr>
          <w:p w14:paraId="18774221" w14:textId="6A35E997" w:rsidR="78C6C3E7" w:rsidRPr="0000334B" w:rsidRDefault="78C6C3E7" w:rsidP="0000334B">
            <w:pPr>
              <w:spacing w:line="259" w:lineRule="auto"/>
              <w:jc w:val="center"/>
              <w:rPr>
                <w:rFonts w:cs="Arial"/>
                <w:lang w:val="en-US"/>
              </w:rPr>
            </w:pPr>
            <w:r w:rsidRPr="0000334B">
              <w:rPr>
                <w:rFonts w:cs="Arial"/>
                <w:lang w:val="en-US"/>
              </w:rPr>
              <w:t>40.</w:t>
            </w:r>
            <w:r w:rsidR="578A47CD" w:rsidRPr="0000334B">
              <w:rPr>
                <w:rFonts w:cs="Arial"/>
                <w:lang w:val="en-US"/>
              </w:rPr>
              <w:t>27</w:t>
            </w:r>
          </w:p>
        </w:tc>
        <w:tc>
          <w:tcPr>
            <w:tcW w:w="1985" w:type="dxa"/>
            <w:vAlign w:val="center"/>
          </w:tcPr>
          <w:p w14:paraId="0C1E7C69" w14:textId="5482EB31" w:rsidR="4E119857" w:rsidRPr="0000334B" w:rsidRDefault="4E119857" w:rsidP="0000334B">
            <w:pPr>
              <w:spacing w:line="259" w:lineRule="auto"/>
              <w:jc w:val="center"/>
              <w:rPr>
                <w:rFonts w:cs="Arial"/>
                <w:lang w:val="en-US"/>
              </w:rPr>
            </w:pPr>
            <w:r w:rsidRPr="0000334B">
              <w:rPr>
                <w:rFonts w:cs="Arial"/>
                <w:lang w:val="en-US"/>
              </w:rPr>
              <w:t>21.55</w:t>
            </w:r>
          </w:p>
        </w:tc>
        <w:tc>
          <w:tcPr>
            <w:tcW w:w="1791" w:type="dxa"/>
            <w:vAlign w:val="center"/>
          </w:tcPr>
          <w:p w14:paraId="7A15996B" w14:textId="0DA931D1" w:rsidR="5D217E6F" w:rsidRPr="0000334B" w:rsidRDefault="5D217E6F" w:rsidP="0000334B">
            <w:pPr>
              <w:keepNext/>
              <w:jc w:val="center"/>
              <w:rPr>
                <w:rFonts w:cs="Arial"/>
                <w:b/>
                <w:lang w:val="en-US"/>
              </w:rPr>
            </w:pPr>
            <w:r w:rsidRPr="0000334B">
              <w:rPr>
                <w:rFonts w:cs="Arial"/>
                <w:b/>
                <w:lang w:val="en-US"/>
              </w:rPr>
              <w:t>61.83</w:t>
            </w:r>
          </w:p>
        </w:tc>
      </w:tr>
    </w:tbl>
    <w:p w14:paraId="3EEF4661" w14:textId="46DA89B9" w:rsidR="497E0C34" w:rsidRPr="00F651E8" w:rsidRDefault="00444898" w:rsidP="00F651E8">
      <w:pPr>
        <w:pStyle w:val="Descripcin"/>
        <w:rPr>
          <w:lang w:val="en-US"/>
        </w:rPr>
      </w:pPr>
      <w:r w:rsidRPr="000C1C5D">
        <w:rPr>
          <w:b/>
          <w:lang w:val="en-US"/>
        </w:rPr>
        <w:t xml:space="preserve">Table </w:t>
      </w:r>
      <w:r w:rsidR="00A23252">
        <w:rPr>
          <w:b/>
          <w:bCs/>
          <w:lang w:val="en-US"/>
        </w:rPr>
        <w:fldChar w:fldCharType="begin"/>
      </w:r>
      <w:r w:rsidR="00A23252">
        <w:rPr>
          <w:b/>
          <w:bCs/>
          <w:lang w:val="en-US"/>
        </w:rPr>
        <w:instrText xml:space="preserve"> STYLEREF 2 \s </w:instrText>
      </w:r>
      <w:r w:rsidR="00A23252">
        <w:rPr>
          <w:b/>
          <w:bCs/>
          <w:lang w:val="en-US"/>
        </w:rPr>
        <w:fldChar w:fldCharType="separate"/>
      </w:r>
      <w:r w:rsidR="00626EB2">
        <w:rPr>
          <w:b/>
          <w:bCs/>
          <w:noProof/>
          <w:lang w:val="en-US"/>
        </w:rPr>
        <w:t>4.1</w:t>
      </w:r>
      <w:r w:rsidR="00A23252">
        <w:rPr>
          <w:b/>
          <w:bCs/>
          <w:lang w:val="en-US"/>
        </w:rPr>
        <w:fldChar w:fldCharType="end"/>
      </w:r>
      <w:r w:rsidR="00A23252">
        <w:rPr>
          <w:b/>
          <w:bCs/>
          <w:lang w:val="en-US"/>
        </w:rPr>
        <w:t>.</w:t>
      </w:r>
      <w:r w:rsidR="00A23252">
        <w:rPr>
          <w:b/>
          <w:bCs/>
          <w:lang w:val="en-US"/>
        </w:rPr>
        <w:fldChar w:fldCharType="begin"/>
      </w:r>
      <w:r w:rsidR="00A23252">
        <w:rPr>
          <w:b/>
          <w:bCs/>
          <w:lang w:val="en-US"/>
        </w:rPr>
        <w:instrText xml:space="preserve"> SEQ Table \* ARABIC \s 2 </w:instrText>
      </w:r>
      <w:r w:rsidR="00A23252">
        <w:rPr>
          <w:b/>
          <w:bCs/>
          <w:lang w:val="en-US"/>
        </w:rPr>
        <w:fldChar w:fldCharType="separate"/>
      </w:r>
      <w:r w:rsidR="00626EB2">
        <w:rPr>
          <w:b/>
          <w:bCs/>
          <w:noProof/>
          <w:lang w:val="en-US"/>
        </w:rPr>
        <w:t>3</w:t>
      </w:r>
      <w:r w:rsidR="00A23252">
        <w:rPr>
          <w:b/>
          <w:bCs/>
          <w:lang w:val="en-US"/>
        </w:rPr>
        <w:fldChar w:fldCharType="end"/>
      </w:r>
      <w:r w:rsidR="00F651E8" w:rsidRPr="00F651E8">
        <w:rPr>
          <w:lang w:val="en-US"/>
        </w:rPr>
        <w:t>:</w:t>
      </w:r>
      <w:r w:rsidRPr="00F651E8">
        <w:rPr>
          <w:lang w:val="en-US"/>
        </w:rPr>
        <w:t xml:space="preserve"> Blocks of contacts and duration of the mission for an altitude of 500 km</w:t>
      </w:r>
      <w:r w:rsidR="00065943" w:rsidRPr="00F651E8">
        <w:rPr>
          <w:lang w:val="en-US"/>
        </w:rPr>
        <w:t xml:space="preserve">, considering only the accesses with the magnetic south pole, only the accesses with the magnetic north pole, and finally, considering the accesses with both poles, throughout the </w:t>
      </w:r>
      <w:r w:rsidR="005E54A8" w:rsidRPr="00F651E8">
        <w:rPr>
          <w:lang w:val="en-US"/>
        </w:rPr>
        <w:t>mission.</w:t>
      </w:r>
    </w:p>
    <w:p w14:paraId="10DFAA74" w14:textId="774046B9" w:rsidR="08F3B1C1" w:rsidRDefault="5EC56018" w:rsidP="49329351">
      <w:pPr>
        <w:rPr>
          <w:rFonts w:eastAsiaTheme="minorEastAsia"/>
          <w:lang w:val="en-US"/>
        </w:rPr>
      </w:pPr>
      <w:r w:rsidRPr="49329351">
        <w:rPr>
          <w:rFonts w:eastAsiaTheme="minorEastAsia"/>
          <w:lang w:val="en-US"/>
        </w:rPr>
        <w:t>And for 450 km:</w:t>
      </w:r>
    </w:p>
    <w:tbl>
      <w:tblPr>
        <w:tblStyle w:val="Tablaconcuadrcula"/>
        <w:tblW w:w="0" w:type="auto"/>
        <w:tblLook w:val="06A0" w:firstRow="1" w:lastRow="0" w:firstColumn="1" w:lastColumn="0" w:noHBand="1" w:noVBand="1"/>
      </w:tblPr>
      <w:tblGrid>
        <w:gridCol w:w="3397"/>
        <w:gridCol w:w="1843"/>
        <w:gridCol w:w="1985"/>
        <w:gridCol w:w="1791"/>
      </w:tblGrid>
      <w:tr w:rsidR="497E0C34" w14:paraId="6C8E2CAB" w14:textId="77777777" w:rsidTr="0000334B">
        <w:tc>
          <w:tcPr>
            <w:tcW w:w="3397" w:type="dxa"/>
            <w:tcBorders>
              <w:top w:val="nil"/>
              <w:left w:val="nil"/>
            </w:tcBorders>
          </w:tcPr>
          <w:p w14:paraId="60B4A5C8" w14:textId="5E929D47" w:rsidR="497E0C34" w:rsidRPr="0000334B" w:rsidRDefault="497E0C34" w:rsidP="497E0C34">
            <w:pPr>
              <w:rPr>
                <w:rFonts w:cs="Arial"/>
                <w:lang w:val="en-US"/>
              </w:rPr>
            </w:pPr>
          </w:p>
        </w:tc>
        <w:tc>
          <w:tcPr>
            <w:tcW w:w="1843" w:type="dxa"/>
            <w:shd w:val="clear" w:color="auto" w:fill="D9E2F3" w:themeFill="accent1" w:themeFillTint="33"/>
            <w:vAlign w:val="center"/>
          </w:tcPr>
          <w:p w14:paraId="2C8E4D09" w14:textId="4D1CF16A" w:rsidR="497E0C34" w:rsidRDefault="497E0C34" w:rsidP="0000334B">
            <w:pPr>
              <w:spacing w:line="259" w:lineRule="auto"/>
              <w:jc w:val="center"/>
            </w:pPr>
            <w:r w:rsidRPr="0000334B">
              <w:rPr>
                <w:rFonts w:cs="Arial"/>
                <w:lang w:val="en-US"/>
              </w:rPr>
              <w:t xml:space="preserve">Only </w:t>
            </w:r>
            <w:r w:rsidR="00065943" w:rsidRPr="0000334B">
              <w:rPr>
                <w:rFonts w:cs="Arial"/>
                <w:lang w:val="en-US"/>
              </w:rPr>
              <w:t>Magnetic South</w:t>
            </w:r>
            <w:r w:rsidRPr="0000334B">
              <w:rPr>
                <w:rFonts w:cs="Arial"/>
                <w:lang w:val="en-US"/>
              </w:rPr>
              <w:t xml:space="preserve"> Pole</w:t>
            </w:r>
          </w:p>
        </w:tc>
        <w:tc>
          <w:tcPr>
            <w:tcW w:w="1985" w:type="dxa"/>
            <w:shd w:val="clear" w:color="auto" w:fill="D9E2F3" w:themeFill="accent1" w:themeFillTint="33"/>
            <w:vAlign w:val="center"/>
          </w:tcPr>
          <w:p w14:paraId="703CE594" w14:textId="497E2140" w:rsidR="497E0C34" w:rsidRPr="0000334B" w:rsidRDefault="497E0C34" w:rsidP="0000334B">
            <w:pPr>
              <w:jc w:val="center"/>
              <w:rPr>
                <w:rFonts w:cs="Arial"/>
                <w:lang w:val="en-US"/>
              </w:rPr>
            </w:pPr>
            <w:r w:rsidRPr="0000334B">
              <w:rPr>
                <w:rFonts w:cs="Arial"/>
                <w:lang w:val="en-US"/>
              </w:rPr>
              <w:t xml:space="preserve">Only </w:t>
            </w:r>
            <w:r w:rsidR="00065943" w:rsidRPr="0000334B">
              <w:rPr>
                <w:rFonts w:cs="Arial"/>
                <w:lang w:val="en-US"/>
              </w:rPr>
              <w:t>Magnetic North</w:t>
            </w:r>
            <w:r w:rsidRPr="0000334B">
              <w:rPr>
                <w:rFonts w:cs="Arial"/>
                <w:lang w:val="en-US"/>
              </w:rPr>
              <w:t xml:space="preserve"> Pole</w:t>
            </w:r>
          </w:p>
        </w:tc>
        <w:tc>
          <w:tcPr>
            <w:tcW w:w="1791" w:type="dxa"/>
            <w:shd w:val="clear" w:color="auto" w:fill="D9E2F3" w:themeFill="accent1" w:themeFillTint="33"/>
            <w:vAlign w:val="center"/>
          </w:tcPr>
          <w:p w14:paraId="7E584520" w14:textId="2CFA281E" w:rsidR="497E0C34" w:rsidRPr="0000334B" w:rsidRDefault="497E0C34" w:rsidP="0000334B">
            <w:pPr>
              <w:jc w:val="center"/>
              <w:rPr>
                <w:rFonts w:cs="Arial"/>
                <w:lang w:val="en-US"/>
              </w:rPr>
            </w:pPr>
            <w:r w:rsidRPr="0000334B">
              <w:rPr>
                <w:rFonts w:cs="Arial"/>
                <w:lang w:val="en-US"/>
              </w:rPr>
              <w:t>Both Poles</w:t>
            </w:r>
          </w:p>
        </w:tc>
      </w:tr>
      <w:tr w:rsidR="497E0C34" w14:paraId="3436985D" w14:textId="77777777" w:rsidTr="0000334B">
        <w:tc>
          <w:tcPr>
            <w:tcW w:w="3397" w:type="dxa"/>
            <w:shd w:val="clear" w:color="auto" w:fill="B4C6E7" w:themeFill="accent1" w:themeFillTint="66"/>
          </w:tcPr>
          <w:p w14:paraId="44060646" w14:textId="03F34CD7" w:rsidR="497E0C34" w:rsidRPr="0000334B" w:rsidRDefault="497E0C34" w:rsidP="497E0C34">
            <w:pPr>
              <w:spacing w:line="259" w:lineRule="auto"/>
              <w:rPr>
                <w:rFonts w:cs="Arial"/>
                <w:lang w:val="en-US"/>
              </w:rPr>
            </w:pPr>
            <w:r w:rsidRPr="0000334B">
              <w:rPr>
                <w:rFonts w:cs="Arial"/>
                <w:lang w:val="en-US"/>
              </w:rPr>
              <w:t>Individual contacts</w:t>
            </w:r>
          </w:p>
        </w:tc>
        <w:tc>
          <w:tcPr>
            <w:tcW w:w="1843" w:type="dxa"/>
            <w:vAlign w:val="center"/>
          </w:tcPr>
          <w:p w14:paraId="3549FB5E" w14:textId="12861030" w:rsidR="270A414F" w:rsidRPr="0000334B" w:rsidRDefault="270A414F" w:rsidP="0000334B">
            <w:pPr>
              <w:spacing w:line="259" w:lineRule="auto"/>
              <w:jc w:val="center"/>
              <w:rPr>
                <w:rFonts w:cs="Arial"/>
                <w:lang w:val="en-US"/>
              </w:rPr>
            </w:pPr>
            <w:r w:rsidRPr="0000334B">
              <w:rPr>
                <w:rFonts w:cs="Arial"/>
                <w:lang w:val="en-US"/>
              </w:rPr>
              <w:t>1</w:t>
            </w:r>
          </w:p>
        </w:tc>
        <w:tc>
          <w:tcPr>
            <w:tcW w:w="1985" w:type="dxa"/>
            <w:vAlign w:val="center"/>
          </w:tcPr>
          <w:p w14:paraId="2EDE8961" w14:textId="4F1C0E96" w:rsidR="2A366FF4" w:rsidRPr="0000334B" w:rsidRDefault="2A366FF4" w:rsidP="0000334B">
            <w:pPr>
              <w:spacing w:line="259" w:lineRule="auto"/>
              <w:jc w:val="center"/>
              <w:rPr>
                <w:rFonts w:cs="Arial"/>
                <w:lang w:val="en-US"/>
              </w:rPr>
            </w:pPr>
            <w:r w:rsidRPr="0000334B">
              <w:rPr>
                <w:rFonts w:cs="Arial"/>
                <w:lang w:val="en-US"/>
              </w:rPr>
              <w:t>345</w:t>
            </w:r>
          </w:p>
        </w:tc>
        <w:tc>
          <w:tcPr>
            <w:tcW w:w="1791" w:type="dxa"/>
            <w:vAlign w:val="center"/>
          </w:tcPr>
          <w:p w14:paraId="10B49836" w14:textId="2DAEE47F" w:rsidR="62F8F0E3" w:rsidRPr="0000334B" w:rsidRDefault="62F8F0E3" w:rsidP="0000334B">
            <w:pPr>
              <w:spacing w:line="259" w:lineRule="auto"/>
              <w:jc w:val="center"/>
              <w:rPr>
                <w:rFonts w:cs="Arial"/>
                <w:lang w:val="en-US"/>
              </w:rPr>
            </w:pPr>
            <w:r w:rsidRPr="0000334B">
              <w:rPr>
                <w:rFonts w:cs="Arial"/>
                <w:lang w:val="en-US"/>
              </w:rPr>
              <w:t>322</w:t>
            </w:r>
          </w:p>
        </w:tc>
      </w:tr>
      <w:tr w:rsidR="497E0C34" w14:paraId="565DBFF5" w14:textId="77777777" w:rsidTr="0000334B">
        <w:tc>
          <w:tcPr>
            <w:tcW w:w="3397" w:type="dxa"/>
            <w:shd w:val="clear" w:color="auto" w:fill="B4C6E7" w:themeFill="accent1" w:themeFillTint="66"/>
          </w:tcPr>
          <w:p w14:paraId="204C4AC2" w14:textId="75CE668D" w:rsidR="270A414F" w:rsidRDefault="270A414F" w:rsidP="497E0C34">
            <w:pPr>
              <w:spacing w:line="259" w:lineRule="auto"/>
            </w:pPr>
            <w:r w:rsidRPr="0000334B">
              <w:rPr>
                <w:rFonts w:cs="Arial"/>
                <w:lang w:val="en-US"/>
              </w:rPr>
              <w:t>Double contacts</w:t>
            </w:r>
          </w:p>
        </w:tc>
        <w:tc>
          <w:tcPr>
            <w:tcW w:w="1843" w:type="dxa"/>
            <w:vAlign w:val="center"/>
          </w:tcPr>
          <w:p w14:paraId="737A141B" w14:textId="608B1A42" w:rsidR="270A414F" w:rsidRPr="0000334B" w:rsidRDefault="270A414F" w:rsidP="0000334B">
            <w:pPr>
              <w:spacing w:line="259" w:lineRule="auto"/>
              <w:jc w:val="center"/>
              <w:rPr>
                <w:rFonts w:cs="Arial"/>
                <w:lang w:val="en-US"/>
              </w:rPr>
            </w:pPr>
            <w:r w:rsidRPr="0000334B">
              <w:rPr>
                <w:rFonts w:cs="Arial"/>
                <w:lang w:val="en-US"/>
              </w:rPr>
              <w:t>1</w:t>
            </w:r>
          </w:p>
        </w:tc>
        <w:tc>
          <w:tcPr>
            <w:tcW w:w="1985" w:type="dxa"/>
            <w:vAlign w:val="center"/>
          </w:tcPr>
          <w:p w14:paraId="1AC6189C" w14:textId="34C93C44" w:rsidR="32D63A31" w:rsidRPr="0000334B" w:rsidRDefault="32D63A31" w:rsidP="0000334B">
            <w:pPr>
              <w:jc w:val="center"/>
              <w:rPr>
                <w:rFonts w:cs="Arial"/>
                <w:lang w:val="en-US"/>
              </w:rPr>
            </w:pPr>
            <w:r w:rsidRPr="0000334B">
              <w:rPr>
                <w:rFonts w:cs="Arial"/>
                <w:lang w:val="en-US"/>
              </w:rPr>
              <w:t>0</w:t>
            </w:r>
          </w:p>
        </w:tc>
        <w:tc>
          <w:tcPr>
            <w:tcW w:w="1791" w:type="dxa"/>
            <w:vAlign w:val="center"/>
          </w:tcPr>
          <w:p w14:paraId="70EBD666" w14:textId="4D12D4B8" w:rsidR="41C69D49" w:rsidRPr="0000334B" w:rsidRDefault="41C69D49" w:rsidP="0000334B">
            <w:pPr>
              <w:spacing w:line="259" w:lineRule="auto"/>
              <w:jc w:val="center"/>
              <w:rPr>
                <w:rFonts w:cs="Arial"/>
                <w:lang w:val="en-US"/>
              </w:rPr>
            </w:pPr>
            <w:r w:rsidRPr="0000334B">
              <w:rPr>
                <w:rFonts w:cs="Arial"/>
                <w:lang w:val="en-US"/>
              </w:rPr>
              <w:t>1</w:t>
            </w:r>
          </w:p>
        </w:tc>
      </w:tr>
      <w:tr w:rsidR="497E0C34" w14:paraId="7DC89BE7" w14:textId="77777777" w:rsidTr="0000334B">
        <w:tc>
          <w:tcPr>
            <w:tcW w:w="3397" w:type="dxa"/>
            <w:shd w:val="clear" w:color="auto" w:fill="B4C6E7" w:themeFill="accent1" w:themeFillTint="66"/>
          </w:tcPr>
          <w:p w14:paraId="3531FB4F" w14:textId="127F4D37" w:rsidR="270A414F" w:rsidRDefault="270A414F" w:rsidP="497E0C34">
            <w:pPr>
              <w:spacing w:line="259" w:lineRule="auto"/>
            </w:pPr>
            <w:r w:rsidRPr="0000334B">
              <w:rPr>
                <w:rFonts w:cs="Arial"/>
                <w:lang w:val="en-US"/>
              </w:rPr>
              <w:t>3 consecutive contacts</w:t>
            </w:r>
          </w:p>
        </w:tc>
        <w:tc>
          <w:tcPr>
            <w:tcW w:w="1843" w:type="dxa"/>
            <w:vAlign w:val="center"/>
          </w:tcPr>
          <w:p w14:paraId="5858FFFC" w14:textId="788683D9" w:rsidR="270A414F" w:rsidRPr="0000334B" w:rsidRDefault="270A414F" w:rsidP="0000334B">
            <w:pPr>
              <w:spacing w:line="259" w:lineRule="auto"/>
              <w:jc w:val="center"/>
              <w:rPr>
                <w:rFonts w:cs="Arial"/>
                <w:lang w:val="en-US"/>
              </w:rPr>
            </w:pPr>
            <w:r w:rsidRPr="0000334B">
              <w:rPr>
                <w:rFonts w:cs="Arial"/>
                <w:lang w:val="en-US"/>
              </w:rPr>
              <w:t>46</w:t>
            </w:r>
          </w:p>
        </w:tc>
        <w:tc>
          <w:tcPr>
            <w:tcW w:w="1985" w:type="dxa"/>
            <w:vAlign w:val="center"/>
          </w:tcPr>
          <w:p w14:paraId="276782C6" w14:textId="3123EC1E" w:rsidR="7A0EA7F7" w:rsidRPr="0000334B" w:rsidRDefault="7A0EA7F7" w:rsidP="0000334B">
            <w:pPr>
              <w:spacing w:line="259" w:lineRule="auto"/>
              <w:jc w:val="center"/>
              <w:rPr>
                <w:rFonts w:cs="Arial"/>
                <w:lang w:val="en-US"/>
              </w:rPr>
            </w:pPr>
            <w:r w:rsidRPr="0000334B">
              <w:rPr>
                <w:rFonts w:cs="Arial"/>
                <w:lang w:val="en-US"/>
              </w:rPr>
              <w:t>0</w:t>
            </w:r>
          </w:p>
        </w:tc>
        <w:tc>
          <w:tcPr>
            <w:tcW w:w="1791" w:type="dxa"/>
            <w:vAlign w:val="center"/>
          </w:tcPr>
          <w:p w14:paraId="6518D51E" w14:textId="3437BA92" w:rsidR="41C69D49" w:rsidRPr="0000334B" w:rsidRDefault="41C69D49" w:rsidP="0000334B">
            <w:pPr>
              <w:jc w:val="center"/>
              <w:rPr>
                <w:rFonts w:cs="Arial"/>
                <w:lang w:val="en-US"/>
              </w:rPr>
            </w:pPr>
            <w:r w:rsidRPr="0000334B">
              <w:rPr>
                <w:rFonts w:cs="Arial"/>
                <w:lang w:val="en-US"/>
              </w:rPr>
              <w:t>46</w:t>
            </w:r>
          </w:p>
        </w:tc>
      </w:tr>
      <w:tr w:rsidR="497E0C34" w14:paraId="6EAF2C17" w14:textId="77777777" w:rsidTr="0000334B">
        <w:tc>
          <w:tcPr>
            <w:tcW w:w="3397" w:type="dxa"/>
            <w:shd w:val="clear" w:color="auto" w:fill="B4C6E7" w:themeFill="accent1" w:themeFillTint="66"/>
          </w:tcPr>
          <w:p w14:paraId="7A770CD2" w14:textId="4038919F" w:rsidR="270A414F" w:rsidRDefault="270A414F" w:rsidP="497E0C34">
            <w:pPr>
              <w:spacing w:line="259" w:lineRule="auto"/>
            </w:pPr>
            <w:r w:rsidRPr="0000334B">
              <w:rPr>
                <w:rFonts w:cs="Arial"/>
                <w:lang w:val="en-US"/>
              </w:rPr>
              <w:t>4 consecutive contacts</w:t>
            </w:r>
          </w:p>
        </w:tc>
        <w:tc>
          <w:tcPr>
            <w:tcW w:w="1843" w:type="dxa"/>
            <w:vAlign w:val="center"/>
          </w:tcPr>
          <w:p w14:paraId="305514C5" w14:textId="44BAB06B" w:rsidR="270A414F" w:rsidRPr="0000334B" w:rsidRDefault="270A414F" w:rsidP="0000334B">
            <w:pPr>
              <w:spacing w:line="259" w:lineRule="auto"/>
              <w:jc w:val="center"/>
              <w:rPr>
                <w:rFonts w:cs="Arial"/>
                <w:lang w:val="en-US"/>
              </w:rPr>
            </w:pPr>
            <w:r w:rsidRPr="0000334B">
              <w:rPr>
                <w:rFonts w:cs="Arial"/>
                <w:lang w:val="en-US"/>
              </w:rPr>
              <w:t>135</w:t>
            </w:r>
          </w:p>
        </w:tc>
        <w:tc>
          <w:tcPr>
            <w:tcW w:w="1985" w:type="dxa"/>
            <w:vAlign w:val="center"/>
          </w:tcPr>
          <w:p w14:paraId="51B69F78" w14:textId="3838EFFA" w:rsidR="7A0EA7F7" w:rsidRPr="0000334B" w:rsidRDefault="7A0EA7F7" w:rsidP="0000334B">
            <w:pPr>
              <w:spacing w:line="259" w:lineRule="auto"/>
              <w:jc w:val="center"/>
              <w:rPr>
                <w:rFonts w:cs="Arial"/>
                <w:lang w:val="en-US"/>
              </w:rPr>
            </w:pPr>
            <w:r w:rsidRPr="0000334B">
              <w:rPr>
                <w:rFonts w:cs="Arial"/>
                <w:lang w:val="en-US"/>
              </w:rPr>
              <w:t>0</w:t>
            </w:r>
          </w:p>
        </w:tc>
        <w:tc>
          <w:tcPr>
            <w:tcW w:w="1791" w:type="dxa"/>
            <w:vAlign w:val="center"/>
          </w:tcPr>
          <w:p w14:paraId="4CC37AF0" w14:textId="59220EAF" w:rsidR="03A67E4B" w:rsidRPr="0000334B" w:rsidRDefault="03A67E4B" w:rsidP="0000334B">
            <w:pPr>
              <w:jc w:val="center"/>
              <w:rPr>
                <w:rFonts w:cs="Arial"/>
                <w:lang w:val="en-US"/>
              </w:rPr>
            </w:pPr>
            <w:r w:rsidRPr="0000334B">
              <w:rPr>
                <w:rFonts w:cs="Arial"/>
                <w:lang w:val="en-US"/>
              </w:rPr>
              <w:t>111</w:t>
            </w:r>
          </w:p>
        </w:tc>
      </w:tr>
      <w:tr w:rsidR="497E0C34" w14:paraId="0CBF9189" w14:textId="77777777" w:rsidTr="0000334B">
        <w:tc>
          <w:tcPr>
            <w:tcW w:w="3397" w:type="dxa"/>
            <w:shd w:val="clear" w:color="auto" w:fill="B4C6E7" w:themeFill="accent1" w:themeFillTint="66"/>
          </w:tcPr>
          <w:p w14:paraId="1D52ADA0" w14:textId="0F45C8ED" w:rsidR="03A67E4B" w:rsidRPr="0000334B" w:rsidRDefault="03A67E4B" w:rsidP="497E0C34">
            <w:pPr>
              <w:spacing w:line="259" w:lineRule="auto"/>
              <w:rPr>
                <w:rFonts w:cs="Arial"/>
                <w:lang w:val="en-US"/>
              </w:rPr>
            </w:pPr>
            <w:r w:rsidRPr="0000334B">
              <w:rPr>
                <w:rFonts w:cs="Arial"/>
                <w:lang w:val="en-US"/>
              </w:rPr>
              <w:t>5 consecutive contacts</w:t>
            </w:r>
          </w:p>
        </w:tc>
        <w:tc>
          <w:tcPr>
            <w:tcW w:w="1843" w:type="dxa"/>
            <w:vAlign w:val="center"/>
          </w:tcPr>
          <w:p w14:paraId="2B432C6C" w14:textId="0178D5C3" w:rsidR="03A67E4B" w:rsidRPr="0000334B" w:rsidRDefault="03A67E4B" w:rsidP="0000334B">
            <w:pPr>
              <w:spacing w:line="259" w:lineRule="auto"/>
              <w:jc w:val="center"/>
              <w:rPr>
                <w:rFonts w:cs="Arial"/>
                <w:lang w:val="en-US"/>
              </w:rPr>
            </w:pPr>
            <w:r w:rsidRPr="0000334B">
              <w:rPr>
                <w:rFonts w:cs="Arial"/>
                <w:lang w:val="en-US"/>
              </w:rPr>
              <w:t>0</w:t>
            </w:r>
          </w:p>
        </w:tc>
        <w:tc>
          <w:tcPr>
            <w:tcW w:w="1985" w:type="dxa"/>
            <w:vAlign w:val="center"/>
          </w:tcPr>
          <w:p w14:paraId="19EDE6E8" w14:textId="49B43876" w:rsidR="03A67E4B" w:rsidRPr="0000334B" w:rsidRDefault="03A67E4B" w:rsidP="0000334B">
            <w:pPr>
              <w:spacing w:line="259" w:lineRule="auto"/>
              <w:jc w:val="center"/>
              <w:rPr>
                <w:rFonts w:cs="Arial"/>
                <w:lang w:val="en-US"/>
              </w:rPr>
            </w:pPr>
            <w:r w:rsidRPr="0000334B">
              <w:rPr>
                <w:rFonts w:cs="Arial"/>
                <w:lang w:val="en-US"/>
              </w:rPr>
              <w:t>0</w:t>
            </w:r>
          </w:p>
        </w:tc>
        <w:tc>
          <w:tcPr>
            <w:tcW w:w="1791" w:type="dxa"/>
            <w:vAlign w:val="center"/>
          </w:tcPr>
          <w:p w14:paraId="382B4ACA" w14:textId="3AAFCFB6" w:rsidR="03A67E4B" w:rsidRPr="0000334B" w:rsidRDefault="03A67E4B" w:rsidP="0000334B">
            <w:pPr>
              <w:jc w:val="center"/>
              <w:rPr>
                <w:rFonts w:cs="Arial"/>
                <w:lang w:val="en-US"/>
              </w:rPr>
            </w:pPr>
            <w:r w:rsidRPr="0000334B">
              <w:rPr>
                <w:rFonts w:cs="Arial"/>
                <w:lang w:val="en-US"/>
              </w:rPr>
              <w:t>24</w:t>
            </w:r>
          </w:p>
        </w:tc>
      </w:tr>
      <w:tr w:rsidR="497E0C34" w14:paraId="01EB63B5" w14:textId="77777777" w:rsidTr="0000334B">
        <w:tc>
          <w:tcPr>
            <w:tcW w:w="3397" w:type="dxa"/>
            <w:shd w:val="clear" w:color="auto" w:fill="B4C6E7" w:themeFill="accent1" w:themeFillTint="66"/>
          </w:tcPr>
          <w:p w14:paraId="5BCF10E5" w14:textId="07FADC2E" w:rsidR="497E0C34" w:rsidRPr="0000334B" w:rsidRDefault="497E0C34" w:rsidP="497E0C34">
            <w:pPr>
              <w:spacing w:line="259" w:lineRule="auto"/>
              <w:rPr>
                <w:rFonts w:cs="Arial"/>
                <w:lang w:val="en-US"/>
              </w:rPr>
            </w:pPr>
            <w:r w:rsidRPr="0000334B">
              <w:rPr>
                <w:rFonts w:cs="Arial"/>
                <w:lang w:val="en-US"/>
              </w:rPr>
              <w:t xml:space="preserve">Duration of </w:t>
            </w:r>
            <w:r w:rsidR="009A17CF" w:rsidRPr="0000334B">
              <w:rPr>
                <w:rFonts w:cs="Arial"/>
                <w:lang w:val="en-US"/>
              </w:rPr>
              <w:t>measurements</w:t>
            </w:r>
            <w:r w:rsidRPr="0000334B">
              <w:rPr>
                <w:rFonts w:cs="Arial"/>
                <w:lang w:val="en-US"/>
              </w:rPr>
              <w:t xml:space="preserve"> (h)</w:t>
            </w:r>
          </w:p>
        </w:tc>
        <w:tc>
          <w:tcPr>
            <w:tcW w:w="1843" w:type="dxa"/>
            <w:vAlign w:val="center"/>
          </w:tcPr>
          <w:p w14:paraId="41858AE3" w14:textId="66D7BE6D" w:rsidR="3BF30632" w:rsidRPr="0000334B" w:rsidRDefault="3BF30632" w:rsidP="0000334B">
            <w:pPr>
              <w:spacing w:line="259" w:lineRule="auto"/>
              <w:jc w:val="center"/>
              <w:rPr>
                <w:rFonts w:cs="Arial"/>
                <w:lang w:val="en-US"/>
              </w:rPr>
            </w:pPr>
            <w:r w:rsidRPr="0000334B">
              <w:rPr>
                <w:rFonts w:cs="Arial"/>
                <w:lang w:val="en-US"/>
              </w:rPr>
              <w:t>1062.21</w:t>
            </w:r>
          </w:p>
        </w:tc>
        <w:tc>
          <w:tcPr>
            <w:tcW w:w="1985" w:type="dxa"/>
            <w:vAlign w:val="center"/>
          </w:tcPr>
          <w:p w14:paraId="029E8735" w14:textId="2CDCB482" w:rsidR="5D353BF6" w:rsidRPr="0000334B" w:rsidRDefault="5D353BF6" w:rsidP="0000334B">
            <w:pPr>
              <w:spacing w:line="259" w:lineRule="auto"/>
              <w:jc w:val="center"/>
              <w:rPr>
                <w:rFonts w:cs="Arial"/>
                <w:lang w:val="en-US"/>
              </w:rPr>
            </w:pPr>
            <w:r w:rsidRPr="0000334B">
              <w:rPr>
                <w:rFonts w:cs="Arial"/>
                <w:lang w:val="en-US"/>
              </w:rPr>
              <w:t>538.12</w:t>
            </w:r>
          </w:p>
        </w:tc>
        <w:tc>
          <w:tcPr>
            <w:tcW w:w="1791" w:type="dxa"/>
            <w:vAlign w:val="center"/>
          </w:tcPr>
          <w:p w14:paraId="2E1C731F" w14:textId="5A3D1257" w:rsidR="67D4D404" w:rsidRPr="0000334B" w:rsidRDefault="67D4D404" w:rsidP="0000334B">
            <w:pPr>
              <w:jc w:val="center"/>
              <w:rPr>
                <w:rFonts w:cs="Arial"/>
                <w:lang w:val="en-US"/>
              </w:rPr>
            </w:pPr>
            <w:r w:rsidRPr="0000334B">
              <w:rPr>
                <w:rFonts w:cs="Arial"/>
                <w:lang w:val="en-US"/>
              </w:rPr>
              <w:t>1600.32</w:t>
            </w:r>
          </w:p>
        </w:tc>
      </w:tr>
      <w:tr w:rsidR="497E0C34" w14:paraId="1153EB8D" w14:textId="77777777" w:rsidTr="0000334B">
        <w:tc>
          <w:tcPr>
            <w:tcW w:w="3397" w:type="dxa"/>
            <w:shd w:val="clear" w:color="auto" w:fill="B4C6E7" w:themeFill="accent1" w:themeFillTint="66"/>
          </w:tcPr>
          <w:p w14:paraId="2D1F50CA" w14:textId="078282E0" w:rsidR="497E0C34" w:rsidRPr="0000334B" w:rsidRDefault="497E0C34" w:rsidP="497E0C34">
            <w:pPr>
              <w:spacing w:line="259" w:lineRule="auto"/>
              <w:rPr>
                <w:rFonts w:cs="Arial"/>
                <w:lang w:val="en-US"/>
              </w:rPr>
            </w:pPr>
            <w:r w:rsidRPr="0000334B">
              <w:rPr>
                <w:rFonts w:cs="Arial"/>
                <w:lang w:val="en-US"/>
              </w:rPr>
              <w:t xml:space="preserve">Duration of </w:t>
            </w:r>
            <w:r w:rsidR="009A17CF" w:rsidRPr="0000334B">
              <w:rPr>
                <w:rFonts w:cs="Arial"/>
                <w:lang w:val="en-US"/>
              </w:rPr>
              <w:t>measurements</w:t>
            </w:r>
            <w:r w:rsidRPr="0000334B">
              <w:rPr>
                <w:rFonts w:cs="Arial"/>
                <w:lang w:val="en-US"/>
              </w:rPr>
              <w:t xml:space="preserve"> (d)</w:t>
            </w:r>
          </w:p>
        </w:tc>
        <w:tc>
          <w:tcPr>
            <w:tcW w:w="1843" w:type="dxa"/>
            <w:vAlign w:val="center"/>
          </w:tcPr>
          <w:p w14:paraId="21292B2C" w14:textId="0B6DE9A2" w:rsidR="675A961A" w:rsidRPr="0000334B" w:rsidRDefault="675A961A" w:rsidP="0000334B">
            <w:pPr>
              <w:spacing w:line="259" w:lineRule="auto"/>
              <w:jc w:val="center"/>
              <w:rPr>
                <w:rFonts w:cs="Arial"/>
                <w:lang w:val="en-US"/>
              </w:rPr>
            </w:pPr>
            <w:r w:rsidRPr="0000334B">
              <w:rPr>
                <w:rFonts w:cs="Arial"/>
                <w:lang w:val="en-US"/>
              </w:rPr>
              <w:t>44.25</w:t>
            </w:r>
          </w:p>
        </w:tc>
        <w:tc>
          <w:tcPr>
            <w:tcW w:w="1985" w:type="dxa"/>
            <w:vAlign w:val="center"/>
          </w:tcPr>
          <w:p w14:paraId="2FD43A75" w14:textId="3046BE14" w:rsidR="22DA9180" w:rsidRPr="0000334B" w:rsidRDefault="22DA9180" w:rsidP="0000334B">
            <w:pPr>
              <w:spacing w:line="259" w:lineRule="auto"/>
              <w:jc w:val="center"/>
              <w:rPr>
                <w:rFonts w:cs="Arial"/>
                <w:lang w:val="en-US"/>
              </w:rPr>
            </w:pPr>
            <w:r w:rsidRPr="0000334B">
              <w:rPr>
                <w:rFonts w:cs="Arial"/>
                <w:lang w:val="en-US"/>
              </w:rPr>
              <w:t>22.42</w:t>
            </w:r>
          </w:p>
        </w:tc>
        <w:tc>
          <w:tcPr>
            <w:tcW w:w="1791" w:type="dxa"/>
            <w:vAlign w:val="center"/>
          </w:tcPr>
          <w:p w14:paraId="6F73F3B2" w14:textId="5F492916" w:rsidR="77E1B5C6" w:rsidRPr="0000334B" w:rsidRDefault="77E1B5C6" w:rsidP="0000334B">
            <w:pPr>
              <w:keepNext/>
              <w:jc w:val="center"/>
              <w:rPr>
                <w:rFonts w:cs="Arial"/>
                <w:b/>
                <w:lang w:val="en-US"/>
              </w:rPr>
            </w:pPr>
            <w:r w:rsidRPr="0000334B">
              <w:rPr>
                <w:rFonts w:cs="Arial"/>
                <w:b/>
                <w:lang w:val="en-US"/>
              </w:rPr>
              <w:t>66.68</w:t>
            </w:r>
          </w:p>
        </w:tc>
      </w:tr>
    </w:tbl>
    <w:p w14:paraId="07DD179A" w14:textId="39BE8553" w:rsidR="00BE404B" w:rsidRPr="000C1C5D" w:rsidRDefault="00444898" w:rsidP="000C1C5D">
      <w:pPr>
        <w:pStyle w:val="Descripcin"/>
        <w:rPr>
          <w:lang w:val="en-US"/>
        </w:rPr>
      </w:pPr>
      <w:r w:rsidRPr="000C1C5D">
        <w:rPr>
          <w:b/>
          <w:lang w:val="en-US"/>
        </w:rPr>
        <w:t xml:space="preserve">Table </w:t>
      </w:r>
      <w:r w:rsidR="00A23252">
        <w:rPr>
          <w:b/>
          <w:bCs/>
          <w:lang w:val="en-US"/>
        </w:rPr>
        <w:fldChar w:fldCharType="begin"/>
      </w:r>
      <w:r w:rsidR="00A23252">
        <w:rPr>
          <w:b/>
          <w:bCs/>
          <w:lang w:val="en-US"/>
        </w:rPr>
        <w:instrText xml:space="preserve"> STYLEREF 2 \s </w:instrText>
      </w:r>
      <w:r w:rsidR="00A23252">
        <w:rPr>
          <w:b/>
          <w:bCs/>
          <w:lang w:val="en-US"/>
        </w:rPr>
        <w:fldChar w:fldCharType="separate"/>
      </w:r>
      <w:r w:rsidR="00626EB2">
        <w:rPr>
          <w:b/>
          <w:bCs/>
          <w:noProof/>
          <w:lang w:val="en-US"/>
        </w:rPr>
        <w:t>4.1</w:t>
      </w:r>
      <w:r w:rsidR="00A23252">
        <w:rPr>
          <w:b/>
          <w:bCs/>
          <w:lang w:val="en-US"/>
        </w:rPr>
        <w:fldChar w:fldCharType="end"/>
      </w:r>
      <w:r w:rsidR="00A23252">
        <w:rPr>
          <w:b/>
          <w:bCs/>
          <w:lang w:val="en-US"/>
        </w:rPr>
        <w:t>.</w:t>
      </w:r>
      <w:r w:rsidR="00A23252">
        <w:rPr>
          <w:b/>
          <w:bCs/>
          <w:lang w:val="en-US"/>
        </w:rPr>
        <w:fldChar w:fldCharType="begin"/>
      </w:r>
      <w:r w:rsidR="00A23252">
        <w:rPr>
          <w:b/>
          <w:bCs/>
          <w:lang w:val="en-US"/>
        </w:rPr>
        <w:instrText xml:space="preserve"> SEQ Table \* ARABIC \s 2 </w:instrText>
      </w:r>
      <w:r w:rsidR="00A23252">
        <w:rPr>
          <w:b/>
          <w:bCs/>
          <w:lang w:val="en-US"/>
        </w:rPr>
        <w:fldChar w:fldCharType="separate"/>
      </w:r>
      <w:r w:rsidR="00626EB2">
        <w:rPr>
          <w:b/>
          <w:bCs/>
          <w:noProof/>
          <w:lang w:val="en-US"/>
        </w:rPr>
        <w:t>4</w:t>
      </w:r>
      <w:r w:rsidR="00A23252">
        <w:rPr>
          <w:b/>
          <w:bCs/>
          <w:lang w:val="en-US"/>
        </w:rPr>
        <w:fldChar w:fldCharType="end"/>
      </w:r>
      <w:r w:rsidR="000C1C5D" w:rsidRPr="000C1C5D">
        <w:rPr>
          <w:lang w:val="en-US"/>
        </w:rPr>
        <w:t>:</w:t>
      </w:r>
      <w:r w:rsidRPr="000C1C5D">
        <w:rPr>
          <w:lang w:val="en-US"/>
        </w:rPr>
        <w:t xml:space="preserve"> Blocks of contacts and duration of the mission for an altitude of 450 km</w:t>
      </w:r>
      <w:r w:rsidR="00065943" w:rsidRPr="000C1C5D">
        <w:rPr>
          <w:lang w:val="en-US"/>
        </w:rPr>
        <w:t>, considering only the accesses with the magnetic south pole, only the accesses with the magnetic north pole, and finally, considering the accesses with both poles, throughout the</w:t>
      </w:r>
      <w:r w:rsidR="00065943">
        <w:rPr>
          <w:lang w:val="en-US"/>
        </w:rPr>
        <w:t xml:space="preserve"> </w:t>
      </w:r>
      <w:r w:rsidR="005E54A8">
        <w:rPr>
          <w:lang w:val="en-US"/>
        </w:rPr>
        <w:t>mission.</w:t>
      </w:r>
    </w:p>
    <w:p w14:paraId="7057C61A" w14:textId="741B6A54" w:rsidR="00B6524A" w:rsidRDefault="00B6524A" w:rsidP="49329351">
      <w:pPr>
        <w:rPr>
          <w:rFonts w:eastAsiaTheme="minorEastAsia"/>
          <w:lang w:val="en-US"/>
        </w:rPr>
      </w:pPr>
      <w:r w:rsidRPr="49329351">
        <w:rPr>
          <w:rFonts w:eastAsiaTheme="minorEastAsia"/>
          <w:lang w:val="en-US"/>
        </w:rPr>
        <w:t>The duration of the mission has been calculated as the sum of the duration of every orbit on which a valid observation is made, or:</w:t>
      </w:r>
    </w:p>
    <w:p w14:paraId="0FF18EE4" w14:textId="741B6A54" w:rsidR="00B6524A" w:rsidRPr="00991197" w:rsidRDefault="00B6524A" w:rsidP="00991197">
      <w:pPr>
        <w:ind w:left="1416" w:firstLine="708"/>
        <w:rPr>
          <w:rFonts w:eastAsiaTheme="minorEastAsia"/>
          <w:lang w:val="en-US"/>
        </w:rPr>
      </w:pPr>
      <w:r w:rsidRPr="49329351">
        <w:rPr>
          <w:rFonts w:eastAsiaTheme="minorEastAsia"/>
          <w:lang w:val="en-US"/>
        </w:rPr>
        <w:t>Duration = number of contacts x orbital period</w:t>
      </w:r>
    </w:p>
    <w:p w14:paraId="54BB0246" w14:textId="4BC340EB" w:rsidR="0065299B" w:rsidRDefault="0065299B" w:rsidP="49329351">
      <w:pPr>
        <w:rPr>
          <w:rFonts w:eastAsiaTheme="minorEastAsia"/>
          <w:lang w:val="en-US"/>
        </w:rPr>
      </w:pPr>
      <w:r w:rsidRPr="49329351">
        <w:rPr>
          <w:rFonts w:eastAsiaTheme="minorEastAsia"/>
          <w:lang w:val="en-US"/>
        </w:rPr>
        <w:t>It can be seen how the duration of the measurements increase</w:t>
      </w:r>
      <w:r w:rsidR="001609B0" w:rsidRPr="49329351">
        <w:rPr>
          <w:rFonts w:eastAsiaTheme="minorEastAsia"/>
          <w:lang w:val="en-US"/>
        </w:rPr>
        <w:t>s</w:t>
      </w:r>
      <w:r w:rsidRPr="49329351">
        <w:rPr>
          <w:rFonts w:eastAsiaTheme="minorEastAsia"/>
          <w:lang w:val="en-US"/>
        </w:rPr>
        <w:t xml:space="preserve"> at lower altitudes</w:t>
      </w:r>
      <w:r w:rsidR="00BE0B87">
        <w:rPr>
          <w:rFonts w:eastAsiaTheme="minorEastAsia"/>
          <w:lang w:val="en-US"/>
        </w:rPr>
        <w:t>.</w:t>
      </w:r>
    </w:p>
    <w:p w14:paraId="525C7EDC" w14:textId="740599FA" w:rsidR="00C543F8" w:rsidRPr="00C543F8" w:rsidRDefault="72DDD0B7" w:rsidP="49329351">
      <w:pPr>
        <w:rPr>
          <w:rFonts w:eastAsiaTheme="minorEastAsia"/>
          <w:lang w:val="en-US"/>
        </w:rPr>
      </w:pPr>
      <w:r w:rsidRPr="49329351">
        <w:rPr>
          <w:rFonts w:eastAsiaTheme="minorEastAsia"/>
          <w:lang w:val="en-US"/>
        </w:rPr>
        <w:lastRenderedPageBreak/>
        <w:t xml:space="preserve">Due to the high inclination of the orbit and the proximity of the magnetic south pole to the geographic north pole, the accesses to the </w:t>
      </w:r>
      <w:r w:rsidR="5AAD8A73" w:rsidRPr="49329351">
        <w:rPr>
          <w:rFonts w:eastAsiaTheme="minorEastAsia"/>
          <w:lang w:val="en-US"/>
        </w:rPr>
        <w:t xml:space="preserve">aforementioned pole are frequent and there are several groups of consecutive </w:t>
      </w:r>
      <w:r w:rsidR="0C187EAC" w:rsidRPr="49329351">
        <w:rPr>
          <w:rFonts w:eastAsiaTheme="minorEastAsia"/>
          <w:lang w:val="en-US"/>
        </w:rPr>
        <w:t xml:space="preserve">passes. However, the magnetic north pole is farther from the geographic south pole, so the accesses to this one </w:t>
      </w:r>
      <w:r w:rsidR="7A97CF84" w:rsidRPr="49329351">
        <w:rPr>
          <w:rFonts w:eastAsiaTheme="minorEastAsia"/>
          <w:lang w:val="en-US"/>
        </w:rPr>
        <w:t>is</w:t>
      </w:r>
      <w:r w:rsidR="0C187EAC" w:rsidRPr="49329351">
        <w:rPr>
          <w:rFonts w:eastAsiaTheme="minorEastAsia"/>
          <w:lang w:val="en-US"/>
        </w:rPr>
        <w:t xml:space="preserve"> </w:t>
      </w:r>
      <w:r w:rsidR="3DC9B321" w:rsidRPr="49329351">
        <w:rPr>
          <w:rFonts w:eastAsiaTheme="minorEastAsia"/>
          <w:lang w:val="en-US"/>
        </w:rPr>
        <w:t>scarcer and non</w:t>
      </w:r>
      <w:r w:rsidR="00855C99" w:rsidRPr="49329351">
        <w:rPr>
          <w:rFonts w:eastAsiaTheme="minorEastAsia"/>
          <w:lang w:val="en-US"/>
        </w:rPr>
        <w:t>-</w:t>
      </w:r>
      <w:r w:rsidR="3DC9B321" w:rsidRPr="49329351">
        <w:rPr>
          <w:rFonts w:eastAsiaTheme="minorEastAsia"/>
          <w:lang w:val="en-US"/>
        </w:rPr>
        <w:t>consecutive</w:t>
      </w:r>
      <w:r w:rsidR="41DE02D5" w:rsidRPr="49329351">
        <w:rPr>
          <w:rFonts w:eastAsiaTheme="minorEastAsia"/>
          <w:lang w:val="en-US"/>
        </w:rPr>
        <w:t xml:space="preserve">. </w:t>
      </w:r>
    </w:p>
    <w:p w14:paraId="562B9F26" w14:textId="462F9863" w:rsidR="0072686B" w:rsidRPr="0072686B" w:rsidRDefault="00284B9F" w:rsidP="49329351">
      <w:pPr>
        <w:rPr>
          <w:rFonts w:eastAsiaTheme="minorEastAsia"/>
          <w:lang w:val="en-US"/>
        </w:rPr>
      </w:pPr>
      <w:r w:rsidRPr="49329351">
        <w:rPr>
          <w:rFonts w:eastAsiaTheme="minorEastAsia"/>
          <w:lang w:val="en-US"/>
        </w:rPr>
        <w:t>Despite this</w:t>
      </w:r>
      <w:r w:rsidR="240FA692" w:rsidRPr="49329351">
        <w:rPr>
          <w:rFonts w:eastAsiaTheme="minorEastAsia"/>
          <w:lang w:val="en-US"/>
        </w:rPr>
        <w:t xml:space="preserve">, requisite R-070 can be fulfilled taking into account only the measures related to the geographic north, and, when </w:t>
      </w:r>
      <w:r w:rsidR="765CB0C4" w:rsidRPr="49329351">
        <w:rPr>
          <w:rFonts w:eastAsiaTheme="minorEastAsia"/>
          <w:lang w:val="en-US"/>
        </w:rPr>
        <w:t xml:space="preserve">considering valid the measures in both poles, the minimum duration of the mission is almost doubled. </w:t>
      </w:r>
    </w:p>
    <w:p w14:paraId="2986C76F" w14:textId="4CEA5916" w:rsidR="477FDBE4" w:rsidRDefault="765CB0C4" w:rsidP="49329351">
      <w:pPr>
        <w:rPr>
          <w:rFonts w:eastAsiaTheme="minorEastAsia"/>
          <w:lang w:val="en-US"/>
        </w:rPr>
      </w:pPr>
      <w:r w:rsidRPr="49329351">
        <w:rPr>
          <w:rFonts w:eastAsiaTheme="minorEastAsia"/>
          <w:lang w:val="en-US"/>
        </w:rPr>
        <w:t xml:space="preserve">There is, however, only one occasion on which the satellite will fly consecutively over the two poles. In any other occasion, </w:t>
      </w:r>
      <w:r w:rsidR="7C7F6BE8" w:rsidRPr="49329351">
        <w:rPr>
          <w:rFonts w:eastAsiaTheme="minorEastAsia"/>
          <w:lang w:val="en-US"/>
        </w:rPr>
        <w:t xml:space="preserve">all the clusters of accesses are related to the geographical north pole. </w:t>
      </w:r>
    </w:p>
    <w:p w14:paraId="28688D22" w14:textId="77777777" w:rsidR="002B7651" w:rsidRDefault="002B7651" w:rsidP="49329351">
      <w:pPr>
        <w:ind w:left="1416" w:firstLine="708"/>
        <w:rPr>
          <w:rFonts w:eastAsiaTheme="minorEastAsia"/>
          <w:lang w:val="en-US"/>
        </w:rPr>
      </w:pPr>
    </w:p>
    <w:p w14:paraId="1ACDF9ED" w14:textId="060E331E" w:rsidR="00E47C66" w:rsidRDefault="007669E8" w:rsidP="49329351">
      <w:pPr>
        <w:rPr>
          <w:rFonts w:eastAsiaTheme="minorEastAsia"/>
          <w:lang w:val="en-US"/>
        </w:rPr>
      </w:pPr>
      <w:r w:rsidRPr="49329351">
        <w:rPr>
          <w:rFonts w:eastAsiaTheme="minorEastAsia"/>
          <w:lang w:val="en-US"/>
        </w:rPr>
        <w:t>Considering</w:t>
      </w:r>
      <w:r w:rsidR="00EE3555" w:rsidRPr="49329351">
        <w:rPr>
          <w:rFonts w:eastAsiaTheme="minorEastAsia"/>
          <w:lang w:val="en-US"/>
        </w:rPr>
        <w:t xml:space="preserve"> all </w:t>
      </w:r>
      <w:r w:rsidRPr="49329351">
        <w:rPr>
          <w:rFonts w:eastAsiaTheme="minorEastAsia"/>
          <w:lang w:val="en-US"/>
        </w:rPr>
        <w:t>this</w:t>
      </w:r>
      <w:r w:rsidR="00EE3555" w:rsidRPr="49329351">
        <w:rPr>
          <w:rFonts w:eastAsiaTheme="minorEastAsia"/>
          <w:lang w:val="en-US"/>
        </w:rPr>
        <w:t xml:space="preserve">, </w:t>
      </w:r>
      <w:r w:rsidR="0065299B" w:rsidRPr="49329351">
        <w:rPr>
          <w:rFonts w:eastAsiaTheme="minorEastAsia"/>
          <w:lang w:val="en-US"/>
        </w:rPr>
        <w:t xml:space="preserve">the altitude of the orbit </w:t>
      </w:r>
      <w:r w:rsidR="00880E81" w:rsidRPr="49329351">
        <w:rPr>
          <w:rFonts w:eastAsiaTheme="minorEastAsia"/>
          <w:lang w:val="en-US"/>
        </w:rPr>
        <w:t xml:space="preserve">is flexible, this </w:t>
      </w:r>
      <w:r w:rsidR="00E47C66" w:rsidRPr="49329351">
        <w:rPr>
          <w:rFonts w:eastAsiaTheme="minorEastAsia"/>
          <w:lang w:val="en-US"/>
        </w:rPr>
        <w:t xml:space="preserve">is, </w:t>
      </w:r>
      <w:r w:rsidR="004F4759" w:rsidRPr="49329351">
        <w:rPr>
          <w:rFonts w:eastAsiaTheme="minorEastAsia"/>
          <w:lang w:val="en-US"/>
        </w:rPr>
        <w:t>all over the ran</w:t>
      </w:r>
      <w:r w:rsidR="00E47C66" w:rsidRPr="49329351">
        <w:rPr>
          <w:rFonts w:eastAsiaTheme="minorEastAsia"/>
          <w:lang w:val="en-US"/>
        </w:rPr>
        <w:t xml:space="preserve">ge of 450 km – 550 km, the requirements are met, and the different changes in speed, period time, communication accesses, etc. do not </w:t>
      </w:r>
      <w:r w:rsidR="00116682" w:rsidRPr="49329351">
        <w:rPr>
          <w:rFonts w:eastAsiaTheme="minorEastAsia"/>
          <w:lang w:val="en-US"/>
        </w:rPr>
        <w:t>significantly</w:t>
      </w:r>
      <w:r w:rsidR="00E47C66" w:rsidRPr="49329351">
        <w:rPr>
          <w:rFonts w:eastAsiaTheme="minorEastAsia"/>
          <w:lang w:val="en-US"/>
        </w:rPr>
        <w:t xml:space="preserve"> affect other subsystems. Nevertheless, lower altitudes than 450 km </w:t>
      </w:r>
      <w:r w:rsidR="00981A62" w:rsidRPr="49329351">
        <w:rPr>
          <w:rFonts w:eastAsiaTheme="minorEastAsia"/>
          <w:lang w:val="en-US"/>
        </w:rPr>
        <w:t xml:space="preserve">have </w:t>
      </w:r>
      <w:r w:rsidR="00D554A8" w:rsidRPr="49329351">
        <w:rPr>
          <w:rFonts w:eastAsiaTheme="minorEastAsia"/>
          <w:lang w:val="en-US"/>
        </w:rPr>
        <w:t xml:space="preserve">a significant influence </w:t>
      </w:r>
      <w:r w:rsidR="0006669F" w:rsidRPr="49329351">
        <w:rPr>
          <w:rFonts w:eastAsiaTheme="minorEastAsia"/>
          <w:lang w:val="en-US"/>
        </w:rPr>
        <w:t>of the atmosphere</w:t>
      </w:r>
      <w:r w:rsidR="00E47C66" w:rsidRPr="49329351">
        <w:rPr>
          <w:rFonts w:eastAsiaTheme="minorEastAsia"/>
          <w:lang w:val="en-US"/>
        </w:rPr>
        <w:t xml:space="preserve">.  To sum up, it is more likely that the altitude shall be defined by the launcher used. </w:t>
      </w:r>
      <w:r w:rsidR="00962C45">
        <w:rPr>
          <w:rFonts w:eastAsiaTheme="minorEastAsia"/>
          <w:lang w:val="en-US"/>
        </w:rPr>
        <w:t>Based on the latest Sun-Synchronous</w:t>
      </w:r>
      <w:r w:rsidR="00970477">
        <w:rPr>
          <w:rFonts w:eastAsiaTheme="minorEastAsia"/>
          <w:lang w:val="en-US"/>
        </w:rPr>
        <w:t xml:space="preserve"> CubeSats</w:t>
      </w:r>
      <w:r w:rsidR="00962C45">
        <w:rPr>
          <w:rFonts w:eastAsiaTheme="minorEastAsia"/>
          <w:lang w:val="en-US"/>
        </w:rPr>
        <w:t xml:space="preserve"> </w:t>
      </w:r>
      <w:r w:rsidR="00E54A05">
        <w:rPr>
          <w:rFonts w:eastAsiaTheme="minorEastAsia"/>
          <w:lang w:val="en-US"/>
        </w:rPr>
        <w:t xml:space="preserve">launches </w:t>
      </w:r>
      <w:r w:rsidR="00970477">
        <w:rPr>
          <w:rFonts w:eastAsiaTheme="minorEastAsia"/>
          <w:lang w:val="en-US"/>
        </w:rPr>
        <w:t xml:space="preserve">altitudes </w:t>
      </w:r>
      <w:r w:rsidR="00E54A05">
        <w:rPr>
          <w:rFonts w:eastAsiaTheme="minorEastAsia"/>
          <w:lang w:val="en-US"/>
        </w:rPr>
        <w:t>(for example, VEGA VV16</w:t>
      </w:r>
      <w:r w:rsidR="00970477">
        <w:rPr>
          <w:rFonts w:eastAsiaTheme="minorEastAsia"/>
          <w:lang w:val="en-US"/>
        </w:rPr>
        <w:t xml:space="preserve"> deployed </w:t>
      </w:r>
      <w:r w:rsidR="00F93E1E">
        <w:rPr>
          <w:rFonts w:eastAsiaTheme="minorEastAsia"/>
          <w:lang w:val="en-US"/>
        </w:rPr>
        <w:t xml:space="preserve">several CubeSats 6U at </w:t>
      </w:r>
      <w:r w:rsidR="008E5F28">
        <w:rPr>
          <w:rFonts w:eastAsiaTheme="minorEastAsia"/>
          <w:lang w:val="en-US"/>
        </w:rPr>
        <w:t>530 km</w:t>
      </w:r>
      <w:r w:rsidR="00E54A05">
        <w:rPr>
          <w:rFonts w:eastAsiaTheme="minorEastAsia"/>
          <w:lang w:val="en-US"/>
        </w:rPr>
        <w:t>) and t</w:t>
      </w:r>
      <w:r w:rsidR="00E47C66" w:rsidRPr="49329351">
        <w:rPr>
          <w:rFonts w:eastAsiaTheme="minorEastAsia"/>
          <w:lang w:val="en-US"/>
        </w:rPr>
        <w:t>o consider the most adverse situation</w:t>
      </w:r>
      <w:r w:rsidR="008E5F28">
        <w:rPr>
          <w:rFonts w:eastAsiaTheme="minorEastAsia"/>
          <w:lang w:val="en-US"/>
        </w:rPr>
        <w:t xml:space="preserve"> (referring to the accesses to the poles)</w:t>
      </w:r>
      <w:r w:rsidR="00E47C66" w:rsidRPr="49329351">
        <w:rPr>
          <w:rFonts w:eastAsiaTheme="minorEastAsia"/>
          <w:lang w:val="en-US"/>
        </w:rPr>
        <w:t>, the altitude selected shall be 550 km (the highe</w:t>
      </w:r>
      <w:r w:rsidR="001F4E00" w:rsidRPr="49329351">
        <w:rPr>
          <w:rFonts w:eastAsiaTheme="minorEastAsia"/>
          <w:lang w:val="en-US"/>
        </w:rPr>
        <w:t>st</w:t>
      </w:r>
      <w:r w:rsidR="00E47C66" w:rsidRPr="49329351">
        <w:rPr>
          <w:rFonts w:eastAsiaTheme="minorEastAsia"/>
          <w:lang w:val="en-US"/>
        </w:rPr>
        <w:t xml:space="preserve"> possible</w:t>
      </w:r>
      <w:r w:rsidR="001F4E00" w:rsidRPr="49329351">
        <w:rPr>
          <w:rFonts w:eastAsiaTheme="minorEastAsia"/>
          <w:lang w:val="en-US"/>
        </w:rPr>
        <w:t xml:space="preserve"> according to the requirements</w:t>
      </w:r>
      <w:r w:rsidR="00E47C66" w:rsidRPr="49329351">
        <w:rPr>
          <w:rFonts w:eastAsiaTheme="minorEastAsia"/>
          <w:lang w:val="en-US"/>
        </w:rPr>
        <w:t>).</w:t>
      </w:r>
      <w:r w:rsidR="00236099">
        <w:rPr>
          <w:rFonts w:eastAsiaTheme="minorEastAsia"/>
          <w:lang w:val="en-US"/>
        </w:rPr>
        <w:t xml:space="preserve"> </w:t>
      </w:r>
    </w:p>
    <w:p w14:paraId="0641A64C" w14:textId="77777777" w:rsidR="00E47C66" w:rsidRDefault="00E47C66" w:rsidP="007669E8">
      <w:pPr>
        <w:rPr>
          <w:rFonts w:ascii="Arial" w:hAnsi="Arial" w:cs="Arial"/>
          <w:lang w:val="en-US"/>
        </w:rPr>
      </w:pPr>
    </w:p>
    <w:tbl>
      <w:tblPr>
        <w:tblStyle w:val="Tablaconcuadrcula"/>
        <w:tblW w:w="0" w:type="auto"/>
        <w:jc w:val="center"/>
        <w:tblLook w:val="04A0" w:firstRow="1" w:lastRow="0" w:firstColumn="1" w:lastColumn="0" w:noHBand="0" w:noVBand="1"/>
      </w:tblPr>
      <w:tblGrid>
        <w:gridCol w:w="2122"/>
        <w:gridCol w:w="2693"/>
      </w:tblGrid>
      <w:tr w:rsidR="00EF3DF3" w14:paraId="19FF027F" w14:textId="77777777" w:rsidTr="0000334B">
        <w:trPr>
          <w:jc w:val="center"/>
        </w:trPr>
        <w:tc>
          <w:tcPr>
            <w:tcW w:w="2122" w:type="dxa"/>
            <w:shd w:val="clear" w:color="auto" w:fill="D9E2F3" w:themeFill="accent1" w:themeFillTint="33"/>
          </w:tcPr>
          <w:p w14:paraId="324DF64C" w14:textId="7F0A43B7" w:rsidR="00EF3DF3" w:rsidRPr="0000334B" w:rsidRDefault="00EF3DF3" w:rsidP="007669E8">
            <w:pPr>
              <w:rPr>
                <w:rFonts w:cs="Arial"/>
                <w:lang w:val="en-US"/>
              </w:rPr>
            </w:pPr>
            <w:r w:rsidRPr="0000334B">
              <w:rPr>
                <w:rFonts w:cs="Arial"/>
                <w:lang w:val="en-US"/>
              </w:rPr>
              <w:t xml:space="preserve">Orbit </w:t>
            </w:r>
          </w:p>
        </w:tc>
        <w:tc>
          <w:tcPr>
            <w:tcW w:w="2693" w:type="dxa"/>
          </w:tcPr>
          <w:p w14:paraId="73EE808C" w14:textId="41B1AD4D" w:rsidR="00EF3DF3" w:rsidRPr="0000334B" w:rsidRDefault="00EF3DF3" w:rsidP="007669E8">
            <w:pPr>
              <w:rPr>
                <w:rFonts w:cs="Arial"/>
                <w:lang w:val="en-US"/>
              </w:rPr>
            </w:pPr>
            <w:r w:rsidRPr="0000334B">
              <w:rPr>
                <w:rFonts w:cs="Arial"/>
                <w:lang w:val="en-US"/>
              </w:rPr>
              <w:t>Sun-Synchronous LAN18</w:t>
            </w:r>
          </w:p>
        </w:tc>
      </w:tr>
      <w:tr w:rsidR="00EF3DF3" w14:paraId="2FB40665" w14:textId="77777777" w:rsidTr="0000334B">
        <w:trPr>
          <w:jc w:val="center"/>
        </w:trPr>
        <w:tc>
          <w:tcPr>
            <w:tcW w:w="2122" w:type="dxa"/>
            <w:shd w:val="clear" w:color="auto" w:fill="D9E2F3" w:themeFill="accent1" w:themeFillTint="33"/>
          </w:tcPr>
          <w:p w14:paraId="670F83EC" w14:textId="2E5E0779" w:rsidR="00EF3DF3" w:rsidRPr="0000334B" w:rsidRDefault="00EF3DF3" w:rsidP="007669E8">
            <w:pPr>
              <w:rPr>
                <w:rFonts w:cs="Arial"/>
                <w:lang w:val="en-US"/>
              </w:rPr>
            </w:pPr>
            <w:r w:rsidRPr="0000334B">
              <w:rPr>
                <w:rFonts w:cs="Arial"/>
                <w:lang w:val="en-US"/>
              </w:rPr>
              <w:t>Height</w:t>
            </w:r>
          </w:p>
        </w:tc>
        <w:tc>
          <w:tcPr>
            <w:tcW w:w="2693" w:type="dxa"/>
          </w:tcPr>
          <w:p w14:paraId="5944E101" w14:textId="375FA795" w:rsidR="00EF3DF3" w:rsidRPr="0000334B" w:rsidRDefault="00EF3DF3" w:rsidP="007669E8">
            <w:pPr>
              <w:rPr>
                <w:rFonts w:cs="Arial"/>
                <w:lang w:val="en-US"/>
              </w:rPr>
            </w:pPr>
            <w:r w:rsidRPr="0000334B">
              <w:rPr>
                <w:rFonts w:cs="Arial"/>
                <w:lang w:val="en-US"/>
              </w:rPr>
              <w:t>550 km</w:t>
            </w:r>
          </w:p>
        </w:tc>
      </w:tr>
      <w:tr w:rsidR="00CE7DC1" w14:paraId="45F5A871" w14:textId="77777777" w:rsidTr="0000334B">
        <w:tblPrEx>
          <w:jc w:val="left"/>
        </w:tblPrEx>
        <w:tc>
          <w:tcPr>
            <w:tcW w:w="2122" w:type="dxa"/>
            <w:shd w:val="clear" w:color="auto" w:fill="D9E2F3" w:themeFill="accent1" w:themeFillTint="33"/>
          </w:tcPr>
          <w:p w14:paraId="5E660AB3" w14:textId="7265F598" w:rsidR="00CE7DC1" w:rsidRPr="0000334B" w:rsidRDefault="00CE7DC1" w:rsidP="007669E8">
            <w:pPr>
              <w:rPr>
                <w:rFonts w:cs="Arial"/>
                <w:lang w:val="en-US"/>
              </w:rPr>
            </w:pPr>
            <w:r w:rsidRPr="0000334B">
              <w:rPr>
                <w:rFonts w:cs="Arial"/>
                <w:lang w:val="en-US"/>
              </w:rPr>
              <w:t>Inclination</w:t>
            </w:r>
          </w:p>
        </w:tc>
        <w:tc>
          <w:tcPr>
            <w:tcW w:w="2693" w:type="dxa"/>
          </w:tcPr>
          <w:p w14:paraId="0BB5511E" w14:textId="7A4A093D" w:rsidR="00CE7DC1" w:rsidRPr="0000334B" w:rsidRDefault="00AD2C85" w:rsidP="007669E8">
            <w:pPr>
              <w:rPr>
                <w:rFonts w:cs="Arial"/>
                <w:lang w:val="en-US"/>
              </w:rPr>
            </w:pPr>
            <w:r w:rsidRPr="0000334B">
              <w:rPr>
                <w:rFonts w:cs="Arial"/>
                <w:lang w:val="en-US"/>
              </w:rPr>
              <w:t>97.</w:t>
            </w:r>
            <w:r w:rsidR="00B47288" w:rsidRPr="0000334B">
              <w:rPr>
                <w:rFonts w:cs="Arial"/>
                <w:lang w:val="en-US"/>
              </w:rPr>
              <w:t>4</w:t>
            </w:r>
            <w:r w:rsidR="001130E1">
              <w:rPr>
                <w:rFonts w:cstheme="minorHAnsi"/>
                <w:lang w:val="en-US"/>
              </w:rPr>
              <w:t>°</w:t>
            </w:r>
          </w:p>
        </w:tc>
      </w:tr>
      <w:tr w:rsidR="00EF3DF3" w14:paraId="07B24A9A" w14:textId="77777777" w:rsidTr="0000334B">
        <w:trPr>
          <w:jc w:val="center"/>
        </w:trPr>
        <w:tc>
          <w:tcPr>
            <w:tcW w:w="2122" w:type="dxa"/>
            <w:shd w:val="clear" w:color="auto" w:fill="D9E2F3" w:themeFill="accent1" w:themeFillTint="33"/>
          </w:tcPr>
          <w:p w14:paraId="28662E5B" w14:textId="3C2D0E90" w:rsidR="00EF3DF3" w:rsidRPr="0000334B" w:rsidRDefault="00EF3DF3" w:rsidP="007669E8">
            <w:pPr>
              <w:rPr>
                <w:rFonts w:cs="Arial"/>
                <w:lang w:val="en-US"/>
              </w:rPr>
            </w:pPr>
            <w:r w:rsidRPr="0000334B">
              <w:rPr>
                <w:rFonts w:cs="Arial"/>
                <w:lang w:val="en-US"/>
              </w:rPr>
              <w:t>Mission duration</w:t>
            </w:r>
          </w:p>
        </w:tc>
        <w:tc>
          <w:tcPr>
            <w:tcW w:w="2693" w:type="dxa"/>
          </w:tcPr>
          <w:p w14:paraId="730D0E7B" w14:textId="03FCBBA7" w:rsidR="00EF3DF3" w:rsidRPr="0000334B" w:rsidRDefault="00EF3DF3" w:rsidP="000C1C5D">
            <w:pPr>
              <w:keepNext/>
              <w:rPr>
                <w:rFonts w:cs="Arial"/>
                <w:lang w:val="en-US"/>
              </w:rPr>
            </w:pPr>
            <w:r w:rsidRPr="0000334B">
              <w:rPr>
                <w:rFonts w:cs="Arial"/>
                <w:lang w:val="en-US"/>
              </w:rPr>
              <w:t>1 September – 15 April</w:t>
            </w:r>
          </w:p>
        </w:tc>
      </w:tr>
    </w:tbl>
    <w:p w14:paraId="0AFF8EA7" w14:textId="0CE64F3E" w:rsidR="000C1C5D" w:rsidRPr="000C1C5D" w:rsidRDefault="000C1C5D" w:rsidP="000C1C5D">
      <w:pPr>
        <w:pStyle w:val="Descripcin"/>
        <w:jc w:val="center"/>
        <w:rPr>
          <w:lang w:val="en-US"/>
        </w:rPr>
      </w:pPr>
      <w:r w:rsidRPr="000C1C5D">
        <w:rPr>
          <w:b/>
          <w:bCs/>
          <w:lang w:val="en-US"/>
        </w:rPr>
        <w:t xml:space="preserve">Table </w:t>
      </w:r>
      <w:r w:rsidR="00A23252">
        <w:rPr>
          <w:b/>
          <w:bCs/>
          <w:lang w:val="en-US"/>
        </w:rPr>
        <w:fldChar w:fldCharType="begin"/>
      </w:r>
      <w:r w:rsidR="00A23252">
        <w:rPr>
          <w:b/>
          <w:bCs/>
          <w:lang w:val="en-US"/>
        </w:rPr>
        <w:instrText xml:space="preserve"> STYLEREF 2 \s </w:instrText>
      </w:r>
      <w:r w:rsidR="00A23252">
        <w:rPr>
          <w:b/>
          <w:bCs/>
          <w:lang w:val="en-US"/>
        </w:rPr>
        <w:fldChar w:fldCharType="separate"/>
      </w:r>
      <w:r w:rsidR="00626EB2">
        <w:rPr>
          <w:b/>
          <w:bCs/>
          <w:noProof/>
          <w:lang w:val="en-US"/>
        </w:rPr>
        <w:t>4.1</w:t>
      </w:r>
      <w:r w:rsidR="00A23252">
        <w:rPr>
          <w:b/>
          <w:bCs/>
          <w:lang w:val="en-US"/>
        </w:rPr>
        <w:fldChar w:fldCharType="end"/>
      </w:r>
      <w:r w:rsidR="00A23252">
        <w:rPr>
          <w:b/>
          <w:bCs/>
          <w:lang w:val="en-US"/>
        </w:rPr>
        <w:t>.</w:t>
      </w:r>
      <w:r w:rsidR="00A23252">
        <w:rPr>
          <w:b/>
          <w:bCs/>
          <w:lang w:val="en-US"/>
        </w:rPr>
        <w:fldChar w:fldCharType="begin"/>
      </w:r>
      <w:r w:rsidR="00A23252">
        <w:rPr>
          <w:b/>
          <w:bCs/>
          <w:lang w:val="en-US"/>
        </w:rPr>
        <w:instrText xml:space="preserve"> SEQ Table \* ARABIC \s 2 </w:instrText>
      </w:r>
      <w:r w:rsidR="00A23252">
        <w:rPr>
          <w:b/>
          <w:bCs/>
          <w:lang w:val="en-US"/>
        </w:rPr>
        <w:fldChar w:fldCharType="separate"/>
      </w:r>
      <w:r w:rsidR="00626EB2">
        <w:rPr>
          <w:b/>
          <w:bCs/>
          <w:noProof/>
          <w:lang w:val="en-US"/>
        </w:rPr>
        <w:t>5</w:t>
      </w:r>
      <w:r w:rsidR="00A23252">
        <w:rPr>
          <w:b/>
          <w:bCs/>
          <w:lang w:val="en-US"/>
        </w:rPr>
        <w:fldChar w:fldCharType="end"/>
      </w:r>
      <w:r w:rsidRPr="000C1C5D">
        <w:rPr>
          <w:lang w:val="en-US"/>
        </w:rPr>
        <w:t>: Chosen orbit and mission duration</w:t>
      </w:r>
      <w:r w:rsidR="7B064630" w:rsidRPr="7E514079">
        <w:rPr>
          <w:lang w:val="en-US"/>
        </w:rPr>
        <w:t>.</w:t>
      </w:r>
    </w:p>
    <w:p w14:paraId="6F33F9FC" w14:textId="741B6A54" w:rsidR="00D81DC0" w:rsidRDefault="00D81DC0" w:rsidP="007669E8">
      <w:pPr>
        <w:rPr>
          <w:rFonts w:ascii="Arial" w:hAnsi="Arial" w:cs="Arial"/>
          <w:lang w:val="en-US"/>
        </w:rPr>
      </w:pPr>
    </w:p>
    <w:p w14:paraId="20F28830" w14:textId="741B6A54" w:rsidR="33AA302C" w:rsidRPr="00ED4F0C" w:rsidRDefault="33AA302C">
      <w:pPr>
        <w:rPr>
          <w:lang w:val="en-US"/>
        </w:rPr>
      </w:pPr>
      <w:r w:rsidRPr="00ED4F0C">
        <w:rPr>
          <w:lang w:val="en-US"/>
        </w:rPr>
        <w:br w:type="page"/>
      </w:r>
    </w:p>
    <w:p w14:paraId="64CB84E7" w14:textId="741B6A54" w:rsidR="009B02C5" w:rsidRPr="009B02C5" w:rsidRDefault="00AC724E" w:rsidP="00AC724E">
      <w:pPr>
        <w:pStyle w:val="Ttulo2"/>
        <w:rPr>
          <w:lang w:val="en-GB"/>
        </w:rPr>
      </w:pPr>
      <w:bookmarkStart w:id="18" w:name="_Toc61711444"/>
      <w:r w:rsidRPr="00AC724E">
        <w:rPr>
          <w:lang w:val="en-GB"/>
        </w:rPr>
        <w:lastRenderedPageBreak/>
        <w:t>Mechanical Design and Structure</w:t>
      </w:r>
      <w:bookmarkEnd w:id="18"/>
      <w:r w:rsidRPr="00AC724E">
        <w:rPr>
          <w:lang w:val="en-GB"/>
        </w:rPr>
        <w:t xml:space="preserve"> </w:t>
      </w:r>
    </w:p>
    <w:p w14:paraId="0F662C79" w14:textId="741B6A54" w:rsidR="00AC724E" w:rsidRPr="00AC724E" w:rsidRDefault="00AC724E" w:rsidP="00AC724E">
      <w:pPr>
        <w:rPr>
          <w:lang w:val="en-GB"/>
        </w:rPr>
      </w:pPr>
    </w:p>
    <w:p w14:paraId="6EB67DD0" w14:textId="4E5D3BC3" w:rsidR="007B6BB5" w:rsidRDefault="007B6BB5" w:rsidP="007B6BB5">
      <w:pPr>
        <w:rPr>
          <w:lang w:val="en-GB"/>
        </w:rPr>
      </w:pPr>
      <w:r w:rsidRPr="00F5495E">
        <w:rPr>
          <w:lang w:val="en-GB"/>
        </w:rPr>
        <w:t>The chosen solution has been a</w:t>
      </w:r>
      <w:r>
        <w:rPr>
          <w:lang w:val="en-GB"/>
        </w:rPr>
        <w:t xml:space="preserve"> 6U </w:t>
      </w:r>
      <w:r w:rsidR="00961E19">
        <w:rPr>
          <w:lang w:val="en-GB"/>
        </w:rPr>
        <w:t>CubeSat</w:t>
      </w:r>
      <w:r w:rsidR="00746736">
        <w:rPr>
          <w:lang w:val="en-GB"/>
        </w:rPr>
        <w:t>. As a requirement of the mission</w:t>
      </w:r>
      <w:r w:rsidR="00BF1FE7">
        <w:rPr>
          <w:lang w:val="en-GB"/>
        </w:rPr>
        <w:t>,</w:t>
      </w:r>
      <w:r>
        <w:rPr>
          <w:lang w:val="en-GB"/>
        </w:rPr>
        <w:t xml:space="preserve"> it was required to be a </w:t>
      </w:r>
      <w:r w:rsidR="00961E19">
        <w:rPr>
          <w:lang w:val="en-GB"/>
        </w:rPr>
        <w:t>CubeSat</w:t>
      </w:r>
      <w:r>
        <w:rPr>
          <w:lang w:val="en-GB"/>
        </w:rPr>
        <w:t xml:space="preserve"> </w:t>
      </w:r>
      <w:r w:rsidR="00746736">
        <w:rPr>
          <w:lang w:val="en-GB"/>
        </w:rPr>
        <w:t>with</w:t>
      </w:r>
      <w:r>
        <w:rPr>
          <w:lang w:val="en-GB"/>
        </w:rPr>
        <w:t xml:space="preserve"> a maximum of six units, a four</w:t>
      </w:r>
      <w:r w:rsidR="00961E19">
        <w:rPr>
          <w:lang w:val="en-GB"/>
        </w:rPr>
        <w:t>-</w:t>
      </w:r>
      <w:r>
        <w:rPr>
          <w:lang w:val="en-GB"/>
        </w:rPr>
        <w:t xml:space="preserve">unit </w:t>
      </w:r>
      <w:r w:rsidR="00961E19">
        <w:rPr>
          <w:lang w:val="en-GB"/>
        </w:rPr>
        <w:t>CubeSat</w:t>
      </w:r>
      <w:r>
        <w:rPr>
          <w:lang w:val="en-GB"/>
        </w:rPr>
        <w:t xml:space="preserve"> would not have enough space for all the components. </w:t>
      </w:r>
    </w:p>
    <w:p w14:paraId="6A0583FB" w14:textId="62AE864A" w:rsidR="009B02C5" w:rsidRPr="009B02C5" w:rsidRDefault="007B6BB5" w:rsidP="009B02C5">
      <w:pPr>
        <w:pStyle w:val="Ttulo3"/>
        <w:rPr>
          <w:lang w:val="en-GB"/>
        </w:rPr>
      </w:pPr>
      <w:r>
        <w:rPr>
          <w:lang w:val="en-GB"/>
        </w:rPr>
        <w:t xml:space="preserve"> </w:t>
      </w:r>
      <w:bookmarkStart w:id="19" w:name="_Toc61711445"/>
      <w:r>
        <w:rPr>
          <w:lang w:val="en-GB"/>
        </w:rPr>
        <w:t>Attitude</w:t>
      </w:r>
      <w:bookmarkEnd w:id="19"/>
    </w:p>
    <w:p w14:paraId="588BDA6B" w14:textId="77777777" w:rsidR="00BF1FE7" w:rsidRPr="00BF1FE7" w:rsidRDefault="00BF1FE7" w:rsidP="00BF1FE7">
      <w:pPr>
        <w:rPr>
          <w:lang w:val="en-GB"/>
        </w:rPr>
      </w:pPr>
    </w:p>
    <w:p w14:paraId="70A511EB" w14:textId="16DECC1C" w:rsidR="007B6BB5" w:rsidRDefault="007B6BB5" w:rsidP="00354215">
      <w:pPr>
        <w:rPr>
          <w:lang w:val="en-GB"/>
        </w:rPr>
      </w:pPr>
      <w:r>
        <w:rPr>
          <w:lang w:val="en-GB"/>
        </w:rPr>
        <w:t xml:space="preserve">The satellite will orbit with its negative Y axis pointing Nadir and its X axis pointing the </w:t>
      </w:r>
      <w:r w:rsidR="006575D6">
        <w:rPr>
          <w:lang w:val="en-GB"/>
        </w:rPr>
        <w:t>Sun</w:t>
      </w:r>
      <w:r>
        <w:rPr>
          <w:lang w:val="en-GB"/>
        </w:rPr>
        <w:t xml:space="preserve">, as it can be seen in </w:t>
      </w:r>
      <w:r w:rsidR="004023AE" w:rsidRPr="004023AE">
        <w:rPr>
          <w:lang w:val="en-GB"/>
        </w:rPr>
        <w:fldChar w:fldCharType="begin"/>
      </w:r>
      <w:r w:rsidR="004023AE" w:rsidRPr="004023AE">
        <w:rPr>
          <w:lang w:val="en-GB"/>
        </w:rPr>
        <w:instrText xml:space="preserve"> REF _Ref61094621 \h  \* MERGEFORMAT </w:instrText>
      </w:r>
      <w:r w:rsidR="004023AE" w:rsidRPr="004023AE">
        <w:rPr>
          <w:lang w:val="en-GB"/>
        </w:rPr>
      </w:r>
      <w:r w:rsidR="004023AE" w:rsidRPr="004023AE">
        <w:rPr>
          <w:lang w:val="en-GB"/>
        </w:rPr>
        <w:fldChar w:fldCharType="separate"/>
      </w:r>
      <w:r w:rsidR="00626EB2" w:rsidRPr="00626EB2">
        <w:rPr>
          <w:lang w:val="en-US"/>
        </w:rPr>
        <w:t xml:space="preserve">Figure </w:t>
      </w:r>
      <w:r w:rsidR="00626EB2" w:rsidRPr="00626EB2">
        <w:rPr>
          <w:noProof/>
          <w:lang w:val="en-US"/>
        </w:rPr>
        <w:t>4.2.1</w:t>
      </w:r>
      <w:r w:rsidR="004023AE" w:rsidRPr="004023AE">
        <w:rPr>
          <w:lang w:val="en-GB"/>
        </w:rPr>
        <w:fldChar w:fldCharType="end"/>
      </w:r>
      <w:r>
        <w:rPr>
          <w:lang w:val="en-GB"/>
        </w:rPr>
        <w:t>. Due to the lack of a self-propulsion system, the satellite needs to be placed in orbit at the moment of its deployment. According with CubeSat specifications, it will be deployed in the positive Z direction.  The axis system considered is the one considered in CubeSat standards.</w:t>
      </w:r>
    </w:p>
    <w:p w14:paraId="07AD4721" w14:textId="77777777" w:rsidR="007B6BB5" w:rsidRDefault="007B6BB5" w:rsidP="007B6BB5">
      <w:pPr>
        <w:rPr>
          <w:lang w:val="en-GB"/>
        </w:rPr>
      </w:pPr>
    </w:p>
    <w:p w14:paraId="4433BDC3" w14:textId="77777777" w:rsidR="00815257" w:rsidRDefault="4AA3710A" w:rsidP="00815257">
      <w:pPr>
        <w:keepNext/>
        <w:jc w:val="center"/>
      </w:pPr>
      <w:r>
        <w:rPr>
          <w:noProof/>
        </w:rPr>
        <w:drawing>
          <wp:inline distT="0" distB="0" distL="0" distR="0" wp14:anchorId="1956C4BE" wp14:editId="66987915">
            <wp:extent cx="2682240" cy="1763520"/>
            <wp:effectExtent l="0" t="0" r="381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21">
                      <a:extLst>
                        <a:ext uri="{28A0092B-C50C-407E-A947-70E740481C1C}">
                          <a14:useLocalDpi xmlns:a14="http://schemas.microsoft.com/office/drawing/2010/main" val="0"/>
                        </a:ext>
                      </a:extLst>
                    </a:blip>
                    <a:stretch>
                      <a:fillRect/>
                    </a:stretch>
                  </pic:blipFill>
                  <pic:spPr>
                    <a:xfrm>
                      <a:off x="0" y="0"/>
                      <a:ext cx="2682240" cy="1763520"/>
                    </a:xfrm>
                    <a:prstGeom prst="rect">
                      <a:avLst/>
                    </a:prstGeom>
                  </pic:spPr>
                </pic:pic>
              </a:graphicData>
            </a:graphic>
          </wp:inline>
        </w:drawing>
      </w:r>
    </w:p>
    <w:p w14:paraId="46D9FFD3" w14:textId="3A8CE64F" w:rsidR="007B6BB5" w:rsidRDefault="00815257" w:rsidP="00815257">
      <w:pPr>
        <w:pStyle w:val="Descripcin"/>
        <w:jc w:val="center"/>
        <w:rPr>
          <w:lang w:val="en-GB"/>
        </w:rPr>
      </w:pPr>
      <w:bookmarkStart w:id="20" w:name="_Ref61094621"/>
      <w:r w:rsidRPr="0080709E">
        <w:rPr>
          <w:b/>
          <w:bCs/>
        </w:rPr>
        <w:t xml:space="preserve">Figure </w:t>
      </w:r>
      <w:r w:rsidR="00B61E6F">
        <w:rPr>
          <w:b/>
          <w:bCs/>
        </w:rPr>
        <w:fldChar w:fldCharType="begin"/>
      </w:r>
      <w:r w:rsidR="00B61E6F">
        <w:rPr>
          <w:b/>
          <w:bCs/>
        </w:rPr>
        <w:instrText xml:space="preserve"> STYLEREF 2 \s </w:instrText>
      </w:r>
      <w:r w:rsidR="00B61E6F">
        <w:rPr>
          <w:b/>
          <w:bCs/>
        </w:rPr>
        <w:fldChar w:fldCharType="separate"/>
      </w:r>
      <w:r w:rsidR="00626EB2">
        <w:rPr>
          <w:b/>
          <w:bCs/>
          <w:noProof/>
        </w:rPr>
        <w:t>4.2</w:t>
      </w:r>
      <w:r w:rsidR="00B61E6F">
        <w:rPr>
          <w:b/>
          <w:bCs/>
        </w:rPr>
        <w:fldChar w:fldCharType="end"/>
      </w:r>
      <w:r w:rsidR="00B61E6F">
        <w:rPr>
          <w:b/>
          <w:bCs/>
        </w:rPr>
        <w:t>.</w:t>
      </w:r>
      <w:r w:rsidR="00B61E6F">
        <w:rPr>
          <w:b/>
          <w:bCs/>
        </w:rPr>
        <w:fldChar w:fldCharType="begin"/>
      </w:r>
      <w:r w:rsidR="00B61E6F">
        <w:rPr>
          <w:b/>
          <w:bCs/>
        </w:rPr>
        <w:instrText xml:space="preserve"> SEQ Figure \* ARABIC \s 2 </w:instrText>
      </w:r>
      <w:r w:rsidR="00B61E6F">
        <w:rPr>
          <w:b/>
          <w:bCs/>
        </w:rPr>
        <w:fldChar w:fldCharType="separate"/>
      </w:r>
      <w:r w:rsidR="00626EB2">
        <w:rPr>
          <w:b/>
          <w:bCs/>
          <w:noProof/>
        </w:rPr>
        <w:t>1</w:t>
      </w:r>
      <w:r w:rsidR="00B61E6F">
        <w:rPr>
          <w:b/>
          <w:bCs/>
        </w:rPr>
        <w:fldChar w:fldCharType="end"/>
      </w:r>
      <w:bookmarkEnd w:id="20"/>
      <w:r w:rsidR="00A32692">
        <w:t>:</w:t>
      </w:r>
      <w:r>
        <w:t xml:space="preserve"> CubeSat axis system</w:t>
      </w:r>
    </w:p>
    <w:p w14:paraId="13F126D2" w14:textId="42AC9BF4" w:rsidR="0039069E" w:rsidRPr="0039069E" w:rsidRDefault="007B6BB5" w:rsidP="0039069E">
      <w:pPr>
        <w:pStyle w:val="Ttulo3"/>
        <w:rPr>
          <w:lang w:val="en-GB"/>
        </w:rPr>
      </w:pPr>
      <w:bookmarkStart w:id="21" w:name="_Toc61711446"/>
      <w:r>
        <w:rPr>
          <w:lang w:val="en-GB"/>
        </w:rPr>
        <w:t>Configuration</w:t>
      </w:r>
      <w:bookmarkEnd w:id="21"/>
    </w:p>
    <w:p w14:paraId="0862AA7A" w14:textId="77777777" w:rsidR="008E311A" w:rsidRPr="008E311A" w:rsidRDefault="008E311A" w:rsidP="008E311A">
      <w:pPr>
        <w:rPr>
          <w:lang w:val="en-GB"/>
        </w:rPr>
      </w:pPr>
    </w:p>
    <w:p w14:paraId="3D4246B0" w14:textId="471A3F4C" w:rsidR="007B6BB5" w:rsidRDefault="007B6BB5" w:rsidP="007B6BB5">
      <w:pPr>
        <w:rPr>
          <w:lang w:val="en-GB"/>
        </w:rPr>
      </w:pPr>
      <w:r>
        <w:rPr>
          <w:lang w:val="en-GB"/>
        </w:rPr>
        <w:t xml:space="preserve">On the </w:t>
      </w:r>
      <w:r w:rsidR="006575D6">
        <w:rPr>
          <w:lang w:val="en-GB"/>
        </w:rPr>
        <w:t>Sun</w:t>
      </w:r>
      <w:r>
        <w:rPr>
          <w:lang w:val="en-GB"/>
        </w:rPr>
        <w:t xml:space="preserve"> side, there will be placed the Nadir radiometers because they do not have such a strict orientation requirement with the </w:t>
      </w:r>
      <w:r w:rsidR="006575D6">
        <w:rPr>
          <w:lang w:val="en-GB"/>
        </w:rPr>
        <w:t>Sun</w:t>
      </w:r>
      <w:r>
        <w:rPr>
          <w:lang w:val="en-GB"/>
        </w:rPr>
        <w:t xml:space="preserve">. Moreover, on the third unit of the </w:t>
      </w:r>
      <w:r w:rsidR="006575D6">
        <w:rPr>
          <w:lang w:val="en-GB"/>
        </w:rPr>
        <w:t>Sun</w:t>
      </w:r>
      <w:r>
        <w:rPr>
          <w:lang w:val="en-GB"/>
        </w:rPr>
        <w:t xml:space="preserve"> side, there will be the GPS, the magnetometer, two </w:t>
      </w:r>
      <w:r w:rsidR="006575D6">
        <w:rPr>
          <w:lang w:val="en-GB"/>
        </w:rPr>
        <w:t>Sun</w:t>
      </w:r>
      <w:r>
        <w:rPr>
          <w:lang w:val="en-GB"/>
        </w:rPr>
        <w:t xml:space="preserve"> trackers and the battery. The battery will be isolated and centred as possible to be the separated from the walls.</w:t>
      </w:r>
    </w:p>
    <w:p w14:paraId="2398AD36" w14:textId="77777777" w:rsidR="00815257" w:rsidRDefault="4AA3710A" w:rsidP="00815257">
      <w:pPr>
        <w:keepNext/>
        <w:jc w:val="center"/>
      </w:pPr>
      <w:r>
        <w:rPr>
          <w:noProof/>
        </w:rPr>
        <w:drawing>
          <wp:inline distT="0" distB="0" distL="0" distR="0" wp14:anchorId="118AA964" wp14:editId="5C62614D">
            <wp:extent cx="2910840" cy="1829553"/>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0840" cy="1829553"/>
                    </a:xfrm>
                    <a:prstGeom prst="rect">
                      <a:avLst/>
                    </a:prstGeom>
                  </pic:spPr>
                </pic:pic>
              </a:graphicData>
            </a:graphic>
          </wp:inline>
        </w:drawing>
      </w:r>
    </w:p>
    <w:p w14:paraId="7ED33C00" w14:textId="5595042A" w:rsidR="007B6BB5" w:rsidRDefault="00815257" w:rsidP="00815257">
      <w:pPr>
        <w:pStyle w:val="Descripcin"/>
        <w:jc w:val="center"/>
        <w:rPr>
          <w:lang w:val="en-GB"/>
        </w:rPr>
      </w:pPr>
      <w:r w:rsidRPr="0080709E">
        <w:rPr>
          <w:b/>
          <w:bCs/>
          <w:lang w:val="en-GB"/>
        </w:rPr>
        <w:t xml:space="preserve">Figure </w:t>
      </w:r>
      <w:r w:rsidR="00B61E6F">
        <w:rPr>
          <w:b/>
          <w:bCs/>
          <w:lang w:val="en-GB"/>
        </w:rPr>
        <w:fldChar w:fldCharType="begin"/>
      </w:r>
      <w:r w:rsidR="00B61E6F">
        <w:rPr>
          <w:b/>
          <w:bCs/>
          <w:lang w:val="en-GB"/>
        </w:rPr>
        <w:instrText xml:space="preserve"> STYLEREF 2 \s </w:instrText>
      </w:r>
      <w:r w:rsidR="00B61E6F">
        <w:rPr>
          <w:b/>
          <w:bCs/>
          <w:lang w:val="en-GB"/>
        </w:rPr>
        <w:fldChar w:fldCharType="separate"/>
      </w:r>
      <w:r w:rsidR="00626EB2">
        <w:rPr>
          <w:b/>
          <w:bCs/>
          <w:noProof/>
          <w:lang w:val="en-GB"/>
        </w:rPr>
        <w:t>4.2</w:t>
      </w:r>
      <w:r w:rsidR="00B61E6F">
        <w:rPr>
          <w:b/>
          <w:bCs/>
          <w:lang w:val="en-GB"/>
        </w:rPr>
        <w:fldChar w:fldCharType="end"/>
      </w:r>
      <w:r w:rsidR="00B61E6F">
        <w:rPr>
          <w:b/>
          <w:bCs/>
          <w:lang w:val="en-GB"/>
        </w:rPr>
        <w:t>.</w:t>
      </w:r>
      <w:r w:rsidR="00B61E6F">
        <w:rPr>
          <w:b/>
          <w:bCs/>
          <w:lang w:val="en-GB"/>
        </w:rPr>
        <w:fldChar w:fldCharType="begin"/>
      </w:r>
      <w:r w:rsidR="00B61E6F">
        <w:rPr>
          <w:b/>
          <w:bCs/>
          <w:lang w:val="en-GB"/>
        </w:rPr>
        <w:instrText xml:space="preserve"> SEQ Figure \* ARABIC \s 2 </w:instrText>
      </w:r>
      <w:r w:rsidR="00B61E6F">
        <w:rPr>
          <w:b/>
          <w:bCs/>
          <w:lang w:val="en-GB"/>
        </w:rPr>
        <w:fldChar w:fldCharType="separate"/>
      </w:r>
      <w:r w:rsidR="00626EB2">
        <w:rPr>
          <w:b/>
          <w:bCs/>
          <w:noProof/>
          <w:lang w:val="en-GB"/>
        </w:rPr>
        <w:t>2</w:t>
      </w:r>
      <w:r w:rsidR="00B61E6F">
        <w:rPr>
          <w:b/>
          <w:bCs/>
          <w:lang w:val="en-GB"/>
        </w:rPr>
        <w:fldChar w:fldCharType="end"/>
      </w:r>
      <w:r w:rsidR="00A32692">
        <w:rPr>
          <w:lang w:val="en-GB"/>
        </w:rPr>
        <w:t>:</w:t>
      </w:r>
      <w:r w:rsidRPr="00F9576B">
        <w:rPr>
          <w:lang w:val="en-GB"/>
        </w:rPr>
        <w:t xml:space="preserve"> Sun-side configuration</w:t>
      </w:r>
    </w:p>
    <w:p w14:paraId="08B1BE92" w14:textId="18FEC234" w:rsidR="007B6BB5" w:rsidRDefault="007B6BB5" w:rsidP="007B6BB5">
      <w:pPr>
        <w:rPr>
          <w:lang w:val="en-GB"/>
        </w:rPr>
      </w:pPr>
      <w:r>
        <w:rPr>
          <w:lang w:val="en-GB"/>
        </w:rPr>
        <w:lastRenderedPageBreak/>
        <w:t>On the other hand, on the dark side will be the Zenit radiometer, as this payload has a strict requirement of not interfering with an object in a 180-degree angle, the whole corner of the structure shall be mechanized, as it is shown in</w:t>
      </w:r>
      <w:r w:rsidRPr="00062026">
        <w:rPr>
          <w:lang w:val="en-GB"/>
        </w:rPr>
        <w:t xml:space="preserve"> </w:t>
      </w:r>
      <w:r w:rsidR="00062026" w:rsidRPr="00062026">
        <w:rPr>
          <w:lang w:val="en-GB"/>
        </w:rPr>
        <w:fldChar w:fldCharType="begin"/>
      </w:r>
      <w:r w:rsidR="00062026" w:rsidRPr="00062026">
        <w:rPr>
          <w:lang w:val="en-GB"/>
        </w:rPr>
        <w:instrText xml:space="preserve"> REF _Ref61087458 \h  \* MERGEFORMAT </w:instrText>
      </w:r>
      <w:r w:rsidR="00062026" w:rsidRPr="00062026">
        <w:rPr>
          <w:lang w:val="en-GB"/>
        </w:rPr>
      </w:r>
      <w:r w:rsidR="00062026" w:rsidRPr="00062026">
        <w:rPr>
          <w:lang w:val="en-GB"/>
        </w:rPr>
        <w:fldChar w:fldCharType="separate"/>
      </w:r>
      <w:r w:rsidR="00626EB2" w:rsidRPr="00626EB2">
        <w:rPr>
          <w:lang w:val="en-US"/>
        </w:rPr>
        <w:t xml:space="preserve">Figure </w:t>
      </w:r>
      <w:r w:rsidR="00626EB2" w:rsidRPr="00626EB2">
        <w:rPr>
          <w:noProof/>
          <w:lang w:val="en-US"/>
        </w:rPr>
        <w:t>4.2.4</w:t>
      </w:r>
      <w:r w:rsidR="00062026" w:rsidRPr="00062026">
        <w:rPr>
          <w:lang w:val="en-GB"/>
        </w:rPr>
        <w:fldChar w:fldCharType="end"/>
      </w:r>
      <w:r w:rsidR="00062026">
        <w:rPr>
          <w:color w:val="FF0000"/>
          <w:lang w:val="en-GB"/>
        </w:rPr>
        <w:t xml:space="preserve"> </w:t>
      </w:r>
      <w:r>
        <w:rPr>
          <w:lang w:val="en-GB"/>
        </w:rPr>
        <w:t xml:space="preserve">with an angle of 15 degrees, the orientation stablished for Zenit radiometers.  It is also located in one unit the complete set of reaction wheels and magnetorquers and last one contains the computer, </w:t>
      </w:r>
      <w:r w:rsidR="0070085E">
        <w:rPr>
          <w:lang w:val="en-GB"/>
        </w:rPr>
        <w:t>transceiver,</w:t>
      </w:r>
      <w:r>
        <w:rPr>
          <w:lang w:val="en-GB"/>
        </w:rPr>
        <w:t xml:space="preserve"> and the star trackers. Every component on the dark side has been disposed considering the structure mechanisation.</w:t>
      </w:r>
    </w:p>
    <w:p w14:paraId="25E8902D" w14:textId="77777777" w:rsidR="007B6BB5" w:rsidRDefault="007B6BB5" w:rsidP="007B6BB5">
      <w:pPr>
        <w:rPr>
          <w:lang w:val="en-GB"/>
        </w:rPr>
      </w:pPr>
    </w:p>
    <w:p w14:paraId="357C2D97" w14:textId="6D6470BE" w:rsidR="00815257" w:rsidRDefault="4AA3710A" w:rsidP="00815257">
      <w:pPr>
        <w:keepNext/>
        <w:jc w:val="center"/>
      </w:pPr>
      <w:r>
        <w:rPr>
          <w:noProof/>
        </w:rPr>
        <w:drawing>
          <wp:inline distT="0" distB="0" distL="0" distR="0" wp14:anchorId="4CDD88BD" wp14:editId="6864BDFD">
            <wp:extent cx="2700000" cy="1697034"/>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0000" cy="1697034"/>
                    </a:xfrm>
                    <a:prstGeom prst="rect">
                      <a:avLst/>
                    </a:prstGeom>
                  </pic:spPr>
                </pic:pic>
              </a:graphicData>
            </a:graphic>
          </wp:inline>
        </w:drawing>
      </w:r>
    </w:p>
    <w:p w14:paraId="77EDD5A4" w14:textId="08C377A5" w:rsidR="00815257" w:rsidRDefault="00815257" w:rsidP="00815257">
      <w:pPr>
        <w:pStyle w:val="Descripcin"/>
        <w:jc w:val="center"/>
      </w:pPr>
      <w:r w:rsidRPr="0080709E">
        <w:rPr>
          <w:b/>
          <w:bCs/>
        </w:rPr>
        <w:t xml:space="preserve">Figure </w:t>
      </w:r>
      <w:r w:rsidR="00B61E6F">
        <w:rPr>
          <w:b/>
          <w:bCs/>
        </w:rPr>
        <w:fldChar w:fldCharType="begin"/>
      </w:r>
      <w:r w:rsidR="00B61E6F">
        <w:rPr>
          <w:b/>
          <w:bCs/>
        </w:rPr>
        <w:instrText xml:space="preserve"> STYLEREF 2 \s </w:instrText>
      </w:r>
      <w:r w:rsidR="00B61E6F">
        <w:rPr>
          <w:b/>
          <w:bCs/>
        </w:rPr>
        <w:fldChar w:fldCharType="separate"/>
      </w:r>
      <w:r w:rsidR="00626EB2">
        <w:rPr>
          <w:b/>
          <w:bCs/>
          <w:noProof/>
        </w:rPr>
        <w:t>4.2</w:t>
      </w:r>
      <w:r w:rsidR="00B61E6F">
        <w:rPr>
          <w:b/>
          <w:bCs/>
        </w:rPr>
        <w:fldChar w:fldCharType="end"/>
      </w:r>
      <w:r w:rsidR="00B61E6F">
        <w:rPr>
          <w:b/>
          <w:bCs/>
        </w:rPr>
        <w:t>.</w:t>
      </w:r>
      <w:r w:rsidR="00B61E6F">
        <w:rPr>
          <w:b/>
          <w:bCs/>
        </w:rPr>
        <w:fldChar w:fldCharType="begin"/>
      </w:r>
      <w:r w:rsidR="00B61E6F">
        <w:rPr>
          <w:b/>
          <w:bCs/>
        </w:rPr>
        <w:instrText xml:space="preserve"> SEQ Figure \* ARABIC \s 2 </w:instrText>
      </w:r>
      <w:r w:rsidR="00B61E6F">
        <w:rPr>
          <w:b/>
          <w:bCs/>
        </w:rPr>
        <w:fldChar w:fldCharType="separate"/>
      </w:r>
      <w:r w:rsidR="00626EB2">
        <w:rPr>
          <w:b/>
          <w:bCs/>
          <w:noProof/>
        </w:rPr>
        <w:t>3</w:t>
      </w:r>
      <w:r w:rsidR="00B61E6F">
        <w:rPr>
          <w:b/>
          <w:bCs/>
        </w:rPr>
        <w:fldChar w:fldCharType="end"/>
      </w:r>
      <w:r w:rsidR="00A32692">
        <w:t>:</w:t>
      </w:r>
      <w:r>
        <w:t xml:space="preserve"> Dark-side configuration</w:t>
      </w:r>
    </w:p>
    <w:p w14:paraId="7A858E7A" w14:textId="77777777" w:rsidR="00F9576B" w:rsidRDefault="4AA3710A" w:rsidP="00F9576B">
      <w:pPr>
        <w:keepNext/>
        <w:jc w:val="center"/>
      </w:pPr>
      <w:r>
        <w:rPr>
          <w:noProof/>
        </w:rPr>
        <w:drawing>
          <wp:inline distT="0" distB="0" distL="0" distR="0" wp14:anchorId="762E1613" wp14:editId="3E537443">
            <wp:extent cx="2700000" cy="1533832"/>
            <wp:effectExtent l="0" t="0" r="571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000" cy="1533832"/>
                    </a:xfrm>
                    <a:prstGeom prst="rect">
                      <a:avLst/>
                    </a:prstGeom>
                  </pic:spPr>
                </pic:pic>
              </a:graphicData>
            </a:graphic>
          </wp:inline>
        </w:drawing>
      </w:r>
    </w:p>
    <w:p w14:paraId="65EFDD78" w14:textId="13F20840" w:rsidR="007B6BB5" w:rsidRDefault="00F9576B" w:rsidP="00F9576B">
      <w:pPr>
        <w:pStyle w:val="Descripcin"/>
        <w:jc w:val="center"/>
        <w:rPr>
          <w:lang w:val="en-GB"/>
        </w:rPr>
      </w:pPr>
      <w:bookmarkStart w:id="22" w:name="_Ref61087458"/>
      <w:r w:rsidRPr="0080709E">
        <w:rPr>
          <w:b/>
          <w:bCs/>
          <w:lang w:val="en-US"/>
        </w:rPr>
        <w:t xml:space="preserve">Figure </w:t>
      </w:r>
      <w:r w:rsidR="00B61E6F">
        <w:rPr>
          <w:b/>
          <w:bCs/>
          <w:lang w:val="en-US"/>
        </w:rPr>
        <w:fldChar w:fldCharType="begin"/>
      </w:r>
      <w:r w:rsidR="00B61E6F">
        <w:rPr>
          <w:b/>
          <w:bCs/>
          <w:lang w:val="en-US"/>
        </w:rPr>
        <w:instrText xml:space="preserve"> STYLEREF 2 \s </w:instrText>
      </w:r>
      <w:r w:rsidR="00B61E6F">
        <w:rPr>
          <w:b/>
          <w:bCs/>
          <w:lang w:val="en-US"/>
        </w:rPr>
        <w:fldChar w:fldCharType="separate"/>
      </w:r>
      <w:r w:rsidR="00626EB2">
        <w:rPr>
          <w:b/>
          <w:bCs/>
          <w:noProof/>
          <w:lang w:val="en-US"/>
        </w:rPr>
        <w:t>4.2</w:t>
      </w:r>
      <w:r w:rsidR="00B61E6F">
        <w:rPr>
          <w:b/>
          <w:bCs/>
          <w:lang w:val="en-US"/>
        </w:rPr>
        <w:fldChar w:fldCharType="end"/>
      </w:r>
      <w:r w:rsidR="00B61E6F">
        <w:rPr>
          <w:b/>
          <w:bCs/>
          <w:lang w:val="en-US"/>
        </w:rPr>
        <w:t>.</w:t>
      </w:r>
      <w:r w:rsidR="00B61E6F">
        <w:rPr>
          <w:b/>
          <w:bCs/>
          <w:lang w:val="en-US"/>
        </w:rPr>
        <w:fldChar w:fldCharType="begin"/>
      </w:r>
      <w:r w:rsidR="00B61E6F">
        <w:rPr>
          <w:b/>
          <w:bCs/>
          <w:lang w:val="en-US"/>
        </w:rPr>
        <w:instrText xml:space="preserve"> SEQ Figure \* ARABIC \s 2 </w:instrText>
      </w:r>
      <w:r w:rsidR="00B61E6F">
        <w:rPr>
          <w:b/>
          <w:bCs/>
          <w:lang w:val="en-US"/>
        </w:rPr>
        <w:fldChar w:fldCharType="separate"/>
      </w:r>
      <w:r w:rsidR="00626EB2">
        <w:rPr>
          <w:b/>
          <w:bCs/>
          <w:noProof/>
          <w:lang w:val="en-US"/>
        </w:rPr>
        <w:t>4</w:t>
      </w:r>
      <w:r w:rsidR="00B61E6F">
        <w:rPr>
          <w:b/>
          <w:bCs/>
          <w:lang w:val="en-US"/>
        </w:rPr>
        <w:fldChar w:fldCharType="end"/>
      </w:r>
      <w:bookmarkEnd w:id="22"/>
      <w:r w:rsidR="00A32692">
        <w:rPr>
          <w:lang w:val="en-US"/>
        </w:rPr>
        <w:t>:</w:t>
      </w:r>
      <w:r w:rsidRPr="00BA61EB">
        <w:rPr>
          <w:lang w:val="en-US"/>
        </w:rPr>
        <w:t xml:space="preserve"> Mechanisation plane</w:t>
      </w:r>
    </w:p>
    <w:p w14:paraId="3E103D9A" w14:textId="3B7DFA13" w:rsidR="007B6BB5" w:rsidRDefault="007B6BB5" w:rsidP="007B6BB5">
      <w:pPr>
        <w:rPr>
          <w:lang w:val="en-GB"/>
        </w:rPr>
      </w:pPr>
      <w:r>
        <w:rPr>
          <w:lang w:val="en-GB"/>
        </w:rPr>
        <w:t xml:space="preserve">The retroreflector exceeds 6 mm normal to surface to reduce interference with the structure. CubeSat specifications declares that any component cannot exceed more than 10 mm. Considering the solar arrays of 2 - 3 mm thick that requisite is fulfilled. Also, the Antenna exceeds 5 mm due to its geometry. </w:t>
      </w:r>
    </w:p>
    <w:p w14:paraId="10182433" w14:textId="2EF0439E" w:rsidR="007B6BB5" w:rsidRDefault="007B6BB5" w:rsidP="007B6BB5">
      <w:pPr>
        <w:rPr>
          <w:lang w:val="en-GB"/>
        </w:rPr>
      </w:pPr>
      <w:r>
        <w:rPr>
          <w:lang w:val="en-GB"/>
        </w:rPr>
        <w:t xml:space="preserve">Furthermore, closing panels or louvers utilized shall be mechanised for radiometers, </w:t>
      </w:r>
      <w:r w:rsidR="006575D6">
        <w:rPr>
          <w:lang w:val="en-GB"/>
        </w:rPr>
        <w:t>Sun</w:t>
      </w:r>
      <w:r>
        <w:rPr>
          <w:lang w:val="en-GB"/>
        </w:rPr>
        <w:t xml:space="preserve"> trackers, star trackers and the photonic engine, all of them need an external access. </w:t>
      </w:r>
    </w:p>
    <w:p w14:paraId="73C14446" w14:textId="1442DC0C" w:rsidR="00F9576B" w:rsidRDefault="4AA3710A" w:rsidP="00F9576B">
      <w:pPr>
        <w:keepNext/>
        <w:jc w:val="center"/>
      </w:pPr>
      <w:r>
        <w:rPr>
          <w:noProof/>
        </w:rPr>
        <w:drawing>
          <wp:inline distT="0" distB="0" distL="0" distR="0" wp14:anchorId="0051485B" wp14:editId="0BAE7F74">
            <wp:extent cx="2226558" cy="1620000"/>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26558" cy="1620000"/>
                    </a:xfrm>
                    <a:prstGeom prst="rect">
                      <a:avLst/>
                    </a:prstGeom>
                  </pic:spPr>
                </pic:pic>
              </a:graphicData>
            </a:graphic>
          </wp:inline>
        </w:drawing>
      </w:r>
    </w:p>
    <w:p w14:paraId="0931778C" w14:textId="1046C9D9" w:rsidR="007B6BB5" w:rsidRDefault="00F9576B" w:rsidP="00F9576B">
      <w:pPr>
        <w:pStyle w:val="Descripcin"/>
        <w:jc w:val="center"/>
        <w:rPr>
          <w:lang w:val="en-GB"/>
        </w:rPr>
      </w:pPr>
      <w:r w:rsidRPr="00464833">
        <w:rPr>
          <w:b/>
          <w:bCs/>
        </w:rPr>
        <w:t xml:space="preserve">Figure </w:t>
      </w:r>
      <w:r w:rsidR="00B61E6F">
        <w:rPr>
          <w:b/>
          <w:bCs/>
        </w:rPr>
        <w:fldChar w:fldCharType="begin"/>
      </w:r>
      <w:r w:rsidR="00B61E6F">
        <w:rPr>
          <w:b/>
          <w:bCs/>
        </w:rPr>
        <w:instrText xml:space="preserve"> STYLEREF 2 \s </w:instrText>
      </w:r>
      <w:r w:rsidR="00B61E6F">
        <w:rPr>
          <w:b/>
          <w:bCs/>
        </w:rPr>
        <w:fldChar w:fldCharType="separate"/>
      </w:r>
      <w:r w:rsidR="00626EB2">
        <w:rPr>
          <w:b/>
          <w:bCs/>
          <w:noProof/>
        </w:rPr>
        <w:t>4.2</w:t>
      </w:r>
      <w:r w:rsidR="00B61E6F">
        <w:rPr>
          <w:b/>
          <w:bCs/>
        </w:rPr>
        <w:fldChar w:fldCharType="end"/>
      </w:r>
      <w:r w:rsidR="00B61E6F">
        <w:rPr>
          <w:b/>
          <w:bCs/>
        </w:rPr>
        <w:t>.</w:t>
      </w:r>
      <w:r w:rsidR="00B61E6F">
        <w:rPr>
          <w:b/>
          <w:bCs/>
        </w:rPr>
        <w:fldChar w:fldCharType="begin"/>
      </w:r>
      <w:r w:rsidR="00B61E6F">
        <w:rPr>
          <w:b/>
          <w:bCs/>
        </w:rPr>
        <w:instrText xml:space="preserve"> SEQ Figure \* ARABIC \s 2 </w:instrText>
      </w:r>
      <w:r w:rsidR="00B61E6F">
        <w:rPr>
          <w:b/>
          <w:bCs/>
        </w:rPr>
        <w:fldChar w:fldCharType="separate"/>
      </w:r>
      <w:r w:rsidR="00626EB2">
        <w:rPr>
          <w:b/>
          <w:bCs/>
          <w:noProof/>
        </w:rPr>
        <w:t>5</w:t>
      </w:r>
      <w:r w:rsidR="00B61E6F">
        <w:rPr>
          <w:b/>
          <w:bCs/>
        </w:rPr>
        <w:fldChar w:fldCharType="end"/>
      </w:r>
      <w:r w:rsidR="0080709E">
        <w:t>:</w:t>
      </w:r>
      <w:r>
        <w:t xml:space="preserve"> Nadir face configuration</w:t>
      </w:r>
    </w:p>
    <w:p w14:paraId="7A79C9D1" w14:textId="329E901A" w:rsidR="00057658" w:rsidRPr="00057658" w:rsidRDefault="007B6BB5" w:rsidP="00057658">
      <w:pPr>
        <w:pStyle w:val="Ttulo3"/>
        <w:rPr>
          <w:lang w:val="en-GB"/>
        </w:rPr>
      </w:pPr>
      <w:bookmarkStart w:id="23" w:name="_Toc61711447"/>
      <w:r>
        <w:rPr>
          <w:lang w:val="en-GB"/>
        </w:rPr>
        <w:lastRenderedPageBreak/>
        <w:t>Solar arrays</w:t>
      </w:r>
      <w:bookmarkEnd w:id="23"/>
    </w:p>
    <w:p w14:paraId="7EB95232" w14:textId="77777777" w:rsidR="00513EC1" w:rsidRPr="00513EC1" w:rsidRDefault="00513EC1" w:rsidP="00513EC1">
      <w:pPr>
        <w:rPr>
          <w:lang w:val="en-GB"/>
        </w:rPr>
      </w:pPr>
    </w:p>
    <w:p w14:paraId="2D405ED9" w14:textId="1DA58CEA" w:rsidR="007B6BB5" w:rsidRPr="009560EA" w:rsidRDefault="007B6BB5" w:rsidP="007B6BB5">
      <w:pPr>
        <w:rPr>
          <w:lang w:val="en-GB"/>
        </w:rPr>
      </w:pPr>
      <w:r>
        <w:rPr>
          <w:lang w:val="en-GB"/>
        </w:rPr>
        <w:t xml:space="preserve">In order to fulfil the power request from the different components there will be two solar arrays placed on the largest faces. After the </w:t>
      </w:r>
      <w:r w:rsidR="0070085E">
        <w:rPr>
          <w:lang w:val="en-GB"/>
        </w:rPr>
        <w:t>deployment,</w:t>
      </w:r>
      <w:r>
        <w:rPr>
          <w:lang w:val="en-GB"/>
        </w:rPr>
        <w:t xml:space="preserve"> the solar panels will be unfolded and oriented towards the </w:t>
      </w:r>
      <w:r w:rsidR="006575D6">
        <w:rPr>
          <w:lang w:val="en-GB"/>
        </w:rPr>
        <w:t>Sun</w:t>
      </w:r>
      <w:r>
        <w:rPr>
          <w:lang w:val="en-GB"/>
        </w:rPr>
        <w:t xml:space="preserve">. The chosen orbit is heliosynchronous and the platform will not rotate along any axis, therefore, solar arrays will not need an active orientation system because they will be always orientated towards the </w:t>
      </w:r>
      <w:r w:rsidR="006575D6">
        <w:rPr>
          <w:lang w:val="en-GB"/>
        </w:rPr>
        <w:t>Sun</w:t>
      </w:r>
      <w:r>
        <w:rPr>
          <w:lang w:val="en-GB"/>
        </w:rPr>
        <w:t xml:space="preserve">.  Solar arrays will be place on the Y faces and attached to hinges that will unfold and torque the solar arrays as it can be seen on </w:t>
      </w:r>
      <w:r w:rsidR="009560EA" w:rsidRPr="009560EA">
        <w:rPr>
          <w:color w:val="FF0000"/>
          <w:lang w:val="en-GB"/>
        </w:rPr>
        <w:fldChar w:fldCharType="begin"/>
      </w:r>
      <w:r w:rsidR="009560EA" w:rsidRPr="009560EA">
        <w:rPr>
          <w:lang w:val="en-GB"/>
        </w:rPr>
        <w:instrText xml:space="preserve"> REF _Ref61087544 \h </w:instrText>
      </w:r>
      <w:r w:rsidR="009560EA" w:rsidRPr="009560EA">
        <w:rPr>
          <w:color w:val="FF0000"/>
          <w:lang w:val="en-GB"/>
        </w:rPr>
        <w:instrText xml:space="preserve"> \* MERGEFORMAT </w:instrText>
      </w:r>
      <w:r w:rsidR="009560EA" w:rsidRPr="009560EA">
        <w:rPr>
          <w:color w:val="FF0000"/>
          <w:lang w:val="en-GB"/>
        </w:rPr>
      </w:r>
      <w:r w:rsidR="009560EA" w:rsidRPr="009560EA">
        <w:rPr>
          <w:color w:val="FF0000"/>
          <w:lang w:val="en-GB"/>
        </w:rPr>
        <w:fldChar w:fldCharType="separate"/>
      </w:r>
      <w:r w:rsidR="00626EB2" w:rsidRPr="00626EB2">
        <w:rPr>
          <w:lang w:val="en-GB"/>
        </w:rPr>
        <w:t xml:space="preserve">Figure </w:t>
      </w:r>
      <w:r w:rsidR="00626EB2" w:rsidRPr="00626EB2">
        <w:rPr>
          <w:noProof/>
          <w:lang w:val="en-GB"/>
        </w:rPr>
        <w:t>4.2.6</w:t>
      </w:r>
      <w:r w:rsidR="009560EA" w:rsidRPr="009560EA">
        <w:rPr>
          <w:color w:val="FF0000"/>
          <w:lang w:val="en-GB"/>
        </w:rPr>
        <w:fldChar w:fldCharType="end"/>
      </w:r>
      <w:r w:rsidR="009560EA">
        <w:rPr>
          <w:lang w:val="en-GB"/>
        </w:rPr>
        <w:t>.</w:t>
      </w:r>
    </w:p>
    <w:p w14:paraId="7548E28E" w14:textId="1E485BB7" w:rsidR="00FB4729" w:rsidRDefault="4AA3710A" w:rsidP="008C5241">
      <w:pPr>
        <w:keepNext/>
        <w:jc w:val="center"/>
      </w:pPr>
      <w:r>
        <w:rPr>
          <w:noProof/>
        </w:rPr>
        <w:drawing>
          <wp:inline distT="0" distB="0" distL="0" distR="0" wp14:anchorId="5661C017" wp14:editId="7224DA91">
            <wp:extent cx="2049780" cy="1795004"/>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49780" cy="1795004"/>
                    </a:xfrm>
                    <a:prstGeom prst="rect">
                      <a:avLst/>
                    </a:prstGeom>
                  </pic:spPr>
                </pic:pic>
              </a:graphicData>
            </a:graphic>
          </wp:inline>
        </w:drawing>
      </w:r>
      <w:r w:rsidR="73E0FD89">
        <w:rPr>
          <w:noProof/>
        </w:rPr>
        <w:drawing>
          <wp:inline distT="0" distB="0" distL="0" distR="0" wp14:anchorId="58F34DC0" wp14:editId="694DC122">
            <wp:extent cx="2565447" cy="1808969"/>
            <wp:effectExtent l="0" t="0" r="635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65447" cy="1808969"/>
                    </a:xfrm>
                    <a:prstGeom prst="rect">
                      <a:avLst/>
                    </a:prstGeom>
                  </pic:spPr>
                </pic:pic>
              </a:graphicData>
            </a:graphic>
          </wp:inline>
        </w:drawing>
      </w:r>
    </w:p>
    <w:p w14:paraId="08284CF6" w14:textId="493A6C11" w:rsidR="00FB4729" w:rsidRPr="00FB4729" w:rsidRDefault="00FB4729" w:rsidP="00523C50">
      <w:pPr>
        <w:pStyle w:val="Descripcin"/>
        <w:jc w:val="center"/>
        <w:rPr>
          <w:lang w:val="en-GB"/>
        </w:rPr>
      </w:pPr>
      <w:bookmarkStart w:id="24" w:name="_Ref61087544"/>
      <w:r w:rsidRPr="00464833">
        <w:rPr>
          <w:b/>
          <w:bCs/>
          <w:lang w:val="en-GB"/>
        </w:rPr>
        <w:t xml:space="preserve">Figure </w:t>
      </w:r>
      <w:r w:rsidR="00B61E6F">
        <w:rPr>
          <w:b/>
          <w:bCs/>
          <w:lang w:val="en-GB"/>
        </w:rPr>
        <w:fldChar w:fldCharType="begin"/>
      </w:r>
      <w:r w:rsidR="00B61E6F">
        <w:rPr>
          <w:b/>
          <w:bCs/>
          <w:lang w:val="en-GB"/>
        </w:rPr>
        <w:instrText xml:space="preserve"> STYLEREF 2 \s </w:instrText>
      </w:r>
      <w:r w:rsidR="00B61E6F">
        <w:rPr>
          <w:b/>
          <w:bCs/>
          <w:lang w:val="en-GB"/>
        </w:rPr>
        <w:fldChar w:fldCharType="separate"/>
      </w:r>
      <w:r w:rsidR="00626EB2">
        <w:rPr>
          <w:b/>
          <w:bCs/>
          <w:noProof/>
          <w:lang w:val="en-GB"/>
        </w:rPr>
        <w:t>4.2</w:t>
      </w:r>
      <w:r w:rsidR="00B61E6F">
        <w:rPr>
          <w:b/>
          <w:bCs/>
          <w:lang w:val="en-GB"/>
        </w:rPr>
        <w:fldChar w:fldCharType="end"/>
      </w:r>
      <w:r w:rsidR="00B61E6F">
        <w:rPr>
          <w:b/>
          <w:bCs/>
          <w:lang w:val="en-GB"/>
        </w:rPr>
        <w:t>.</w:t>
      </w:r>
      <w:r w:rsidR="00B61E6F">
        <w:rPr>
          <w:b/>
          <w:bCs/>
          <w:lang w:val="en-GB"/>
        </w:rPr>
        <w:fldChar w:fldCharType="begin"/>
      </w:r>
      <w:r w:rsidR="00B61E6F">
        <w:rPr>
          <w:b/>
          <w:bCs/>
          <w:lang w:val="en-GB"/>
        </w:rPr>
        <w:instrText xml:space="preserve"> SEQ Figure \* ARABIC \s 2 </w:instrText>
      </w:r>
      <w:r w:rsidR="00B61E6F">
        <w:rPr>
          <w:b/>
          <w:bCs/>
          <w:lang w:val="en-GB"/>
        </w:rPr>
        <w:fldChar w:fldCharType="separate"/>
      </w:r>
      <w:r w:rsidR="00626EB2">
        <w:rPr>
          <w:b/>
          <w:bCs/>
          <w:noProof/>
          <w:lang w:val="en-GB"/>
        </w:rPr>
        <w:t>6</w:t>
      </w:r>
      <w:r w:rsidR="00B61E6F">
        <w:rPr>
          <w:b/>
          <w:bCs/>
          <w:lang w:val="en-GB"/>
        </w:rPr>
        <w:fldChar w:fldCharType="end"/>
      </w:r>
      <w:bookmarkEnd w:id="24"/>
      <w:r w:rsidR="00464833">
        <w:rPr>
          <w:lang w:val="en-GB"/>
        </w:rPr>
        <w:t>:</w:t>
      </w:r>
      <w:r w:rsidRPr="00FB4729">
        <w:rPr>
          <w:lang w:val="en-GB"/>
        </w:rPr>
        <w:t xml:space="preserve"> Unfolded </w:t>
      </w:r>
      <w:r>
        <w:rPr>
          <w:lang w:val="en-GB"/>
        </w:rPr>
        <w:t xml:space="preserve">and folded </w:t>
      </w:r>
      <w:r w:rsidRPr="00FB4729">
        <w:rPr>
          <w:lang w:val="en-GB"/>
        </w:rPr>
        <w:t>platform with louvers</w:t>
      </w:r>
    </w:p>
    <w:p w14:paraId="62A5AD43" w14:textId="07F2388E" w:rsidR="007B6BB5" w:rsidRDefault="007B6BB5" w:rsidP="002C0D5D">
      <w:pPr>
        <w:spacing w:before="240"/>
        <w:rPr>
          <w:lang w:val="en-GB"/>
        </w:rPr>
      </w:pPr>
      <w:r>
        <w:rPr>
          <w:lang w:val="en-GB"/>
        </w:rPr>
        <w:t>In the figures it also can be seen how could be disposed the louvers, represented by the white panels.</w:t>
      </w:r>
      <w:r w:rsidR="00DB2E50">
        <w:rPr>
          <w:lang w:val="en-GB"/>
        </w:rPr>
        <w:t xml:space="preserve"> During launch </w:t>
      </w:r>
      <w:r w:rsidR="00707753">
        <w:rPr>
          <w:lang w:val="en-GB"/>
        </w:rPr>
        <w:t>louvers will be closed</w:t>
      </w:r>
      <w:r w:rsidR="00B32BA0">
        <w:rPr>
          <w:lang w:val="en-GB"/>
        </w:rPr>
        <w:t>.</w:t>
      </w:r>
      <w:r w:rsidR="00707753">
        <w:rPr>
          <w:lang w:val="en-GB"/>
        </w:rPr>
        <w:t xml:space="preserve"> </w:t>
      </w:r>
      <w:r w:rsidR="00B32BA0">
        <w:rPr>
          <w:lang w:val="en-GB"/>
        </w:rPr>
        <w:t xml:space="preserve">Hence, they will not be in conflict with </w:t>
      </w:r>
      <w:r w:rsidR="002A23DA">
        <w:rPr>
          <w:lang w:val="en-GB"/>
        </w:rPr>
        <w:t xml:space="preserve">exceeding the envelope surface of the </w:t>
      </w:r>
      <w:r w:rsidR="005B294B">
        <w:rPr>
          <w:lang w:val="en-GB"/>
        </w:rPr>
        <w:t>platform.</w:t>
      </w:r>
      <w:r w:rsidR="00B32BA0">
        <w:rPr>
          <w:lang w:val="en-GB"/>
        </w:rPr>
        <w:t xml:space="preserve"> </w:t>
      </w:r>
      <w:r w:rsidR="00707753">
        <w:rPr>
          <w:lang w:val="en-GB"/>
        </w:rPr>
        <w:t xml:space="preserve"> </w:t>
      </w:r>
      <w:r>
        <w:rPr>
          <w:lang w:val="en-GB"/>
        </w:rPr>
        <w:t xml:space="preserve"> </w:t>
      </w:r>
    </w:p>
    <w:p w14:paraId="08F4CFEA" w14:textId="77777777" w:rsidR="007B6BB5" w:rsidRDefault="007B6BB5" w:rsidP="007B6BB5">
      <w:pPr>
        <w:rPr>
          <w:lang w:val="en-GB"/>
        </w:rPr>
      </w:pPr>
    </w:p>
    <w:p w14:paraId="32D8FF0D" w14:textId="696EBFFB" w:rsidR="0025238A" w:rsidRPr="0025238A" w:rsidRDefault="007B6BB5" w:rsidP="0025238A">
      <w:pPr>
        <w:pStyle w:val="Ttulo3"/>
        <w:rPr>
          <w:lang w:val="en-GB"/>
        </w:rPr>
      </w:pPr>
      <w:bookmarkStart w:id="25" w:name="_Toc61711448"/>
      <w:r>
        <w:rPr>
          <w:lang w:val="en-GB"/>
        </w:rPr>
        <w:t>Global properties</w:t>
      </w:r>
      <w:bookmarkEnd w:id="25"/>
    </w:p>
    <w:p w14:paraId="5863DAAF" w14:textId="696EBFFB" w:rsidR="007224FB" w:rsidRPr="007224FB" w:rsidRDefault="007224FB" w:rsidP="007224FB">
      <w:pPr>
        <w:rPr>
          <w:lang w:val="en-GB"/>
        </w:rPr>
      </w:pPr>
    </w:p>
    <w:p w14:paraId="49BD74A8" w14:textId="7EF87EE5" w:rsidR="007B6BB5" w:rsidRDefault="007B6BB5" w:rsidP="007B6BB5">
      <w:pPr>
        <w:rPr>
          <w:lang w:val="en-GB"/>
        </w:rPr>
      </w:pPr>
      <w:r>
        <w:rPr>
          <w:lang w:val="en-GB"/>
        </w:rPr>
        <w:t>Accomplishing CubeSat specifications, the centre of gravity location is deviated from the geometric centre inside imposed limits.</w:t>
      </w:r>
    </w:p>
    <w:tbl>
      <w:tblPr>
        <w:tblW w:w="4994"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8"/>
        <w:gridCol w:w="1893"/>
        <w:gridCol w:w="1843"/>
      </w:tblGrid>
      <w:tr w:rsidR="00441C07" w:rsidRPr="009C27C7" w14:paraId="0898885B" w14:textId="77777777" w:rsidTr="002C0D5D">
        <w:trPr>
          <w:trHeight w:val="276"/>
          <w:tblHeader/>
          <w:jc w:val="center"/>
        </w:trPr>
        <w:tc>
          <w:tcPr>
            <w:tcW w:w="1258" w:type="dxa"/>
            <w:tcBorders>
              <w:top w:val="single" w:sz="6" w:space="0" w:color="000000"/>
              <w:left w:val="outset" w:sz="6" w:space="0" w:color="auto"/>
              <w:bottom w:val="single" w:sz="6" w:space="0" w:color="000000"/>
              <w:right w:val="single" w:sz="6" w:space="0" w:color="000000"/>
            </w:tcBorders>
            <w:shd w:val="clear" w:color="auto" w:fill="D9E2F3" w:themeFill="accent1" w:themeFillTint="33"/>
            <w:vAlign w:val="center"/>
            <w:hideMark/>
          </w:tcPr>
          <w:p w14:paraId="04313032" w14:textId="77777777" w:rsidR="007B6BB5" w:rsidRPr="0000334B" w:rsidRDefault="007B6BB5" w:rsidP="004F0F80">
            <w:pPr>
              <w:spacing w:after="0" w:line="240" w:lineRule="auto"/>
              <w:jc w:val="center"/>
              <w:textAlignment w:val="baseline"/>
              <w:rPr>
                <w:rFonts w:eastAsia="Times New Roman" w:cs="Segoe UI"/>
                <w:sz w:val="18"/>
                <w:szCs w:val="18"/>
                <w:lang w:eastAsia="es-ES"/>
              </w:rPr>
            </w:pPr>
            <w:r w:rsidRPr="0000334B">
              <w:rPr>
                <w:rFonts w:eastAsia="Times New Roman" w:cs="Arial"/>
                <w:lang w:val="en-US" w:eastAsia="es-ES"/>
              </w:rPr>
              <w:t>Axis</w:t>
            </w:r>
          </w:p>
        </w:tc>
        <w:tc>
          <w:tcPr>
            <w:tcW w:w="1893" w:type="dxa"/>
            <w:tcBorders>
              <w:top w:val="single" w:sz="6" w:space="0" w:color="000000"/>
              <w:left w:val="outset" w:sz="6" w:space="0" w:color="auto"/>
              <w:bottom w:val="single" w:sz="6" w:space="0" w:color="000000"/>
              <w:right w:val="single" w:sz="6" w:space="0" w:color="000000"/>
            </w:tcBorders>
            <w:shd w:val="clear" w:color="auto" w:fill="D9E2F3" w:themeFill="accent1" w:themeFillTint="33"/>
            <w:vAlign w:val="center"/>
            <w:hideMark/>
          </w:tcPr>
          <w:p w14:paraId="6E129580" w14:textId="77777777" w:rsidR="007B6BB5" w:rsidRPr="0000334B" w:rsidRDefault="007B6BB5" w:rsidP="004F0F80">
            <w:pPr>
              <w:spacing w:after="0" w:line="240" w:lineRule="auto"/>
              <w:jc w:val="center"/>
              <w:textAlignment w:val="baseline"/>
              <w:rPr>
                <w:rFonts w:eastAsia="Times New Roman" w:cs="Segoe UI"/>
                <w:sz w:val="18"/>
                <w:szCs w:val="18"/>
                <w:lang w:eastAsia="es-ES"/>
              </w:rPr>
            </w:pPr>
            <w:r w:rsidRPr="0000334B">
              <w:rPr>
                <w:rFonts w:eastAsia="Times New Roman" w:cs="Arial"/>
                <w:lang w:val="en-US" w:eastAsia="es-ES"/>
              </w:rPr>
              <w:t>Deviation(cm)</w:t>
            </w:r>
          </w:p>
        </w:tc>
        <w:tc>
          <w:tcPr>
            <w:tcW w:w="1843" w:type="dxa"/>
            <w:tcBorders>
              <w:top w:val="single" w:sz="6" w:space="0" w:color="000000"/>
              <w:left w:val="outset" w:sz="6" w:space="0" w:color="auto"/>
              <w:bottom w:val="single" w:sz="6" w:space="0" w:color="000000"/>
              <w:right w:val="single" w:sz="6" w:space="0" w:color="000000"/>
            </w:tcBorders>
            <w:shd w:val="clear" w:color="auto" w:fill="D9E2F3" w:themeFill="accent1" w:themeFillTint="33"/>
            <w:vAlign w:val="center"/>
            <w:hideMark/>
          </w:tcPr>
          <w:p w14:paraId="59FE3733" w14:textId="77777777" w:rsidR="007B6BB5" w:rsidRPr="0000334B" w:rsidRDefault="007B6BB5" w:rsidP="004F0F80">
            <w:pPr>
              <w:spacing w:after="0" w:line="240" w:lineRule="auto"/>
              <w:jc w:val="center"/>
              <w:textAlignment w:val="baseline"/>
              <w:rPr>
                <w:rFonts w:eastAsia="Times New Roman" w:cs="Segoe UI"/>
                <w:sz w:val="18"/>
                <w:szCs w:val="18"/>
                <w:lang w:eastAsia="es-ES"/>
              </w:rPr>
            </w:pPr>
            <w:r w:rsidRPr="0000334B">
              <w:rPr>
                <w:rFonts w:eastAsia="Times New Roman" w:cs="Arial"/>
                <w:lang w:val="en-US" w:eastAsia="es-ES"/>
              </w:rPr>
              <w:t>Limit deviation(cm)</w:t>
            </w:r>
          </w:p>
        </w:tc>
      </w:tr>
      <w:tr w:rsidR="007B6BB5" w:rsidRPr="009C27C7" w14:paraId="560C783D" w14:textId="77777777" w:rsidTr="002C0D5D">
        <w:trPr>
          <w:trHeight w:val="289"/>
          <w:tblHeader/>
          <w:jc w:val="center"/>
        </w:trPr>
        <w:tc>
          <w:tcPr>
            <w:tcW w:w="1258" w:type="dxa"/>
            <w:tcBorders>
              <w:top w:val="outset" w:sz="6" w:space="0" w:color="auto"/>
              <w:left w:val="outset" w:sz="6" w:space="0" w:color="auto"/>
              <w:bottom w:val="single" w:sz="6" w:space="0" w:color="000000"/>
              <w:right w:val="single" w:sz="6" w:space="0" w:color="000000"/>
            </w:tcBorders>
            <w:shd w:val="clear" w:color="auto" w:fill="B4C6E7" w:themeFill="accent1" w:themeFillTint="66"/>
            <w:vAlign w:val="center"/>
            <w:hideMark/>
          </w:tcPr>
          <w:p w14:paraId="5EB3C2F4" w14:textId="77777777" w:rsidR="007B6BB5" w:rsidRPr="0000334B" w:rsidRDefault="007B6BB5" w:rsidP="004F0F80">
            <w:pPr>
              <w:spacing w:after="0" w:line="240" w:lineRule="auto"/>
              <w:jc w:val="center"/>
              <w:textAlignment w:val="baseline"/>
              <w:rPr>
                <w:rFonts w:eastAsia="Times New Roman" w:cs="Segoe UI"/>
                <w:sz w:val="18"/>
                <w:szCs w:val="18"/>
                <w:lang w:eastAsia="es-ES"/>
              </w:rPr>
            </w:pPr>
            <w:r w:rsidRPr="0000334B">
              <w:rPr>
                <w:rFonts w:eastAsia="Times New Roman" w:cs="Arial"/>
                <w:lang w:val="en-US" w:eastAsia="es-ES"/>
              </w:rPr>
              <w:t>X</w:t>
            </w:r>
          </w:p>
        </w:tc>
        <w:tc>
          <w:tcPr>
            <w:tcW w:w="1893" w:type="dxa"/>
            <w:tcBorders>
              <w:top w:val="outset" w:sz="6" w:space="0" w:color="auto"/>
              <w:left w:val="outset" w:sz="6" w:space="0" w:color="auto"/>
              <w:bottom w:val="single" w:sz="6" w:space="0" w:color="000000"/>
              <w:right w:val="single" w:sz="6" w:space="0" w:color="000000"/>
            </w:tcBorders>
            <w:shd w:val="clear" w:color="auto" w:fill="auto"/>
            <w:vAlign w:val="center"/>
            <w:hideMark/>
          </w:tcPr>
          <w:p w14:paraId="314AF7D0" w14:textId="77777777" w:rsidR="007B6BB5" w:rsidRPr="0000334B" w:rsidRDefault="007B6BB5" w:rsidP="004F0F80">
            <w:pPr>
              <w:spacing w:after="0" w:line="240" w:lineRule="auto"/>
              <w:jc w:val="center"/>
              <w:textAlignment w:val="baseline"/>
              <w:rPr>
                <w:rFonts w:eastAsia="Times New Roman" w:cs="Segoe UI"/>
                <w:sz w:val="18"/>
                <w:szCs w:val="18"/>
                <w:lang w:eastAsia="es-ES"/>
              </w:rPr>
            </w:pPr>
            <w:r w:rsidRPr="0000334B">
              <w:rPr>
                <w:rFonts w:eastAsia="Times New Roman" w:cs="Arial"/>
                <w:lang w:val="en-US" w:eastAsia="es-ES"/>
              </w:rPr>
              <w:t>2,23</w:t>
            </w:r>
          </w:p>
        </w:tc>
        <w:tc>
          <w:tcPr>
            <w:tcW w:w="1843" w:type="dxa"/>
            <w:tcBorders>
              <w:top w:val="outset" w:sz="6" w:space="0" w:color="auto"/>
              <w:left w:val="outset" w:sz="6" w:space="0" w:color="auto"/>
              <w:bottom w:val="single" w:sz="6" w:space="0" w:color="000000"/>
              <w:right w:val="single" w:sz="6" w:space="0" w:color="000000"/>
            </w:tcBorders>
            <w:shd w:val="clear" w:color="auto" w:fill="auto"/>
            <w:vAlign w:val="center"/>
            <w:hideMark/>
          </w:tcPr>
          <w:p w14:paraId="2411B2FE" w14:textId="77777777" w:rsidR="007B6BB5" w:rsidRPr="0000334B" w:rsidRDefault="007B6BB5" w:rsidP="004F0F80">
            <w:pPr>
              <w:spacing w:after="0" w:line="240" w:lineRule="auto"/>
              <w:jc w:val="center"/>
              <w:textAlignment w:val="baseline"/>
              <w:rPr>
                <w:rFonts w:eastAsia="Times New Roman" w:cs="Segoe UI"/>
                <w:sz w:val="18"/>
                <w:szCs w:val="18"/>
                <w:lang w:eastAsia="es-ES"/>
              </w:rPr>
            </w:pPr>
            <w:r w:rsidRPr="0000334B">
              <w:rPr>
                <w:rFonts w:eastAsia="Times New Roman" w:cs="Arial"/>
                <w:lang w:val="en-US" w:eastAsia="es-ES"/>
              </w:rPr>
              <w:t>4,00</w:t>
            </w:r>
          </w:p>
        </w:tc>
      </w:tr>
      <w:tr w:rsidR="007B6BB5" w:rsidRPr="009C27C7" w14:paraId="17E326BC" w14:textId="77777777" w:rsidTr="002C0D5D">
        <w:trPr>
          <w:trHeight w:val="328"/>
          <w:tblHeader/>
          <w:jc w:val="center"/>
        </w:trPr>
        <w:tc>
          <w:tcPr>
            <w:tcW w:w="1258" w:type="dxa"/>
            <w:tcBorders>
              <w:top w:val="outset" w:sz="6" w:space="0" w:color="auto"/>
              <w:left w:val="outset" w:sz="6" w:space="0" w:color="auto"/>
              <w:bottom w:val="single" w:sz="6" w:space="0" w:color="000000"/>
              <w:right w:val="single" w:sz="6" w:space="0" w:color="000000"/>
            </w:tcBorders>
            <w:shd w:val="clear" w:color="auto" w:fill="B4C6E7" w:themeFill="accent1" w:themeFillTint="66"/>
            <w:vAlign w:val="center"/>
            <w:hideMark/>
          </w:tcPr>
          <w:p w14:paraId="376D9E51" w14:textId="77777777" w:rsidR="007B6BB5" w:rsidRPr="0000334B" w:rsidRDefault="007B6BB5" w:rsidP="004F0F80">
            <w:pPr>
              <w:spacing w:after="0" w:line="240" w:lineRule="auto"/>
              <w:jc w:val="center"/>
              <w:textAlignment w:val="baseline"/>
              <w:rPr>
                <w:rFonts w:eastAsia="Times New Roman" w:cs="Segoe UI"/>
                <w:sz w:val="18"/>
                <w:szCs w:val="18"/>
                <w:lang w:eastAsia="es-ES"/>
              </w:rPr>
            </w:pPr>
            <w:r w:rsidRPr="0000334B">
              <w:rPr>
                <w:rFonts w:eastAsia="Times New Roman" w:cs="Arial"/>
                <w:lang w:val="en-US" w:eastAsia="es-ES"/>
              </w:rPr>
              <w:t>Y</w:t>
            </w:r>
          </w:p>
        </w:tc>
        <w:tc>
          <w:tcPr>
            <w:tcW w:w="1893" w:type="dxa"/>
            <w:tcBorders>
              <w:top w:val="outset" w:sz="6" w:space="0" w:color="auto"/>
              <w:left w:val="outset" w:sz="6" w:space="0" w:color="auto"/>
              <w:bottom w:val="single" w:sz="6" w:space="0" w:color="000000"/>
              <w:right w:val="single" w:sz="6" w:space="0" w:color="000000"/>
            </w:tcBorders>
            <w:shd w:val="clear" w:color="auto" w:fill="auto"/>
            <w:vAlign w:val="center"/>
            <w:hideMark/>
          </w:tcPr>
          <w:p w14:paraId="035F6152" w14:textId="77777777" w:rsidR="007B6BB5" w:rsidRPr="0000334B" w:rsidRDefault="007B6BB5" w:rsidP="004F0F80">
            <w:pPr>
              <w:spacing w:after="0" w:line="240" w:lineRule="auto"/>
              <w:jc w:val="center"/>
              <w:textAlignment w:val="baseline"/>
              <w:rPr>
                <w:rFonts w:eastAsia="Times New Roman" w:cs="Segoe UI"/>
                <w:sz w:val="18"/>
                <w:szCs w:val="18"/>
                <w:lang w:eastAsia="es-ES"/>
              </w:rPr>
            </w:pPr>
            <w:r w:rsidRPr="0000334B">
              <w:rPr>
                <w:rFonts w:eastAsia="Times New Roman" w:cs="Arial"/>
                <w:lang w:val="en-US" w:eastAsia="es-ES"/>
              </w:rPr>
              <w:t>0,36</w:t>
            </w:r>
          </w:p>
        </w:tc>
        <w:tc>
          <w:tcPr>
            <w:tcW w:w="1843" w:type="dxa"/>
            <w:tcBorders>
              <w:top w:val="outset" w:sz="6" w:space="0" w:color="auto"/>
              <w:left w:val="outset" w:sz="6" w:space="0" w:color="auto"/>
              <w:bottom w:val="single" w:sz="6" w:space="0" w:color="000000"/>
              <w:right w:val="single" w:sz="6" w:space="0" w:color="000000"/>
            </w:tcBorders>
            <w:shd w:val="clear" w:color="auto" w:fill="auto"/>
            <w:vAlign w:val="center"/>
            <w:hideMark/>
          </w:tcPr>
          <w:p w14:paraId="7D253CBC" w14:textId="77777777" w:rsidR="007B6BB5" w:rsidRPr="0000334B" w:rsidRDefault="007B6BB5" w:rsidP="004F0F80">
            <w:pPr>
              <w:tabs>
                <w:tab w:val="right" w:pos="1960"/>
              </w:tabs>
              <w:spacing w:after="0" w:line="240" w:lineRule="auto"/>
              <w:jc w:val="center"/>
              <w:textAlignment w:val="baseline"/>
              <w:rPr>
                <w:rFonts w:eastAsia="Times New Roman" w:cs="Segoe UI"/>
                <w:sz w:val="18"/>
                <w:szCs w:val="18"/>
                <w:lang w:eastAsia="es-ES"/>
              </w:rPr>
            </w:pPr>
            <w:r w:rsidRPr="0000334B">
              <w:rPr>
                <w:rFonts w:eastAsia="Times New Roman" w:cs="Arial"/>
                <w:lang w:val="en-US" w:eastAsia="es-ES"/>
              </w:rPr>
              <w:t>2,00</w:t>
            </w:r>
          </w:p>
        </w:tc>
      </w:tr>
      <w:tr w:rsidR="007B6BB5" w:rsidRPr="009C27C7" w14:paraId="7D6EA3BC" w14:textId="77777777" w:rsidTr="002C0D5D">
        <w:trPr>
          <w:trHeight w:val="289"/>
          <w:tblHeader/>
          <w:jc w:val="center"/>
        </w:trPr>
        <w:tc>
          <w:tcPr>
            <w:tcW w:w="1258" w:type="dxa"/>
            <w:tcBorders>
              <w:top w:val="outset" w:sz="6" w:space="0" w:color="auto"/>
              <w:left w:val="outset" w:sz="6" w:space="0" w:color="auto"/>
              <w:bottom w:val="single" w:sz="6" w:space="0" w:color="000000"/>
              <w:right w:val="single" w:sz="6" w:space="0" w:color="000000"/>
            </w:tcBorders>
            <w:shd w:val="clear" w:color="auto" w:fill="B4C6E7" w:themeFill="accent1" w:themeFillTint="66"/>
            <w:vAlign w:val="center"/>
            <w:hideMark/>
          </w:tcPr>
          <w:p w14:paraId="0051B57F" w14:textId="77777777" w:rsidR="007B6BB5" w:rsidRPr="0000334B" w:rsidRDefault="007B6BB5" w:rsidP="004F0F80">
            <w:pPr>
              <w:spacing w:after="0" w:line="240" w:lineRule="auto"/>
              <w:jc w:val="center"/>
              <w:textAlignment w:val="baseline"/>
              <w:rPr>
                <w:rFonts w:eastAsia="Times New Roman" w:cs="Segoe UI"/>
                <w:sz w:val="18"/>
                <w:szCs w:val="18"/>
                <w:lang w:eastAsia="es-ES"/>
              </w:rPr>
            </w:pPr>
            <w:r w:rsidRPr="0000334B">
              <w:rPr>
                <w:rFonts w:eastAsia="Times New Roman" w:cs="Arial"/>
                <w:lang w:val="en-US" w:eastAsia="es-ES"/>
              </w:rPr>
              <w:t>Z</w:t>
            </w:r>
          </w:p>
        </w:tc>
        <w:tc>
          <w:tcPr>
            <w:tcW w:w="1893" w:type="dxa"/>
            <w:tcBorders>
              <w:top w:val="outset" w:sz="6" w:space="0" w:color="auto"/>
              <w:left w:val="outset" w:sz="6" w:space="0" w:color="auto"/>
              <w:bottom w:val="single" w:sz="6" w:space="0" w:color="000000"/>
              <w:right w:val="single" w:sz="6" w:space="0" w:color="000000"/>
            </w:tcBorders>
            <w:shd w:val="clear" w:color="auto" w:fill="auto"/>
            <w:vAlign w:val="center"/>
            <w:hideMark/>
          </w:tcPr>
          <w:p w14:paraId="59AC6948" w14:textId="77777777" w:rsidR="007B6BB5" w:rsidRPr="0000334B" w:rsidRDefault="007B6BB5" w:rsidP="004F0F80">
            <w:pPr>
              <w:spacing w:after="0" w:line="240" w:lineRule="auto"/>
              <w:jc w:val="center"/>
              <w:textAlignment w:val="baseline"/>
              <w:rPr>
                <w:rFonts w:eastAsia="Times New Roman" w:cs="Segoe UI"/>
                <w:sz w:val="18"/>
                <w:szCs w:val="18"/>
                <w:lang w:eastAsia="es-ES"/>
              </w:rPr>
            </w:pPr>
            <w:r w:rsidRPr="0000334B">
              <w:rPr>
                <w:rFonts w:eastAsia="Times New Roman" w:cs="Arial"/>
                <w:lang w:val="en-US" w:eastAsia="es-ES"/>
              </w:rPr>
              <w:t>4,36</w:t>
            </w:r>
          </w:p>
        </w:tc>
        <w:tc>
          <w:tcPr>
            <w:tcW w:w="1843" w:type="dxa"/>
            <w:tcBorders>
              <w:top w:val="outset" w:sz="6" w:space="0" w:color="auto"/>
              <w:left w:val="outset" w:sz="6" w:space="0" w:color="auto"/>
              <w:bottom w:val="single" w:sz="6" w:space="0" w:color="000000"/>
              <w:right w:val="single" w:sz="6" w:space="0" w:color="000000"/>
            </w:tcBorders>
            <w:shd w:val="clear" w:color="auto" w:fill="auto"/>
            <w:vAlign w:val="center"/>
            <w:hideMark/>
          </w:tcPr>
          <w:p w14:paraId="464FC613" w14:textId="77777777" w:rsidR="007B6BB5" w:rsidRPr="0000334B" w:rsidRDefault="007B6BB5" w:rsidP="00465FB2">
            <w:pPr>
              <w:keepNext/>
              <w:spacing w:after="0" w:line="240" w:lineRule="auto"/>
              <w:jc w:val="center"/>
              <w:textAlignment w:val="baseline"/>
              <w:rPr>
                <w:rFonts w:eastAsia="Times New Roman" w:cs="Segoe UI"/>
                <w:sz w:val="18"/>
                <w:szCs w:val="18"/>
                <w:lang w:eastAsia="es-ES"/>
              </w:rPr>
            </w:pPr>
            <w:r w:rsidRPr="0000334B">
              <w:rPr>
                <w:rFonts w:eastAsia="Times New Roman" w:cs="Arial"/>
                <w:lang w:val="en-US" w:eastAsia="es-ES"/>
              </w:rPr>
              <w:t>7,00</w:t>
            </w:r>
          </w:p>
        </w:tc>
      </w:tr>
    </w:tbl>
    <w:p w14:paraId="7DCE3459" w14:textId="02541CEB" w:rsidR="00465FB2" w:rsidRPr="00465FB2" w:rsidRDefault="00465FB2" w:rsidP="00465FB2">
      <w:pPr>
        <w:pStyle w:val="Descripcin"/>
        <w:jc w:val="center"/>
        <w:rPr>
          <w:lang w:val="en-US"/>
        </w:rPr>
      </w:pPr>
      <w:r w:rsidRPr="00465FB2">
        <w:rPr>
          <w:b/>
          <w:bCs/>
          <w:lang w:val="en-US"/>
        </w:rPr>
        <w:t xml:space="preserve">Table </w:t>
      </w:r>
      <w:r w:rsidR="00A23252">
        <w:rPr>
          <w:b/>
          <w:bCs/>
          <w:lang w:val="en-US"/>
        </w:rPr>
        <w:fldChar w:fldCharType="begin"/>
      </w:r>
      <w:r w:rsidR="00A23252">
        <w:rPr>
          <w:b/>
          <w:bCs/>
          <w:lang w:val="en-US"/>
        </w:rPr>
        <w:instrText xml:space="preserve"> STYLEREF 2 \s </w:instrText>
      </w:r>
      <w:r w:rsidR="00A23252">
        <w:rPr>
          <w:b/>
          <w:bCs/>
          <w:lang w:val="en-US"/>
        </w:rPr>
        <w:fldChar w:fldCharType="separate"/>
      </w:r>
      <w:r w:rsidR="00626EB2">
        <w:rPr>
          <w:b/>
          <w:bCs/>
          <w:noProof/>
          <w:lang w:val="en-US"/>
        </w:rPr>
        <w:t>4.2</w:t>
      </w:r>
      <w:r w:rsidR="00A23252">
        <w:rPr>
          <w:b/>
          <w:bCs/>
          <w:lang w:val="en-US"/>
        </w:rPr>
        <w:fldChar w:fldCharType="end"/>
      </w:r>
      <w:r w:rsidR="00A23252">
        <w:rPr>
          <w:b/>
          <w:bCs/>
          <w:lang w:val="en-US"/>
        </w:rPr>
        <w:t>.</w:t>
      </w:r>
      <w:r w:rsidR="00A23252">
        <w:rPr>
          <w:b/>
          <w:bCs/>
          <w:lang w:val="en-US"/>
        </w:rPr>
        <w:fldChar w:fldCharType="begin"/>
      </w:r>
      <w:r w:rsidR="00A23252">
        <w:rPr>
          <w:b/>
          <w:bCs/>
          <w:lang w:val="en-US"/>
        </w:rPr>
        <w:instrText xml:space="preserve"> SEQ Table \* ARABIC \s 2 </w:instrText>
      </w:r>
      <w:r w:rsidR="00A23252">
        <w:rPr>
          <w:b/>
          <w:bCs/>
          <w:lang w:val="en-US"/>
        </w:rPr>
        <w:fldChar w:fldCharType="separate"/>
      </w:r>
      <w:r w:rsidR="00626EB2">
        <w:rPr>
          <w:b/>
          <w:bCs/>
          <w:noProof/>
          <w:lang w:val="en-US"/>
        </w:rPr>
        <w:t>1</w:t>
      </w:r>
      <w:r w:rsidR="00A23252">
        <w:rPr>
          <w:b/>
          <w:bCs/>
          <w:lang w:val="en-US"/>
        </w:rPr>
        <w:fldChar w:fldCharType="end"/>
      </w:r>
      <w:r w:rsidRPr="00465FB2">
        <w:rPr>
          <w:lang w:val="en-US"/>
        </w:rPr>
        <w:t>: Center of gravity deviation from geometric center</w:t>
      </w:r>
    </w:p>
    <w:p w14:paraId="5D1F93D4" w14:textId="600DB701" w:rsidR="007B6BB5" w:rsidRDefault="007B6BB5" w:rsidP="007B6BB5">
      <w:pPr>
        <w:rPr>
          <w:lang w:val="en-GB"/>
        </w:rPr>
      </w:pPr>
      <w:r>
        <w:rPr>
          <w:lang w:val="en-GB"/>
        </w:rPr>
        <w:t xml:space="preserve">Finally, as it can be seen in the mass budget, </w:t>
      </w:r>
      <w:r w:rsidR="00FB4729">
        <w:rPr>
          <w:lang w:val="en-GB"/>
        </w:rPr>
        <w:t xml:space="preserve">the </w:t>
      </w:r>
      <w:r>
        <w:rPr>
          <w:lang w:val="en-GB"/>
        </w:rPr>
        <w:t>system does not exceed the imposed limit of 12 kg. Moreover, it has been taken a conservative value for the structure weight, it has been considered auxiliar structures necessary for the configuration as well as hinges, joint elements…</w:t>
      </w:r>
    </w:p>
    <w:tbl>
      <w:tblPr>
        <w:tblW w:w="5867"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Caption w:val="Mass budget"/>
      </w:tblPr>
      <w:tblGrid>
        <w:gridCol w:w="1898"/>
        <w:gridCol w:w="1985"/>
        <w:gridCol w:w="1984"/>
      </w:tblGrid>
      <w:tr w:rsidR="00441C07" w:rsidRPr="009C27C7" w14:paraId="0170CFB8" w14:textId="77777777" w:rsidTr="007C6F8F">
        <w:trPr>
          <w:tblHeader/>
          <w:jc w:val="center"/>
        </w:trPr>
        <w:tc>
          <w:tcPr>
            <w:tcW w:w="1898" w:type="dxa"/>
            <w:tcBorders>
              <w:top w:val="nil"/>
              <w:left w:val="nil"/>
              <w:bottom w:val="outset" w:sz="6" w:space="0" w:color="auto"/>
              <w:right w:val="single" w:sz="6" w:space="0" w:color="000000"/>
            </w:tcBorders>
            <w:shd w:val="clear" w:color="auto" w:fill="auto"/>
            <w:hideMark/>
          </w:tcPr>
          <w:p w14:paraId="1F77172A" w14:textId="504BAD5C" w:rsidR="007B6BB5" w:rsidRPr="00B9251C" w:rsidRDefault="007B6BB5" w:rsidP="000E62EE">
            <w:pPr>
              <w:tabs>
                <w:tab w:val="center" w:pos="1586"/>
              </w:tabs>
              <w:spacing w:after="0" w:line="240" w:lineRule="auto"/>
              <w:textAlignment w:val="baseline"/>
              <w:rPr>
                <w:rFonts w:eastAsia="Times New Roman" w:cs="Segoe UI"/>
                <w:sz w:val="18"/>
                <w:szCs w:val="18"/>
                <w:lang w:val="en-GB" w:eastAsia="es-ES"/>
              </w:rPr>
            </w:pPr>
            <w:r w:rsidRPr="00B9251C">
              <w:rPr>
                <w:rFonts w:eastAsia="Times New Roman" w:cs="Arial"/>
                <w:lang w:val="en-GB" w:eastAsia="es-ES"/>
              </w:rPr>
              <w:lastRenderedPageBreak/>
              <w:t> </w:t>
            </w:r>
            <w:r w:rsidR="000E62EE" w:rsidRPr="00B9251C">
              <w:rPr>
                <w:rFonts w:eastAsia="Times New Roman" w:cs="Arial"/>
                <w:lang w:val="en-GB" w:eastAsia="es-ES"/>
              </w:rPr>
              <w:tab/>
            </w:r>
          </w:p>
        </w:tc>
        <w:tc>
          <w:tcPr>
            <w:tcW w:w="1985" w:type="dxa"/>
            <w:tcBorders>
              <w:top w:val="single" w:sz="6" w:space="0" w:color="000000"/>
              <w:left w:val="outset" w:sz="6" w:space="0" w:color="auto"/>
              <w:bottom w:val="single" w:sz="6" w:space="0" w:color="000000"/>
              <w:right w:val="single" w:sz="6" w:space="0" w:color="000000"/>
            </w:tcBorders>
            <w:shd w:val="clear" w:color="auto" w:fill="D9E2F3" w:themeFill="accent1" w:themeFillTint="33"/>
            <w:hideMark/>
          </w:tcPr>
          <w:p w14:paraId="36C0765B" w14:textId="77777777" w:rsidR="007B6BB5" w:rsidRPr="00B9251C" w:rsidRDefault="007B6BB5" w:rsidP="004F0F80">
            <w:pPr>
              <w:spacing w:after="0" w:line="240" w:lineRule="auto"/>
              <w:jc w:val="center"/>
              <w:textAlignment w:val="baseline"/>
              <w:rPr>
                <w:rFonts w:eastAsia="Times New Roman" w:cs="Segoe UI"/>
                <w:sz w:val="18"/>
                <w:szCs w:val="18"/>
                <w:lang w:eastAsia="es-ES"/>
              </w:rPr>
            </w:pPr>
            <w:r w:rsidRPr="00B9251C">
              <w:rPr>
                <w:rFonts w:eastAsia="Times New Roman" w:cs="Arial"/>
                <w:lang w:val="en-US" w:eastAsia="es-ES"/>
              </w:rPr>
              <w:t>Mass (kg)</w:t>
            </w:r>
          </w:p>
        </w:tc>
        <w:tc>
          <w:tcPr>
            <w:tcW w:w="1984" w:type="dxa"/>
            <w:tcBorders>
              <w:top w:val="single" w:sz="6" w:space="0" w:color="000000"/>
              <w:left w:val="outset" w:sz="6" w:space="0" w:color="auto"/>
              <w:bottom w:val="single" w:sz="6" w:space="0" w:color="000000"/>
              <w:right w:val="single" w:sz="6" w:space="0" w:color="000000"/>
            </w:tcBorders>
            <w:shd w:val="clear" w:color="auto" w:fill="D9E2F3" w:themeFill="accent1" w:themeFillTint="33"/>
            <w:hideMark/>
          </w:tcPr>
          <w:p w14:paraId="10896192" w14:textId="77777777" w:rsidR="007B6BB5" w:rsidRPr="00B9251C" w:rsidRDefault="007B6BB5" w:rsidP="004F0F80">
            <w:pPr>
              <w:spacing w:after="0" w:line="240" w:lineRule="auto"/>
              <w:jc w:val="center"/>
              <w:textAlignment w:val="baseline"/>
              <w:rPr>
                <w:rFonts w:eastAsia="Times New Roman" w:cs="Segoe UI"/>
                <w:sz w:val="18"/>
                <w:szCs w:val="18"/>
                <w:lang w:eastAsia="es-ES"/>
              </w:rPr>
            </w:pPr>
            <w:r w:rsidRPr="00B9251C">
              <w:rPr>
                <w:rFonts w:eastAsia="Times New Roman" w:cs="Arial"/>
                <w:lang w:val="en-US" w:eastAsia="es-ES"/>
              </w:rPr>
              <w:t>Quantity</w:t>
            </w:r>
          </w:p>
        </w:tc>
      </w:tr>
      <w:tr w:rsidR="007B6BB5" w:rsidRPr="009C27C7" w14:paraId="66DF12D2" w14:textId="77777777" w:rsidTr="007C6F8F">
        <w:trPr>
          <w:tblHeader/>
          <w:jc w:val="center"/>
        </w:trPr>
        <w:tc>
          <w:tcPr>
            <w:tcW w:w="1898" w:type="dxa"/>
            <w:tcBorders>
              <w:top w:val="outset" w:sz="6" w:space="0" w:color="auto"/>
              <w:left w:val="single" w:sz="6" w:space="0" w:color="000000"/>
              <w:bottom w:val="single" w:sz="6" w:space="0" w:color="000000"/>
              <w:right w:val="single" w:sz="6" w:space="0" w:color="000000"/>
            </w:tcBorders>
            <w:shd w:val="clear" w:color="auto" w:fill="B4C6E7"/>
            <w:hideMark/>
          </w:tcPr>
          <w:p w14:paraId="5FDD89BA" w14:textId="77777777" w:rsidR="007B6BB5" w:rsidRPr="00B9251C" w:rsidRDefault="007B6BB5" w:rsidP="004F0F80">
            <w:pPr>
              <w:spacing w:after="0" w:line="240" w:lineRule="auto"/>
              <w:textAlignment w:val="baseline"/>
              <w:rPr>
                <w:rFonts w:eastAsia="Times New Roman" w:cs="Segoe UI"/>
                <w:sz w:val="18"/>
                <w:szCs w:val="18"/>
                <w:lang w:eastAsia="es-ES"/>
              </w:rPr>
            </w:pPr>
            <w:r w:rsidRPr="00B9251C">
              <w:rPr>
                <w:rFonts w:eastAsia="Times New Roman" w:cs="Arial"/>
                <w:lang w:val="en-US" w:eastAsia="es-ES"/>
              </w:rPr>
              <w:t>Structure</w:t>
            </w:r>
            <w:r w:rsidRPr="00B9251C">
              <w:rPr>
                <w:rFonts w:eastAsia="Times New Roman" w:cs="Arial"/>
                <w:lang w:eastAsia="es-ES"/>
              </w:rPr>
              <w:t> </w:t>
            </w:r>
          </w:p>
        </w:tc>
        <w:tc>
          <w:tcPr>
            <w:tcW w:w="1985" w:type="dxa"/>
            <w:tcBorders>
              <w:top w:val="outset" w:sz="6" w:space="0" w:color="auto"/>
              <w:left w:val="outset" w:sz="6" w:space="0" w:color="auto"/>
              <w:bottom w:val="single" w:sz="6" w:space="0" w:color="000000"/>
              <w:right w:val="single" w:sz="6" w:space="0" w:color="000000"/>
            </w:tcBorders>
            <w:shd w:val="clear" w:color="auto" w:fill="auto"/>
            <w:hideMark/>
          </w:tcPr>
          <w:p w14:paraId="50F99424" w14:textId="77777777" w:rsidR="007B6BB5" w:rsidRPr="00B9251C" w:rsidRDefault="007B6BB5" w:rsidP="004F0F80">
            <w:pPr>
              <w:spacing w:after="0" w:line="240" w:lineRule="auto"/>
              <w:jc w:val="center"/>
              <w:textAlignment w:val="baseline"/>
              <w:rPr>
                <w:rFonts w:eastAsia="Times New Roman" w:cs="Segoe UI"/>
                <w:sz w:val="18"/>
                <w:szCs w:val="18"/>
                <w:lang w:eastAsia="es-ES"/>
              </w:rPr>
            </w:pPr>
            <w:r w:rsidRPr="00B9251C">
              <w:rPr>
                <w:rFonts w:eastAsia="Times New Roman" w:cs="Arial"/>
                <w:lang w:val="en-US" w:eastAsia="es-ES"/>
              </w:rPr>
              <w:t>1,500</w:t>
            </w:r>
          </w:p>
        </w:tc>
        <w:tc>
          <w:tcPr>
            <w:tcW w:w="1984" w:type="dxa"/>
            <w:tcBorders>
              <w:top w:val="outset" w:sz="6" w:space="0" w:color="auto"/>
              <w:left w:val="outset" w:sz="6" w:space="0" w:color="auto"/>
              <w:bottom w:val="single" w:sz="6" w:space="0" w:color="000000"/>
              <w:right w:val="single" w:sz="6" w:space="0" w:color="000000"/>
            </w:tcBorders>
            <w:shd w:val="clear" w:color="auto" w:fill="auto"/>
            <w:hideMark/>
          </w:tcPr>
          <w:p w14:paraId="11B4F9C7" w14:textId="77777777" w:rsidR="007B6BB5" w:rsidRPr="00B9251C" w:rsidRDefault="007B6BB5" w:rsidP="004F0F80">
            <w:pPr>
              <w:spacing w:after="0" w:line="240" w:lineRule="auto"/>
              <w:jc w:val="center"/>
              <w:textAlignment w:val="baseline"/>
              <w:rPr>
                <w:rFonts w:eastAsia="Times New Roman" w:cs="Segoe UI"/>
                <w:sz w:val="18"/>
                <w:szCs w:val="18"/>
                <w:lang w:eastAsia="es-ES"/>
              </w:rPr>
            </w:pPr>
            <w:r w:rsidRPr="00B9251C">
              <w:rPr>
                <w:rFonts w:eastAsia="Times New Roman" w:cs="Arial"/>
                <w:lang w:val="en-US" w:eastAsia="es-ES"/>
              </w:rPr>
              <w:t>1</w:t>
            </w:r>
          </w:p>
        </w:tc>
      </w:tr>
      <w:tr w:rsidR="007B6BB5" w:rsidRPr="009C27C7" w14:paraId="56125A0D" w14:textId="77777777" w:rsidTr="007C6F8F">
        <w:trPr>
          <w:tblHeader/>
          <w:jc w:val="center"/>
        </w:trPr>
        <w:tc>
          <w:tcPr>
            <w:tcW w:w="1898" w:type="dxa"/>
            <w:tcBorders>
              <w:top w:val="outset" w:sz="6" w:space="0" w:color="auto"/>
              <w:left w:val="single" w:sz="6" w:space="0" w:color="000000"/>
              <w:bottom w:val="single" w:sz="6" w:space="0" w:color="000000"/>
              <w:right w:val="single" w:sz="6" w:space="0" w:color="000000"/>
            </w:tcBorders>
            <w:shd w:val="clear" w:color="auto" w:fill="B4C6E7"/>
            <w:hideMark/>
          </w:tcPr>
          <w:p w14:paraId="16E1DFBA" w14:textId="77777777" w:rsidR="007B6BB5" w:rsidRPr="00B9251C" w:rsidRDefault="007B6BB5" w:rsidP="004F0F80">
            <w:pPr>
              <w:spacing w:after="0" w:line="240" w:lineRule="auto"/>
              <w:textAlignment w:val="baseline"/>
              <w:rPr>
                <w:rFonts w:eastAsia="Times New Roman" w:cs="Segoe UI"/>
                <w:sz w:val="18"/>
                <w:szCs w:val="18"/>
                <w:lang w:eastAsia="es-ES"/>
              </w:rPr>
            </w:pPr>
            <w:r w:rsidRPr="00B9251C">
              <w:rPr>
                <w:rFonts w:eastAsia="Times New Roman" w:cs="Arial"/>
                <w:lang w:val="en-US" w:eastAsia="es-ES"/>
              </w:rPr>
              <w:t>Radiometer</w:t>
            </w:r>
            <w:r w:rsidRPr="00B9251C">
              <w:rPr>
                <w:rFonts w:eastAsia="Times New Roman" w:cs="Arial"/>
                <w:lang w:eastAsia="es-ES"/>
              </w:rPr>
              <w:t> </w:t>
            </w:r>
          </w:p>
        </w:tc>
        <w:tc>
          <w:tcPr>
            <w:tcW w:w="1985" w:type="dxa"/>
            <w:tcBorders>
              <w:top w:val="outset" w:sz="6" w:space="0" w:color="auto"/>
              <w:left w:val="outset" w:sz="6" w:space="0" w:color="auto"/>
              <w:bottom w:val="single" w:sz="6" w:space="0" w:color="000000"/>
              <w:right w:val="single" w:sz="6" w:space="0" w:color="000000"/>
            </w:tcBorders>
            <w:shd w:val="clear" w:color="auto" w:fill="auto"/>
            <w:hideMark/>
          </w:tcPr>
          <w:p w14:paraId="7250A973" w14:textId="77777777" w:rsidR="007B6BB5" w:rsidRPr="00B9251C" w:rsidRDefault="007B6BB5" w:rsidP="004F0F80">
            <w:pPr>
              <w:spacing w:after="0" w:line="240" w:lineRule="auto"/>
              <w:jc w:val="center"/>
              <w:textAlignment w:val="baseline"/>
              <w:rPr>
                <w:rFonts w:eastAsia="Times New Roman" w:cs="Segoe UI"/>
                <w:sz w:val="18"/>
                <w:szCs w:val="18"/>
                <w:lang w:eastAsia="es-ES"/>
              </w:rPr>
            </w:pPr>
            <w:r w:rsidRPr="00B9251C">
              <w:rPr>
                <w:rFonts w:eastAsia="Times New Roman" w:cs="Arial"/>
                <w:lang w:val="en-US" w:eastAsia="es-ES"/>
              </w:rPr>
              <w:t>1,000</w:t>
            </w:r>
          </w:p>
        </w:tc>
        <w:tc>
          <w:tcPr>
            <w:tcW w:w="1984" w:type="dxa"/>
            <w:tcBorders>
              <w:top w:val="outset" w:sz="6" w:space="0" w:color="auto"/>
              <w:left w:val="outset" w:sz="6" w:space="0" w:color="auto"/>
              <w:bottom w:val="single" w:sz="6" w:space="0" w:color="000000"/>
              <w:right w:val="single" w:sz="6" w:space="0" w:color="000000"/>
            </w:tcBorders>
            <w:shd w:val="clear" w:color="auto" w:fill="auto"/>
            <w:hideMark/>
          </w:tcPr>
          <w:p w14:paraId="1B819A8A" w14:textId="77777777" w:rsidR="007B6BB5" w:rsidRPr="00B9251C" w:rsidRDefault="007B6BB5" w:rsidP="004F0F80">
            <w:pPr>
              <w:spacing w:after="0" w:line="240" w:lineRule="auto"/>
              <w:jc w:val="center"/>
              <w:textAlignment w:val="baseline"/>
              <w:rPr>
                <w:rFonts w:eastAsia="Times New Roman" w:cs="Segoe UI"/>
                <w:sz w:val="18"/>
                <w:szCs w:val="18"/>
                <w:lang w:eastAsia="es-ES"/>
              </w:rPr>
            </w:pPr>
            <w:r w:rsidRPr="00B9251C">
              <w:rPr>
                <w:rFonts w:eastAsia="Times New Roman" w:cs="Arial"/>
                <w:lang w:val="en-US" w:eastAsia="es-ES"/>
              </w:rPr>
              <w:t>2</w:t>
            </w:r>
          </w:p>
        </w:tc>
      </w:tr>
      <w:tr w:rsidR="007B6BB5" w:rsidRPr="009C27C7" w14:paraId="6076AEF0" w14:textId="77777777" w:rsidTr="007C6F8F">
        <w:trPr>
          <w:tblHeader/>
          <w:jc w:val="center"/>
        </w:trPr>
        <w:tc>
          <w:tcPr>
            <w:tcW w:w="1898" w:type="dxa"/>
            <w:tcBorders>
              <w:top w:val="outset" w:sz="6" w:space="0" w:color="auto"/>
              <w:left w:val="single" w:sz="6" w:space="0" w:color="000000"/>
              <w:bottom w:val="single" w:sz="6" w:space="0" w:color="000000"/>
              <w:right w:val="single" w:sz="6" w:space="0" w:color="000000"/>
            </w:tcBorders>
            <w:shd w:val="clear" w:color="auto" w:fill="B4C6E7"/>
            <w:hideMark/>
          </w:tcPr>
          <w:p w14:paraId="19158E39" w14:textId="77777777" w:rsidR="007B6BB5" w:rsidRPr="00B9251C" w:rsidRDefault="007B6BB5" w:rsidP="004F0F80">
            <w:pPr>
              <w:spacing w:after="0" w:line="240" w:lineRule="auto"/>
              <w:textAlignment w:val="baseline"/>
              <w:rPr>
                <w:rFonts w:eastAsia="Times New Roman" w:cs="Segoe UI"/>
                <w:sz w:val="18"/>
                <w:szCs w:val="18"/>
                <w:lang w:eastAsia="es-ES"/>
              </w:rPr>
            </w:pPr>
            <w:r w:rsidRPr="00B9251C">
              <w:rPr>
                <w:rFonts w:eastAsia="Times New Roman" w:cs="Arial"/>
                <w:lang w:val="en-US" w:eastAsia="es-ES"/>
              </w:rPr>
              <w:t>Photonic engine</w:t>
            </w:r>
            <w:r w:rsidRPr="00B9251C">
              <w:rPr>
                <w:rFonts w:eastAsia="Times New Roman" w:cs="Arial"/>
                <w:lang w:eastAsia="es-ES"/>
              </w:rPr>
              <w:t> </w:t>
            </w:r>
          </w:p>
        </w:tc>
        <w:tc>
          <w:tcPr>
            <w:tcW w:w="1985" w:type="dxa"/>
            <w:tcBorders>
              <w:top w:val="outset" w:sz="6" w:space="0" w:color="auto"/>
              <w:left w:val="outset" w:sz="6" w:space="0" w:color="auto"/>
              <w:bottom w:val="single" w:sz="6" w:space="0" w:color="000000"/>
              <w:right w:val="single" w:sz="6" w:space="0" w:color="000000"/>
            </w:tcBorders>
            <w:shd w:val="clear" w:color="auto" w:fill="auto"/>
            <w:hideMark/>
          </w:tcPr>
          <w:p w14:paraId="6AFDF0F4" w14:textId="77777777" w:rsidR="007B6BB5" w:rsidRPr="00B9251C" w:rsidRDefault="007B6BB5" w:rsidP="004F0F80">
            <w:pPr>
              <w:spacing w:after="0" w:line="240" w:lineRule="auto"/>
              <w:jc w:val="center"/>
              <w:textAlignment w:val="baseline"/>
              <w:rPr>
                <w:rFonts w:eastAsia="Times New Roman" w:cs="Segoe UI"/>
                <w:sz w:val="18"/>
                <w:szCs w:val="18"/>
                <w:lang w:eastAsia="es-ES"/>
              </w:rPr>
            </w:pPr>
            <w:r w:rsidRPr="00B9251C">
              <w:rPr>
                <w:rFonts w:eastAsia="Times New Roman" w:cs="Arial"/>
                <w:lang w:val="en-US" w:eastAsia="es-ES"/>
              </w:rPr>
              <w:t>1,000</w:t>
            </w:r>
          </w:p>
        </w:tc>
        <w:tc>
          <w:tcPr>
            <w:tcW w:w="1984" w:type="dxa"/>
            <w:tcBorders>
              <w:top w:val="outset" w:sz="6" w:space="0" w:color="auto"/>
              <w:left w:val="outset" w:sz="6" w:space="0" w:color="auto"/>
              <w:bottom w:val="single" w:sz="6" w:space="0" w:color="000000"/>
              <w:right w:val="single" w:sz="6" w:space="0" w:color="000000"/>
            </w:tcBorders>
            <w:shd w:val="clear" w:color="auto" w:fill="auto"/>
            <w:hideMark/>
          </w:tcPr>
          <w:p w14:paraId="2B11AF16" w14:textId="77777777" w:rsidR="007B6BB5" w:rsidRPr="00B9251C" w:rsidRDefault="007B6BB5" w:rsidP="004F0F80">
            <w:pPr>
              <w:spacing w:after="0" w:line="240" w:lineRule="auto"/>
              <w:jc w:val="center"/>
              <w:textAlignment w:val="baseline"/>
              <w:rPr>
                <w:rFonts w:eastAsia="Times New Roman" w:cs="Segoe UI"/>
                <w:sz w:val="18"/>
                <w:szCs w:val="18"/>
                <w:lang w:eastAsia="es-ES"/>
              </w:rPr>
            </w:pPr>
            <w:r w:rsidRPr="00B9251C">
              <w:rPr>
                <w:rFonts w:eastAsia="Times New Roman" w:cs="Arial"/>
                <w:lang w:val="en-US" w:eastAsia="es-ES"/>
              </w:rPr>
              <w:t>1</w:t>
            </w:r>
          </w:p>
        </w:tc>
      </w:tr>
      <w:tr w:rsidR="007B6BB5" w:rsidRPr="00CC34F2" w14:paraId="37CFDAE3" w14:textId="77777777" w:rsidTr="007C6F8F">
        <w:trPr>
          <w:tblHeader/>
          <w:jc w:val="center"/>
        </w:trPr>
        <w:tc>
          <w:tcPr>
            <w:tcW w:w="1898" w:type="dxa"/>
            <w:tcBorders>
              <w:top w:val="outset" w:sz="6" w:space="0" w:color="auto"/>
              <w:left w:val="single" w:sz="6" w:space="0" w:color="000000"/>
              <w:bottom w:val="outset" w:sz="6" w:space="0" w:color="auto"/>
              <w:right w:val="single" w:sz="6" w:space="0" w:color="000000"/>
            </w:tcBorders>
            <w:shd w:val="clear" w:color="auto" w:fill="B4C6E7"/>
          </w:tcPr>
          <w:p w14:paraId="4422261F" w14:textId="77777777" w:rsidR="007B6BB5" w:rsidRPr="00B9251C" w:rsidRDefault="007B6BB5" w:rsidP="004F0F80">
            <w:pPr>
              <w:spacing w:after="0" w:line="240" w:lineRule="auto"/>
              <w:textAlignment w:val="baseline"/>
              <w:rPr>
                <w:rFonts w:eastAsia="Times New Roman" w:cs="Arial"/>
                <w:lang w:val="en-US" w:eastAsia="es-ES"/>
              </w:rPr>
            </w:pPr>
            <w:r w:rsidRPr="00B9251C">
              <w:rPr>
                <w:rFonts w:eastAsia="Times New Roman" w:cs="Arial"/>
                <w:lang w:val="en-US" w:eastAsia="es-ES"/>
              </w:rPr>
              <w:t>Louvers</w:t>
            </w:r>
          </w:p>
        </w:tc>
        <w:tc>
          <w:tcPr>
            <w:tcW w:w="1985" w:type="dxa"/>
            <w:tcBorders>
              <w:top w:val="outset" w:sz="6" w:space="0" w:color="auto"/>
              <w:left w:val="outset" w:sz="6" w:space="0" w:color="auto"/>
              <w:bottom w:val="outset" w:sz="6" w:space="0" w:color="auto"/>
              <w:right w:val="single" w:sz="6" w:space="0" w:color="000000"/>
            </w:tcBorders>
            <w:shd w:val="clear" w:color="auto" w:fill="auto"/>
          </w:tcPr>
          <w:p w14:paraId="6D1D538B" w14:textId="77777777" w:rsidR="007B6BB5" w:rsidRPr="00B9251C" w:rsidRDefault="007B6BB5" w:rsidP="004F0F80">
            <w:pPr>
              <w:spacing w:after="0" w:line="240" w:lineRule="auto"/>
              <w:jc w:val="center"/>
              <w:textAlignment w:val="baseline"/>
              <w:rPr>
                <w:rFonts w:eastAsia="Times New Roman" w:cs="Arial"/>
                <w:lang w:val="en-US" w:eastAsia="es-ES"/>
              </w:rPr>
            </w:pPr>
            <w:r w:rsidRPr="00B9251C">
              <w:rPr>
                <w:rFonts w:eastAsia="Times New Roman" w:cs="Arial"/>
                <w:lang w:val="en-US" w:eastAsia="es-ES"/>
              </w:rPr>
              <w:t>0,900</w:t>
            </w:r>
          </w:p>
        </w:tc>
        <w:tc>
          <w:tcPr>
            <w:tcW w:w="1984" w:type="dxa"/>
            <w:tcBorders>
              <w:top w:val="outset" w:sz="6" w:space="0" w:color="auto"/>
              <w:left w:val="outset" w:sz="6" w:space="0" w:color="auto"/>
              <w:bottom w:val="outset" w:sz="6" w:space="0" w:color="auto"/>
              <w:right w:val="single" w:sz="6" w:space="0" w:color="000000"/>
            </w:tcBorders>
            <w:shd w:val="clear" w:color="auto" w:fill="auto"/>
          </w:tcPr>
          <w:p w14:paraId="191AE4FF" w14:textId="77777777" w:rsidR="007B6BB5" w:rsidRPr="00B9251C" w:rsidRDefault="007B6BB5" w:rsidP="004F0F80">
            <w:pPr>
              <w:spacing w:after="0" w:line="240" w:lineRule="auto"/>
              <w:jc w:val="center"/>
              <w:textAlignment w:val="baseline"/>
              <w:rPr>
                <w:rFonts w:eastAsia="Times New Roman" w:cs="Arial"/>
                <w:lang w:val="en-US" w:eastAsia="es-ES"/>
              </w:rPr>
            </w:pPr>
            <w:r w:rsidRPr="00B9251C">
              <w:rPr>
                <w:rFonts w:eastAsia="Times New Roman" w:cs="Arial"/>
                <w:lang w:val="en-US" w:eastAsia="es-ES"/>
              </w:rPr>
              <w:t>1</w:t>
            </w:r>
          </w:p>
        </w:tc>
      </w:tr>
      <w:tr w:rsidR="007B6BB5" w:rsidRPr="00CC34F2" w14:paraId="41CF3D11" w14:textId="77777777" w:rsidTr="007C6F8F">
        <w:trPr>
          <w:tblHeader/>
          <w:jc w:val="center"/>
        </w:trPr>
        <w:tc>
          <w:tcPr>
            <w:tcW w:w="1898" w:type="dxa"/>
            <w:tcBorders>
              <w:top w:val="outset" w:sz="6" w:space="0" w:color="auto"/>
              <w:left w:val="single" w:sz="6" w:space="0" w:color="000000"/>
              <w:bottom w:val="outset" w:sz="6" w:space="0" w:color="auto"/>
              <w:right w:val="single" w:sz="6" w:space="0" w:color="000000"/>
            </w:tcBorders>
            <w:shd w:val="clear" w:color="auto" w:fill="B4C6E7"/>
          </w:tcPr>
          <w:p w14:paraId="3C0CFE8C" w14:textId="77777777" w:rsidR="007B6BB5" w:rsidRPr="00B9251C" w:rsidRDefault="007B6BB5" w:rsidP="004F0F80">
            <w:pPr>
              <w:spacing w:after="0" w:line="240" w:lineRule="auto"/>
              <w:textAlignment w:val="baseline"/>
              <w:rPr>
                <w:rFonts w:eastAsia="Times New Roman" w:cs="Arial"/>
                <w:lang w:val="en-US" w:eastAsia="es-ES"/>
              </w:rPr>
            </w:pPr>
            <w:r w:rsidRPr="00B9251C">
              <w:rPr>
                <w:rFonts w:eastAsia="Times New Roman" w:cs="Arial"/>
                <w:lang w:val="en-US" w:eastAsia="es-ES"/>
              </w:rPr>
              <w:t>Solar arrays</w:t>
            </w:r>
          </w:p>
        </w:tc>
        <w:tc>
          <w:tcPr>
            <w:tcW w:w="1985" w:type="dxa"/>
            <w:tcBorders>
              <w:top w:val="outset" w:sz="6" w:space="0" w:color="auto"/>
              <w:left w:val="outset" w:sz="6" w:space="0" w:color="auto"/>
              <w:bottom w:val="outset" w:sz="6" w:space="0" w:color="auto"/>
              <w:right w:val="single" w:sz="6" w:space="0" w:color="000000"/>
            </w:tcBorders>
            <w:shd w:val="clear" w:color="auto" w:fill="auto"/>
          </w:tcPr>
          <w:p w14:paraId="598E10A8" w14:textId="77777777" w:rsidR="007B6BB5" w:rsidRPr="00B9251C" w:rsidRDefault="007B6BB5" w:rsidP="004F0F80">
            <w:pPr>
              <w:spacing w:after="0" w:line="240" w:lineRule="auto"/>
              <w:jc w:val="center"/>
              <w:textAlignment w:val="baseline"/>
              <w:rPr>
                <w:rFonts w:eastAsia="Times New Roman" w:cs="Arial"/>
                <w:lang w:val="en-US" w:eastAsia="es-ES"/>
              </w:rPr>
            </w:pPr>
            <w:r w:rsidRPr="00B9251C">
              <w:rPr>
                <w:rFonts w:eastAsia="Times New Roman" w:cs="Arial"/>
                <w:lang w:val="en-US" w:eastAsia="es-ES"/>
              </w:rPr>
              <w:t>0,410</w:t>
            </w:r>
          </w:p>
        </w:tc>
        <w:tc>
          <w:tcPr>
            <w:tcW w:w="1984" w:type="dxa"/>
            <w:tcBorders>
              <w:top w:val="outset" w:sz="6" w:space="0" w:color="auto"/>
              <w:left w:val="outset" w:sz="6" w:space="0" w:color="auto"/>
              <w:bottom w:val="outset" w:sz="6" w:space="0" w:color="auto"/>
              <w:right w:val="single" w:sz="6" w:space="0" w:color="000000"/>
            </w:tcBorders>
            <w:shd w:val="clear" w:color="auto" w:fill="auto"/>
          </w:tcPr>
          <w:p w14:paraId="3A21E808" w14:textId="77777777" w:rsidR="007B6BB5" w:rsidRPr="00B9251C" w:rsidRDefault="007B6BB5" w:rsidP="004F0F80">
            <w:pPr>
              <w:spacing w:after="0" w:line="240" w:lineRule="auto"/>
              <w:jc w:val="center"/>
              <w:textAlignment w:val="baseline"/>
              <w:rPr>
                <w:rFonts w:eastAsia="Times New Roman" w:cs="Arial"/>
                <w:lang w:val="en-US" w:eastAsia="es-ES"/>
              </w:rPr>
            </w:pPr>
            <w:r w:rsidRPr="00B9251C">
              <w:rPr>
                <w:rFonts w:eastAsia="Times New Roman" w:cs="Arial"/>
                <w:lang w:val="en-US" w:eastAsia="es-ES"/>
              </w:rPr>
              <w:t>2</w:t>
            </w:r>
          </w:p>
        </w:tc>
      </w:tr>
      <w:tr w:rsidR="007B6BB5" w:rsidRPr="00CC34F2" w14:paraId="76877F07" w14:textId="77777777" w:rsidTr="007C6F8F">
        <w:trPr>
          <w:tblHeader/>
          <w:jc w:val="center"/>
        </w:trPr>
        <w:tc>
          <w:tcPr>
            <w:tcW w:w="1898" w:type="dxa"/>
            <w:tcBorders>
              <w:top w:val="outset" w:sz="6" w:space="0" w:color="auto"/>
              <w:left w:val="single" w:sz="6" w:space="0" w:color="000000"/>
              <w:bottom w:val="outset" w:sz="6" w:space="0" w:color="auto"/>
              <w:right w:val="single" w:sz="6" w:space="0" w:color="000000"/>
            </w:tcBorders>
            <w:shd w:val="clear" w:color="auto" w:fill="B4C6E7"/>
          </w:tcPr>
          <w:p w14:paraId="46669DED" w14:textId="77777777" w:rsidR="007B6BB5" w:rsidRPr="00B9251C" w:rsidRDefault="007B6BB5" w:rsidP="004F0F80">
            <w:pPr>
              <w:spacing w:after="0" w:line="240" w:lineRule="auto"/>
              <w:textAlignment w:val="baseline"/>
              <w:rPr>
                <w:rFonts w:eastAsia="Times New Roman" w:cs="Arial"/>
                <w:lang w:val="en-US" w:eastAsia="es-ES"/>
              </w:rPr>
            </w:pPr>
            <w:r w:rsidRPr="00B9251C">
              <w:rPr>
                <w:rFonts w:eastAsia="Times New Roman" w:cs="Arial"/>
                <w:lang w:val="en-US" w:eastAsia="es-ES"/>
              </w:rPr>
              <w:t>Battery</w:t>
            </w:r>
            <w:r w:rsidRPr="00B9251C">
              <w:rPr>
                <w:rFonts w:eastAsia="Times New Roman" w:cs="Arial"/>
                <w:lang w:eastAsia="es-ES"/>
              </w:rPr>
              <w:t> </w:t>
            </w:r>
          </w:p>
        </w:tc>
        <w:tc>
          <w:tcPr>
            <w:tcW w:w="1985" w:type="dxa"/>
            <w:tcBorders>
              <w:top w:val="outset" w:sz="6" w:space="0" w:color="auto"/>
              <w:left w:val="outset" w:sz="6" w:space="0" w:color="auto"/>
              <w:bottom w:val="outset" w:sz="6" w:space="0" w:color="auto"/>
              <w:right w:val="single" w:sz="6" w:space="0" w:color="000000"/>
            </w:tcBorders>
            <w:shd w:val="clear" w:color="auto" w:fill="auto"/>
          </w:tcPr>
          <w:p w14:paraId="69C56463" w14:textId="77777777" w:rsidR="007B6BB5" w:rsidRPr="00B9251C" w:rsidRDefault="007B6BB5" w:rsidP="004F0F80">
            <w:pPr>
              <w:spacing w:after="0" w:line="240" w:lineRule="auto"/>
              <w:jc w:val="center"/>
              <w:textAlignment w:val="baseline"/>
              <w:rPr>
                <w:rFonts w:eastAsia="Times New Roman" w:cs="Arial"/>
                <w:lang w:val="en-US" w:eastAsia="es-ES"/>
              </w:rPr>
            </w:pPr>
            <w:r w:rsidRPr="00B9251C">
              <w:rPr>
                <w:rFonts w:eastAsia="Times New Roman" w:cs="Arial"/>
                <w:lang w:val="en-US" w:eastAsia="es-ES"/>
              </w:rPr>
              <w:t>0,298</w:t>
            </w:r>
          </w:p>
        </w:tc>
        <w:tc>
          <w:tcPr>
            <w:tcW w:w="1984" w:type="dxa"/>
            <w:tcBorders>
              <w:top w:val="outset" w:sz="6" w:space="0" w:color="auto"/>
              <w:left w:val="outset" w:sz="6" w:space="0" w:color="auto"/>
              <w:bottom w:val="outset" w:sz="6" w:space="0" w:color="auto"/>
              <w:right w:val="single" w:sz="6" w:space="0" w:color="000000"/>
            </w:tcBorders>
            <w:shd w:val="clear" w:color="auto" w:fill="auto"/>
          </w:tcPr>
          <w:p w14:paraId="54A91B41" w14:textId="77777777" w:rsidR="007B6BB5" w:rsidRPr="00B9251C" w:rsidRDefault="007B6BB5" w:rsidP="004F0F80">
            <w:pPr>
              <w:spacing w:after="0" w:line="240" w:lineRule="auto"/>
              <w:jc w:val="center"/>
              <w:textAlignment w:val="baseline"/>
              <w:rPr>
                <w:rFonts w:eastAsia="Times New Roman" w:cs="Arial"/>
                <w:lang w:val="en-US" w:eastAsia="es-ES"/>
              </w:rPr>
            </w:pPr>
            <w:r w:rsidRPr="00B9251C">
              <w:rPr>
                <w:rFonts w:eastAsia="Times New Roman" w:cs="Arial"/>
                <w:lang w:val="en-US" w:eastAsia="es-ES"/>
              </w:rPr>
              <w:t>1</w:t>
            </w:r>
          </w:p>
        </w:tc>
      </w:tr>
      <w:tr w:rsidR="007B6BB5" w:rsidRPr="00CC34F2" w14:paraId="22386437" w14:textId="77777777" w:rsidTr="007C6F8F">
        <w:trPr>
          <w:tblHeader/>
          <w:jc w:val="center"/>
        </w:trPr>
        <w:tc>
          <w:tcPr>
            <w:tcW w:w="1898" w:type="dxa"/>
            <w:tcBorders>
              <w:top w:val="outset" w:sz="6" w:space="0" w:color="auto"/>
              <w:left w:val="single" w:sz="6" w:space="0" w:color="000000"/>
              <w:bottom w:val="outset" w:sz="6" w:space="0" w:color="auto"/>
              <w:right w:val="single" w:sz="6" w:space="0" w:color="000000"/>
            </w:tcBorders>
            <w:shd w:val="clear" w:color="auto" w:fill="B4C6E7"/>
          </w:tcPr>
          <w:p w14:paraId="47211765" w14:textId="77777777" w:rsidR="007B6BB5" w:rsidRPr="00B9251C" w:rsidRDefault="007B6BB5" w:rsidP="004F0F80">
            <w:pPr>
              <w:spacing w:after="0" w:line="240" w:lineRule="auto"/>
              <w:textAlignment w:val="baseline"/>
              <w:rPr>
                <w:rFonts w:eastAsia="Times New Roman" w:cs="Arial"/>
                <w:lang w:val="en-US" w:eastAsia="es-ES"/>
              </w:rPr>
            </w:pPr>
            <w:r w:rsidRPr="00B9251C">
              <w:rPr>
                <w:rFonts w:eastAsia="Times New Roman" w:cs="Arial"/>
                <w:lang w:val="en-US" w:eastAsia="es-ES"/>
              </w:rPr>
              <w:t>Star tracker</w:t>
            </w:r>
          </w:p>
        </w:tc>
        <w:tc>
          <w:tcPr>
            <w:tcW w:w="1985" w:type="dxa"/>
            <w:tcBorders>
              <w:top w:val="outset" w:sz="6" w:space="0" w:color="auto"/>
              <w:left w:val="outset" w:sz="6" w:space="0" w:color="auto"/>
              <w:bottom w:val="outset" w:sz="6" w:space="0" w:color="auto"/>
              <w:right w:val="single" w:sz="6" w:space="0" w:color="000000"/>
            </w:tcBorders>
            <w:shd w:val="clear" w:color="auto" w:fill="auto"/>
          </w:tcPr>
          <w:p w14:paraId="5B8B4E3D" w14:textId="77777777" w:rsidR="007B6BB5" w:rsidRPr="00B9251C" w:rsidRDefault="007B6BB5" w:rsidP="004F0F80">
            <w:pPr>
              <w:spacing w:after="0" w:line="240" w:lineRule="auto"/>
              <w:jc w:val="center"/>
              <w:textAlignment w:val="baseline"/>
              <w:rPr>
                <w:rFonts w:eastAsia="Times New Roman" w:cs="Arial"/>
                <w:lang w:val="en-US" w:eastAsia="es-ES"/>
              </w:rPr>
            </w:pPr>
            <w:r w:rsidRPr="00B9251C">
              <w:rPr>
                <w:rFonts w:eastAsia="Times New Roman" w:cs="Arial"/>
                <w:lang w:val="en-US" w:eastAsia="es-ES"/>
              </w:rPr>
              <w:t>0,250</w:t>
            </w:r>
          </w:p>
        </w:tc>
        <w:tc>
          <w:tcPr>
            <w:tcW w:w="1984" w:type="dxa"/>
            <w:tcBorders>
              <w:top w:val="outset" w:sz="6" w:space="0" w:color="auto"/>
              <w:left w:val="outset" w:sz="6" w:space="0" w:color="auto"/>
              <w:bottom w:val="outset" w:sz="6" w:space="0" w:color="auto"/>
              <w:right w:val="single" w:sz="6" w:space="0" w:color="000000"/>
            </w:tcBorders>
            <w:shd w:val="clear" w:color="auto" w:fill="auto"/>
          </w:tcPr>
          <w:p w14:paraId="0A455E1E" w14:textId="77777777" w:rsidR="007B6BB5" w:rsidRPr="00B9251C" w:rsidRDefault="007B6BB5" w:rsidP="004F0F80">
            <w:pPr>
              <w:spacing w:after="0" w:line="240" w:lineRule="auto"/>
              <w:jc w:val="center"/>
              <w:textAlignment w:val="baseline"/>
              <w:rPr>
                <w:rFonts w:eastAsia="Times New Roman" w:cs="Arial"/>
                <w:lang w:val="en-US" w:eastAsia="es-ES"/>
              </w:rPr>
            </w:pPr>
            <w:r w:rsidRPr="00B9251C">
              <w:rPr>
                <w:rFonts w:eastAsia="Times New Roman" w:cs="Arial"/>
                <w:lang w:val="en-US" w:eastAsia="es-ES"/>
              </w:rPr>
              <w:t>2</w:t>
            </w:r>
          </w:p>
        </w:tc>
      </w:tr>
      <w:tr w:rsidR="007B6BB5" w:rsidRPr="00CC34F2" w14:paraId="0F280161" w14:textId="77777777" w:rsidTr="007C6F8F">
        <w:trPr>
          <w:tblHeader/>
          <w:jc w:val="center"/>
        </w:trPr>
        <w:tc>
          <w:tcPr>
            <w:tcW w:w="1898" w:type="dxa"/>
            <w:tcBorders>
              <w:top w:val="outset" w:sz="6" w:space="0" w:color="auto"/>
              <w:left w:val="single" w:sz="6" w:space="0" w:color="000000"/>
              <w:bottom w:val="outset" w:sz="6" w:space="0" w:color="auto"/>
              <w:right w:val="single" w:sz="6" w:space="0" w:color="000000"/>
            </w:tcBorders>
            <w:shd w:val="clear" w:color="auto" w:fill="B4C6E7"/>
          </w:tcPr>
          <w:p w14:paraId="6869581C" w14:textId="77777777" w:rsidR="007B6BB5" w:rsidRPr="00B9251C" w:rsidRDefault="007B6BB5" w:rsidP="004F0F80">
            <w:pPr>
              <w:spacing w:after="0" w:line="240" w:lineRule="auto"/>
              <w:textAlignment w:val="baseline"/>
              <w:rPr>
                <w:rFonts w:eastAsia="Times New Roman" w:cs="Arial"/>
                <w:lang w:val="en-US" w:eastAsia="es-ES"/>
              </w:rPr>
            </w:pPr>
            <w:r w:rsidRPr="00B9251C">
              <w:rPr>
                <w:rFonts w:eastAsia="Times New Roman" w:cs="Arial"/>
                <w:lang w:val="en-US" w:eastAsia="es-ES"/>
              </w:rPr>
              <w:t>Reaction wheel</w:t>
            </w:r>
          </w:p>
        </w:tc>
        <w:tc>
          <w:tcPr>
            <w:tcW w:w="1985" w:type="dxa"/>
            <w:tcBorders>
              <w:top w:val="outset" w:sz="6" w:space="0" w:color="auto"/>
              <w:left w:val="outset" w:sz="6" w:space="0" w:color="auto"/>
              <w:bottom w:val="outset" w:sz="6" w:space="0" w:color="auto"/>
              <w:right w:val="single" w:sz="6" w:space="0" w:color="000000"/>
            </w:tcBorders>
            <w:shd w:val="clear" w:color="auto" w:fill="auto"/>
          </w:tcPr>
          <w:p w14:paraId="2C662AFA" w14:textId="77777777" w:rsidR="007B6BB5" w:rsidRPr="00B9251C" w:rsidRDefault="007B6BB5" w:rsidP="004F0F80">
            <w:pPr>
              <w:spacing w:after="0" w:line="240" w:lineRule="auto"/>
              <w:jc w:val="center"/>
              <w:textAlignment w:val="baseline"/>
              <w:rPr>
                <w:rFonts w:eastAsia="Times New Roman" w:cs="Arial"/>
                <w:lang w:val="en-US" w:eastAsia="es-ES"/>
              </w:rPr>
            </w:pPr>
            <w:r w:rsidRPr="00B9251C">
              <w:rPr>
                <w:rFonts w:eastAsia="Times New Roman" w:cs="Arial"/>
                <w:lang w:val="en-US" w:eastAsia="es-ES"/>
              </w:rPr>
              <w:t>0,200</w:t>
            </w:r>
          </w:p>
        </w:tc>
        <w:tc>
          <w:tcPr>
            <w:tcW w:w="1984" w:type="dxa"/>
            <w:tcBorders>
              <w:top w:val="outset" w:sz="6" w:space="0" w:color="auto"/>
              <w:left w:val="outset" w:sz="6" w:space="0" w:color="auto"/>
              <w:bottom w:val="outset" w:sz="6" w:space="0" w:color="auto"/>
              <w:right w:val="single" w:sz="6" w:space="0" w:color="000000"/>
            </w:tcBorders>
            <w:shd w:val="clear" w:color="auto" w:fill="auto"/>
          </w:tcPr>
          <w:p w14:paraId="668B7583" w14:textId="77777777" w:rsidR="007B6BB5" w:rsidRPr="00B9251C" w:rsidRDefault="007B6BB5" w:rsidP="004F0F80">
            <w:pPr>
              <w:spacing w:after="0" w:line="240" w:lineRule="auto"/>
              <w:jc w:val="center"/>
              <w:textAlignment w:val="baseline"/>
              <w:rPr>
                <w:rFonts w:eastAsia="Times New Roman" w:cs="Arial"/>
                <w:lang w:val="en-US" w:eastAsia="es-ES"/>
              </w:rPr>
            </w:pPr>
            <w:r w:rsidRPr="00B9251C">
              <w:rPr>
                <w:rFonts w:eastAsia="Times New Roman" w:cs="Arial"/>
                <w:lang w:val="en-US" w:eastAsia="es-ES"/>
              </w:rPr>
              <w:t>3</w:t>
            </w:r>
          </w:p>
        </w:tc>
      </w:tr>
      <w:tr w:rsidR="007B6BB5" w:rsidRPr="00CC34F2" w14:paraId="60C12CDB" w14:textId="77777777" w:rsidTr="007C6F8F">
        <w:trPr>
          <w:tblHeader/>
          <w:jc w:val="center"/>
        </w:trPr>
        <w:tc>
          <w:tcPr>
            <w:tcW w:w="1898" w:type="dxa"/>
            <w:tcBorders>
              <w:top w:val="outset" w:sz="6" w:space="0" w:color="auto"/>
              <w:left w:val="single" w:sz="6" w:space="0" w:color="000000"/>
              <w:bottom w:val="outset" w:sz="6" w:space="0" w:color="auto"/>
              <w:right w:val="single" w:sz="6" w:space="0" w:color="000000"/>
            </w:tcBorders>
            <w:shd w:val="clear" w:color="auto" w:fill="B4C6E7"/>
          </w:tcPr>
          <w:p w14:paraId="0CC9911A" w14:textId="77777777" w:rsidR="007B6BB5" w:rsidRPr="00B9251C" w:rsidRDefault="007B6BB5" w:rsidP="004F0F80">
            <w:pPr>
              <w:spacing w:after="0" w:line="240" w:lineRule="auto"/>
              <w:textAlignment w:val="baseline"/>
              <w:rPr>
                <w:rFonts w:eastAsia="Times New Roman" w:cs="Arial"/>
                <w:lang w:val="en-US" w:eastAsia="es-ES"/>
              </w:rPr>
            </w:pPr>
            <w:r w:rsidRPr="00B9251C">
              <w:rPr>
                <w:rFonts w:eastAsia="Times New Roman" w:cs="Arial"/>
                <w:lang w:val="en-US" w:eastAsia="es-ES"/>
              </w:rPr>
              <w:t>Transceiver</w:t>
            </w:r>
          </w:p>
        </w:tc>
        <w:tc>
          <w:tcPr>
            <w:tcW w:w="1985" w:type="dxa"/>
            <w:tcBorders>
              <w:top w:val="outset" w:sz="6" w:space="0" w:color="auto"/>
              <w:left w:val="outset" w:sz="6" w:space="0" w:color="auto"/>
              <w:bottom w:val="outset" w:sz="6" w:space="0" w:color="auto"/>
              <w:right w:val="single" w:sz="6" w:space="0" w:color="000000"/>
            </w:tcBorders>
            <w:shd w:val="clear" w:color="auto" w:fill="auto"/>
          </w:tcPr>
          <w:p w14:paraId="2BD04207" w14:textId="77777777" w:rsidR="007B6BB5" w:rsidRPr="00B9251C" w:rsidRDefault="007B6BB5" w:rsidP="004F0F80">
            <w:pPr>
              <w:spacing w:after="0" w:line="240" w:lineRule="auto"/>
              <w:jc w:val="center"/>
              <w:textAlignment w:val="baseline"/>
              <w:rPr>
                <w:rFonts w:eastAsia="Times New Roman" w:cs="Arial"/>
                <w:lang w:val="en-US" w:eastAsia="es-ES"/>
              </w:rPr>
            </w:pPr>
            <w:r w:rsidRPr="00B9251C">
              <w:rPr>
                <w:rFonts w:eastAsia="Times New Roman" w:cs="Arial"/>
                <w:lang w:val="en-US" w:eastAsia="es-ES"/>
              </w:rPr>
              <w:t>0,191</w:t>
            </w:r>
          </w:p>
        </w:tc>
        <w:tc>
          <w:tcPr>
            <w:tcW w:w="1984" w:type="dxa"/>
            <w:tcBorders>
              <w:top w:val="outset" w:sz="6" w:space="0" w:color="auto"/>
              <w:left w:val="outset" w:sz="6" w:space="0" w:color="auto"/>
              <w:bottom w:val="outset" w:sz="6" w:space="0" w:color="auto"/>
              <w:right w:val="single" w:sz="6" w:space="0" w:color="000000"/>
            </w:tcBorders>
            <w:shd w:val="clear" w:color="auto" w:fill="auto"/>
          </w:tcPr>
          <w:p w14:paraId="6F81C721" w14:textId="77777777" w:rsidR="007B6BB5" w:rsidRPr="00B9251C" w:rsidRDefault="007B6BB5" w:rsidP="004F0F80">
            <w:pPr>
              <w:spacing w:after="0" w:line="240" w:lineRule="auto"/>
              <w:jc w:val="center"/>
              <w:textAlignment w:val="baseline"/>
              <w:rPr>
                <w:rFonts w:eastAsia="Times New Roman" w:cs="Arial"/>
                <w:lang w:val="en-US" w:eastAsia="es-ES"/>
              </w:rPr>
            </w:pPr>
            <w:r w:rsidRPr="00B9251C">
              <w:rPr>
                <w:rFonts w:eastAsia="Times New Roman" w:cs="Arial"/>
                <w:lang w:val="en-US" w:eastAsia="es-ES"/>
              </w:rPr>
              <w:t>1</w:t>
            </w:r>
          </w:p>
        </w:tc>
      </w:tr>
      <w:tr w:rsidR="007B6BB5" w:rsidRPr="00CC34F2" w14:paraId="12AAE477" w14:textId="77777777" w:rsidTr="007C6F8F">
        <w:trPr>
          <w:tblHeader/>
          <w:jc w:val="center"/>
        </w:trPr>
        <w:tc>
          <w:tcPr>
            <w:tcW w:w="1898" w:type="dxa"/>
            <w:tcBorders>
              <w:top w:val="outset" w:sz="6" w:space="0" w:color="auto"/>
              <w:left w:val="single" w:sz="6" w:space="0" w:color="000000"/>
              <w:bottom w:val="outset" w:sz="6" w:space="0" w:color="auto"/>
              <w:right w:val="single" w:sz="6" w:space="0" w:color="000000"/>
            </w:tcBorders>
            <w:shd w:val="clear" w:color="auto" w:fill="B4C6E7"/>
          </w:tcPr>
          <w:p w14:paraId="6DE2AEBD" w14:textId="77777777" w:rsidR="007B6BB5" w:rsidRPr="00B9251C" w:rsidRDefault="007B6BB5" w:rsidP="004F0F80">
            <w:pPr>
              <w:spacing w:after="0" w:line="240" w:lineRule="auto"/>
              <w:textAlignment w:val="baseline"/>
              <w:rPr>
                <w:rFonts w:eastAsia="Times New Roman" w:cs="Arial"/>
                <w:lang w:val="en-US" w:eastAsia="es-ES"/>
              </w:rPr>
            </w:pPr>
            <w:r w:rsidRPr="00B9251C">
              <w:rPr>
                <w:rFonts w:eastAsia="Times New Roman" w:cs="Arial"/>
                <w:lang w:val="en-US" w:eastAsia="es-ES"/>
              </w:rPr>
              <w:t>GPS</w:t>
            </w:r>
          </w:p>
        </w:tc>
        <w:tc>
          <w:tcPr>
            <w:tcW w:w="1985" w:type="dxa"/>
            <w:tcBorders>
              <w:top w:val="outset" w:sz="6" w:space="0" w:color="auto"/>
              <w:left w:val="outset" w:sz="6" w:space="0" w:color="auto"/>
              <w:bottom w:val="outset" w:sz="6" w:space="0" w:color="auto"/>
              <w:right w:val="single" w:sz="6" w:space="0" w:color="000000"/>
            </w:tcBorders>
            <w:shd w:val="clear" w:color="auto" w:fill="auto"/>
          </w:tcPr>
          <w:p w14:paraId="2C56790E" w14:textId="77777777" w:rsidR="007B6BB5" w:rsidRPr="00B9251C" w:rsidRDefault="007B6BB5" w:rsidP="004F0F80">
            <w:pPr>
              <w:spacing w:after="0" w:line="240" w:lineRule="auto"/>
              <w:jc w:val="center"/>
              <w:textAlignment w:val="baseline"/>
              <w:rPr>
                <w:rFonts w:eastAsia="Times New Roman" w:cs="Arial"/>
                <w:lang w:val="en-US" w:eastAsia="es-ES"/>
              </w:rPr>
            </w:pPr>
            <w:r w:rsidRPr="00B9251C">
              <w:rPr>
                <w:rFonts w:eastAsia="Times New Roman" w:cs="Arial"/>
                <w:lang w:val="en-US" w:eastAsia="es-ES"/>
              </w:rPr>
              <w:t>0,130</w:t>
            </w:r>
          </w:p>
        </w:tc>
        <w:tc>
          <w:tcPr>
            <w:tcW w:w="1984" w:type="dxa"/>
            <w:tcBorders>
              <w:top w:val="outset" w:sz="6" w:space="0" w:color="auto"/>
              <w:left w:val="outset" w:sz="6" w:space="0" w:color="auto"/>
              <w:bottom w:val="outset" w:sz="6" w:space="0" w:color="auto"/>
              <w:right w:val="single" w:sz="6" w:space="0" w:color="000000"/>
            </w:tcBorders>
            <w:shd w:val="clear" w:color="auto" w:fill="auto"/>
          </w:tcPr>
          <w:p w14:paraId="0C6ED340" w14:textId="77777777" w:rsidR="007B6BB5" w:rsidRPr="00B9251C" w:rsidRDefault="007B6BB5" w:rsidP="004F0F80">
            <w:pPr>
              <w:spacing w:after="0" w:line="240" w:lineRule="auto"/>
              <w:jc w:val="center"/>
              <w:textAlignment w:val="baseline"/>
              <w:rPr>
                <w:rFonts w:eastAsia="Times New Roman" w:cs="Arial"/>
                <w:lang w:val="en-US" w:eastAsia="es-ES"/>
              </w:rPr>
            </w:pPr>
            <w:r w:rsidRPr="00B9251C">
              <w:rPr>
                <w:rFonts w:eastAsia="Times New Roman" w:cs="Arial"/>
                <w:lang w:val="en-US" w:eastAsia="es-ES"/>
              </w:rPr>
              <w:t>1</w:t>
            </w:r>
          </w:p>
        </w:tc>
      </w:tr>
      <w:tr w:rsidR="007B6BB5" w:rsidRPr="00CC34F2" w14:paraId="14309551" w14:textId="77777777" w:rsidTr="007C6F8F">
        <w:trPr>
          <w:tblHeader/>
          <w:jc w:val="center"/>
        </w:trPr>
        <w:tc>
          <w:tcPr>
            <w:tcW w:w="1898" w:type="dxa"/>
            <w:tcBorders>
              <w:top w:val="outset" w:sz="6" w:space="0" w:color="auto"/>
              <w:left w:val="single" w:sz="6" w:space="0" w:color="000000"/>
              <w:bottom w:val="outset" w:sz="6" w:space="0" w:color="auto"/>
              <w:right w:val="single" w:sz="6" w:space="0" w:color="000000"/>
            </w:tcBorders>
            <w:shd w:val="clear" w:color="auto" w:fill="B4C6E7"/>
          </w:tcPr>
          <w:p w14:paraId="410B7522" w14:textId="77777777" w:rsidR="007B6BB5" w:rsidRPr="00B9251C" w:rsidRDefault="007B6BB5" w:rsidP="004F0F80">
            <w:pPr>
              <w:spacing w:after="0" w:line="240" w:lineRule="auto"/>
              <w:textAlignment w:val="baseline"/>
              <w:rPr>
                <w:rFonts w:eastAsia="Times New Roman" w:cs="Arial"/>
                <w:lang w:val="en-US" w:eastAsia="es-ES"/>
              </w:rPr>
            </w:pPr>
            <w:r w:rsidRPr="00B9251C">
              <w:rPr>
                <w:rFonts w:eastAsia="Times New Roman" w:cs="Arial"/>
                <w:lang w:val="en-US" w:eastAsia="es-ES"/>
              </w:rPr>
              <w:t>Onboard Computer</w:t>
            </w:r>
          </w:p>
        </w:tc>
        <w:tc>
          <w:tcPr>
            <w:tcW w:w="1985" w:type="dxa"/>
            <w:tcBorders>
              <w:top w:val="outset" w:sz="6" w:space="0" w:color="auto"/>
              <w:left w:val="outset" w:sz="6" w:space="0" w:color="auto"/>
              <w:bottom w:val="outset" w:sz="6" w:space="0" w:color="auto"/>
              <w:right w:val="single" w:sz="6" w:space="0" w:color="000000"/>
            </w:tcBorders>
            <w:shd w:val="clear" w:color="auto" w:fill="auto"/>
          </w:tcPr>
          <w:p w14:paraId="6F997343" w14:textId="77777777" w:rsidR="007B6BB5" w:rsidRPr="00B9251C" w:rsidRDefault="007B6BB5" w:rsidP="004F0F80">
            <w:pPr>
              <w:spacing w:after="0" w:line="240" w:lineRule="auto"/>
              <w:jc w:val="center"/>
              <w:textAlignment w:val="baseline"/>
              <w:rPr>
                <w:rFonts w:eastAsia="Times New Roman" w:cs="Arial"/>
                <w:lang w:val="en-US" w:eastAsia="es-ES"/>
              </w:rPr>
            </w:pPr>
            <w:r w:rsidRPr="00B9251C">
              <w:rPr>
                <w:rFonts w:eastAsia="Times New Roman" w:cs="Arial"/>
                <w:lang w:val="en-US" w:eastAsia="es-ES"/>
              </w:rPr>
              <w:t>0,100</w:t>
            </w:r>
          </w:p>
        </w:tc>
        <w:tc>
          <w:tcPr>
            <w:tcW w:w="1984" w:type="dxa"/>
            <w:tcBorders>
              <w:top w:val="outset" w:sz="6" w:space="0" w:color="auto"/>
              <w:left w:val="outset" w:sz="6" w:space="0" w:color="auto"/>
              <w:bottom w:val="outset" w:sz="6" w:space="0" w:color="auto"/>
              <w:right w:val="single" w:sz="6" w:space="0" w:color="000000"/>
            </w:tcBorders>
            <w:shd w:val="clear" w:color="auto" w:fill="auto"/>
          </w:tcPr>
          <w:p w14:paraId="6CE7D057" w14:textId="77777777" w:rsidR="007B6BB5" w:rsidRPr="00B9251C" w:rsidRDefault="007B6BB5" w:rsidP="004F0F80">
            <w:pPr>
              <w:spacing w:after="0" w:line="240" w:lineRule="auto"/>
              <w:jc w:val="center"/>
              <w:textAlignment w:val="baseline"/>
              <w:rPr>
                <w:rFonts w:eastAsia="Times New Roman" w:cs="Arial"/>
                <w:lang w:val="en-US" w:eastAsia="es-ES"/>
              </w:rPr>
            </w:pPr>
            <w:r w:rsidRPr="00B9251C">
              <w:rPr>
                <w:rFonts w:eastAsia="Times New Roman" w:cs="Arial"/>
                <w:lang w:val="en-US" w:eastAsia="es-ES"/>
              </w:rPr>
              <w:t>1</w:t>
            </w:r>
          </w:p>
        </w:tc>
      </w:tr>
      <w:tr w:rsidR="007B6BB5" w:rsidRPr="00CC34F2" w14:paraId="28DDFFC2" w14:textId="77777777" w:rsidTr="007C6F8F">
        <w:trPr>
          <w:tblHeader/>
          <w:jc w:val="center"/>
        </w:trPr>
        <w:tc>
          <w:tcPr>
            <w:tcW w:w="1898" w:type="dxa"/>
            <w:tcBorders>
              <w:top w:val="outset" w:sz="6" w:space="0" w:color="auto"/>
              <w:left w:val="single" w:sz="6" w:space="0" w:color="000000"/>
              <w:bottom w:val="outset" w:sz="6" w:space="0" w:color="auto"/>
              <w:right w:val="single" w:sz="6" w:space="0" w:color="000000"/>
            </w:tcBorders>
            <w:shd w:val="clear" w:color="auto" w:fill="B4C6E7"/>
          </w:tcPr>
          <w:p w14:paraId="26DCF3B5" w14:textId="77777777" w:rsidR="007B6BB5" w:rsidRPr="00B9251C" w:rsidRDefault="007B6BB5" w:rsidP="004F0F80">
            <w:pPr>
              <w:spacing w:after="0" w:line="240" w:lineRule="auto"/>
              <w:textAlignment w:val="baseline"/>
              <w:rPr>
                <w:rFonts w:eastAsia="Times New Roman" w:cs="Arial"/>
                <w:lang w:val="en-US" w:eastAsia="es-ES"/>
              </w:rPr>
            </w:pPr>
            <w:r w:rsidRPr="00B9251C">
              <w:rPr>
                <w:rFonts w:eastAsia="Times New Roman" w:cs="Arial"/>
                <w:lang w:val="en-US" w:eastAsia="es-ES"/>
              </w:rPr>
              <w:t>Magnetometer</w:t>
            </w:r>
          </w:p>
        </w:tc>
        <w:tc>
          <w:tcPr>
            <w:tcW w:w="1985" w:type="dxa"/>
            <w:tcBorders>
              <w:top w:val="outset" w:sz="6" w:space="0" w:color="auto"/>
              <w:left w:val="outset" w:sz="6" w:space="0" w:color="auto"/>
              <w:bottom w:val="outset" w:sz="6" w:space="0" w:color="auto"/>
              <w:right w:val="single" w:sz="6" w:space="0" w:color="000000"/>
            </w:tcBorders>
            <w:shd w:val="clear" w:color="auto" w:fill="auto"/>
          </w:tcPr>
          <w:p w14:paraId="057E31D6" w14:textId="77777777" w:rsidR="007B6BB5" w:rsidRPr="00B9251C" w:rsidRDefault="007B6BB5" w:rsidP="004F0F80">
            <w:pPr>
              <w:spacing w:after="0" w:line="240" w:lineRule="auto"/>
              <w:jc w:val="center"/>
              <w:textAlignment w:val="baseline"/>
              <w:rPr>
                <w:rFonts w:eastAsia="Times New Roman" w:cs="Arial"/>
                <w:lang w:val="en-US" w:eastAsia="es-ES"/>
              </w:rPr>
            </w:pPr>
            <w:r w:rsidRPr="00B9251C">
              <w:rPr>
                <w:rFonts w:eastAsia="Times New Roman" w:cs="Arial"/>
                <w:lang w:val="en-US" w:eastAsia="es-ES"/>
              </w:rPr>
              <w:t>0,085</w:t>
            </w:r>
          </w:p>
        </w:tc>
        <w:tc>
          <w:tcPr>
            <w:tcW w:w="1984" w:type="dxa"/>
            <w:tcBorders>
              <w:top w:val="outset" w:sz="6" w:space="0" w:color="auto"/>
              <w:left w:val="outset" w:sz="6" w:space="0" w:color="auto"/>
              <w:bottom w:val="outset" w:sz="6" w:space="0" w:color="auto"/>
              <w:right w:val="single" w:sz="6" w:space="0" w:color="000000"/>
            </w:tcBorders>
            <w:shd w:val="clear" w:color="auto" w:fill="auto"/>
          </w:tcPr>
          <w:p w14:paraId="554A925E" w14:textId="77777777" w:rsidR="007B6BB5" w:rsidRPr="00B9251C" w:rsidRDefault="007B6BB5" w:rsidP="004F0F80">
            <w:pPr>
              <w:spacing w:after="0" w:line="240" w:lineRule="auto"/>
              <w:jc w:val="center"/>
              <w:textAlignment w:val="baseline"/>
              <w:rPr>
                <w:rFonts w:eastAsia="Times New Roman" w:cs="Arial"/>
                <w:lang w:val="en-US" w:eastAsia="es-ES"/>
              </w:rPr>
            </w:pPr>
            <w:r w:rsidRPr="00B9251C">
              <w:rPr>
                <w:rFonts w:eastAsia="Times New Roman" w:cs="Arial"/>
                <w:lang w:val="en-US" w:eastAsia="es-ES"/>
              </w:rPr>
              <w:t>1</w:t>
            </w:r>
          </w:p>
        </w:tc>
      </w:tr>
      <w:tr w:rsidR="007B6BB5" w:rsidRPr="00CC34F2" w14:paraId="41A2F8BD" w14:textId="77777777" w:rsidTr="007C6F8F">
        <w:trPr>
          <w:tblHeader/>
          <w:jc w:val="center"/>
        </w:trPr>
        <w:tc>
          <w:tcPr>
            <w:tcW w:w="1898" w:type="dxa"/>
            <w:tcBorders>
              <w:top w:val="outset" w:sz="6" w:space="0" w:color="auto"/>
              <w:left w:val="single" w:sz="6" w:space="0" w:color="000000"/>
              <w:bottom w:val="outset" w:sz="6" w:space="0" w:color="auto"/>
              <w:right w:val="single" w:sz="6" w:space="0" w:color="000000"/>
            </w:tcBorders>
            <w:shd w:val="clear" w:color="auto" w:fill="B4C6E7"/>
          </w:tcPr>
          <w:p w14:paraId="67A9869F" w14:textId="77777777" w:rsidR="007B6BB5" w:rsidRPr="00B9251C" w:rsidRDefault="007B6BB5" w:rsidP="004F0F80">
            <w:pPr>
              <w:spacing w:after="0" w:line="240" w:lineRule="auto"/>
              <w:textAlignment w:val="baseline"/>
              <w:rPr>
                <w:rFonts w:eastAsia="Times New Roman" w:cs="Arial"/>
                <w:lang w:val="en-US" w:eastAsia="es-ES"/>
              </w:rPr>
            </w:pPr>
            <w:r w:rsidRPr="00B9251C">
              <w:rPr>
                <w:rFonts w:eastAsia="Times New Roman" w:cs="Arial"/>
                <w:lang w:val="en-US" w:eastAsia="es-ES"/>
              </w:rPr>
              <w:t>Antenna</w:t>
            </w:r>
          </w:p>
        </w:tc>
        <w:tc>
          <w:tcPr>
            <w:tcW w:w="1985" w:type="dxa"/>
            <w:tcBorders>
              <w:top w:val="outset" w:sz="6" w:space="0" w:color="auto"/>
              <w:left w:val="outset" w:sz="6" w:space="0" w:color="auto"/>
              <w:bottom w:val="outset" w:sz="6" w:space="0" w:color="auto"/>
              <w:right w:val="single" w:sz="6" w:space="0" w:color="000000"/>
            </w:tcBorders>
            <w:shd w:val="clear" w:color="auto" w:fill="auto"/>
          </w:tcPr>
          <w:p w14:paraId="6D9E7719" w14:textId="77777777" w:rsidR="007B6BB5" w:rsidRPr="00B9251C" w:rsidRDefault="007B6BB5" w:rsidP="004F0F80">
            <w:pPr>
              <w:spacing w:after="0" w:line="240" w:lineRule="auto"/>
              <w:jc w:val="center"/>
              <w:textAlignment w:val="baseline"/>
              <w:rPr>
                <w:rFonts w:eastAsia="Times New Roman" w:cs="Arial"/>
                <w:lang w:val="en-US" w:eastAsia="es-ES"/>
              </w:rPr>
            </w:pPr>
            <w:r w:rsidRPr="00B9251C">
              <w:rPr>
                <w:rFonts w:eastAsia="Times New Roman" w:cs="Arial"/>
                <w:lang w:val="en-US" w:eastAsia="es-ES"/>
              </w:rPr>
              <w:t>0,050</w:t>
            </w:r>
          </w:p>
        </w:tc>
        <w:tc>
          <w:tcPr>
            <w:tcW w:w="1984" w:type="dxa"/>
            <w:tcBorders>
              <w:top w:val="outset" w:sz="6" w:space="0" w:color="auto"/>
              <w:left w:val="outset" w:sz="6" w:space="0" w:color="auto"/>
              <w:bottom w:val="outset" w:sz="6" w:space="0" w:color="auto"/>
              <w:right w:val="single" w:sz="6" w:space="0" w:color="000000"/>
            </w:tcBorders>
            <w:shd w:val="clear" w:color="auto" w:fill="auto"/>
          </w:tcPr>
          <w:p w14:paraId="734BE527" w14:textId="77777777" w:rsidR="007B6BB5" w:rsidRPr="00B9251C" w:rsidRDefault="007B6BB5" w:rsidP="004F0F80">
            <w:pPr>
              <w:spacing w:after="0" w:line="240" w:lineRule="auto"/>
              <w:jc w:val="center"/>
              <w:textAlignment w:val="baseline"/>
              <w:rPr>
                <w:rFonts w:eastAsia="Times New Roman" w:cs="Arial"/>
                <w:lang w:val="en-US" w:eastAsia="es-ES"/>
              </w:rPr>
            </w:pPr>
            <w:r w:rsidRPr="00B9251C">
              <w:rPr>
                <w:rFonts w:eastAsia="Times New Roman" w:cs="Arial"/>
                <w:lang w:val="en-US" w:eastAsia="es-ES"/>
              </w:rPr>
              <w:t>1</w:t>
            </w:r>
          </w:p>
        </w:tc>
      </w:tr>
      <w:tr w:rsidR="007B6BB5" w:rsidRPr="00CC34F2" w14:paraId="5665BA9E" w14:textId="77777777" w:rsidTr="007C6F8F">
        <w:trPr>
          <w:tblHeader/>
          <w:jc w:val="center"/>
        </w:trPr>
        <w:tc>
          <w:tcPr>
            <w:tcW w:w="1898" w:type="dxa"/>
            <w:tcBorders>
              <w:top w:val="outset" w:sz="6" w:space="0" w:color="auto"/>
              <w:left w:val="single" w:sz="6" w:space="0" w:color="000000"/>
              <w:bottom w:val="outset" w:sz="6" w:space="0" w:color="auto"/>
              <w:right w:val="single" w:sz="6" w:space="0" w:color="000000"/>
            </w:tcBorders>
            <w:shd w:val="clear" w:color="auto" w:fill="B4C6E7"/>
          </w:tcPr>
          <w:p w14:paraId="242D2FF9" w14:textId="77777777" w:rsidR="007B6BB5" w:rsidRPr="00B9251C" w:rsidRDefault="007B6BB5" w:rsidP="004F0F80">
            <w:pPr>
              <w:spacing w:after="0" w:line="240" w:lineRule="auto"/>
              <w:textAlignment w:val="baseline"/>
              <w:rPr>
                <w:rFonts w:eastAsia="Times New Roman" w:cs="Arial"/>
                <w:lang w:val="en-US" w:eastAsia="es-ES"/>
              </w:rPr>
            </w:pPr>
            <w:r w:rsidRPr="00B9251C">
              <w:rPr>
                <w:rFonts w:eastAsia="Times New Roman" w:cs="Arial"/>
                <w:lang w:val="en-US" w:eastAsia="es-ES"/>
              </w:rPr>
              <w:t>Sun tracker</w:t>
            </w:r>
          </w:p>
        </w:tc>
        <w:tc>
          <w:tcPr>
            <w:tcW w:w="1985" w:type="dxa"/>
            <w:tcBorders>
              <w:top w:val="outset" w:sz="6" w:space="0" w:color="auto"/>
              <w:left w:val="outset" w:sz="6" w:space="0" w:color="auto"/>
              <w:bottom w:val="outset" w:sz="6" w:space="0" w:color="auto"/>
              <w:right w:val="single" w:sz="6" w:space="0" w:color="000000"/>
            </w:tcBorders>
            <w:shd w:val="clear" w:color="auto" w:fill="auto"/>
          </w:tcPr>
          <w:p w14:paraId="7496179B" w14:textId="77777777" w:rsidR="007B6BB5" w:rsidRPr="00B9251C" w:rsidRDefault="007B6BB5" w:rsidP="004F0F80">
            <w:pPr>
              <w:spacing w:after="0" w:line="240" w:lineRule="auto"/>
              <w:jc w:val="center"/>
              <w:textAlignment w:val="baseline"/>
              <w:rPr>
                <w:rFonts w:eastAsia="Times New Roman" w:cs="Arial"/>
                <w:lang w:val="en-US" w:eastAsia="es-ES"/>
              </w:rPr>
            </w:pPr>
            <w:r w:rsidRPr="00B9251C">
              <w:rPr>
                <w:rFonts w:eastAsia="Times New Roman" w:cs="Arial"/>
                <w:lang w:val="en-US" w:eastAsia="es-ES"/>
              </w:rPr>
              <w:t>0,004</w:t>
            </w:r>
          </w:p>
        </w:tc>
        <w:tc>
          <w:tcPr>
            <w:tcW w:w="1984" w:type="dxa"/>
            <w:tcBorders>
              <w:top w:val="outset" w:sz="6" w:space="0" w:color="auto"/>
              <w:left w:val="outset" w:sz="6" w:space="0" w:color="auto"/>
              <w:bottom w:val="outset" w:sz="6" w:space="0" w:color="auto"/>
              <w:right w:val="single" w:sz="6" w:space="0" w:color="000000"/>
            </w:tcBorders>
            <w:shd w:val="clear" w:color="auto" w:fill="auto"/>
          </w:tcPr>
          <w:p w14:paraId="3D147F55" w14:textId="77777777" w:rsidR="007B6BB5" w:rsidRPr="00B9251C" w:rsidRDefault="007B6BB5" w:rsidP="004F0F80">
            <w:pPr>
              <w:spacing w:after="0" w:line="240" w:lineRule="auto"/>
              <w:jc w:val="center"/>
              <w:textAlignment w:val="baseline"/>
              <w:rPr>
                <w:rFonts w:eastAsia="Times New Roman" w:cs="Arial"/>
                <w:lang w:val="en-US" w:eastAsia="es-ES"/>
              </w:rPr>
            </w:pPr>
            <w:r w:rsidRPr="00B9251C">
              <w:rPr>
                <w:rFonts w:eastAsia="Times New Roman" w:cs="Arial"/>
                <w:lang w:val="en-US" w:eastAsia="es-ES"/>
              </w:rPr>
              <w:t>6</w:t>
            </w:r>
          </w:p>
        </w:tc>
      </w:tr>
      <w:tr w:rsidR="007B6BB5" w:rsidRPr="00CC34F2" w14:paraId="39A40E58" w14:textId="77777777" w:rsidTr="007C6F8F">
        <w:trPr>
          <w:tblHeader/>
          <w:jc w:val="center"/>
        </w:trPr>
        <w:tc>
          <w:tcPr>
            <w:tcW w:w="1898" w:type="dxa"/>
            <w:tcBorders>
              <w:top w:val="outset" w:sz="6" w:space="0" w:color="auto"/>
              <w:left w:val="single" w:sz="6" w:space="0" w:color="000000"/>
              <w:bottom w:val="outset" w:sz="6" w:space="0" w:color="auto"/>
              <w:right w:val="single" w:sz="6" w:space="0" w:color="000000"/>
            </w:tcBorders>
            <w:shd w:val="clear" w:color="auto" w:fill="B4C6E7"/>
          </w:tcPr>
          <w:p w14:paraId="17B517F7" w14:textId="77777777" w:rsidR="007B6BB5" w:rsidRPr="00B9251C" w:rsidRDefault="007B6BB5" w:rsidP="004F0F80">
            <w:pPr>
              <w:spacing w:after="0" w:line="240" w:lineRule="auto"/>
              <w:textAlignment w:val="baseline"/>
              <w:rPr>
                <w:rFonts w:eastAsia="Times New Roman" w:cs="Arial"/>
                <w:lang w:val="en-US" w:eastAsia="es-ES"/>
              </w:rPr>
            </w:pPr>
            <w:r w:rsidRPr="00B9251C">
              <w:rPr>
                <w:rFonts w:eastAsia="Times New Roman" w:cs="Arial"/>
                <w:lang w:val="en-US" w:eastAsia="es-ES"/>
              </w:rPr>
              <w:t>Magnetorquer</w:t>
            </w:r>
          </w:p>
        </w:tc>
        <w:tc>
          <w:tcPr>
            <w:tcW w:w="1985" w:type="dxa"/>
            <w:tcBorders>
              <w:top w:val="outset" w:sz="6" w:space="0" w:color="auto"/>
              <w:left w:val="outset" w:sz="6" w:space="0" w:color="auto"/>
              <w:bottom w:val="outset" w:sz="6" w:space="0" w:color="auto"/>
              <w:right w:val="single" w:sz="6" w:space="0" w:color="000000"/>
            </w:tcBorders>
            <w:shd w:val="clear" w:color="auto" w:fill="auto"/>
          </w:tcPr>
          <w:p w14:paraId="19652D09" w14:textId="77777777" w:rsidR="007B6BB5" w:rsidRPr="00B9251C" w:rsidRDefault="007B6BB5" w:rsidP="004F0F80">
            <w:pPr>
              <w:spacing w:after="0" w:line="240" w:lineRule="auto"/>
              <w:jc w:val="center"/>
              <w:textAlignment w:val="baseline"/>
              <w:rPr>
                <w:rFonts w:eastAsia="Times New Roman" w:cs="Arial"/>
                <w:lang w:val="en-US" w:eastAsia="es-ES"/>
              </w:rPr>
            </w:pPr>
            <w:r w:rsidRPr="00B9251C">
              <w:rPr>
                <w:rFonts w:eastAsia="Times New Roman" w:cs="Arial"/>
                <w:lang w:val="en-US" w:eastAsia="es-ES"/>
              </w:rPr>
              <w:t>0,030</w:t>
            </w:r>
          </w:p>
        </w:tc>
        <w:tc>
          <w:tcPr>
            <w:tcW w:w="1984" w:type="dxa"/>
            <w:tcBorders>
              <w:top w:val="outset" w:sz="6" w:space="0" w:color="auto"/>
              <w:left w:val="outset" w:sz="6" w:space="0" w:color="auto"/>
              <w:bottom w:val="outset" w:sz="6" w:space="0" w:color="auto"/>
              <w:right w:val="single" w:sz="6" w:space="0" w:color="000000"/>
            </w:tcBorders>
            <w:shd w:val="clear" w:color="auto" w:fill="auto"/>
          </w:tcPr>
          <w:p w14:paraId="597D5EA0" w14:textId="77777777" w:rsidR="007B6BB5" w:rsidRPr="00B9251C" w:rsidRDefault="007B6BB5" w:rsidP="004F0F80">
            <w:pPr>
              <w:spacing w:after="0" w:line="240" w:lineRule="auto"/>
              <w:jc w:val="center"/>
              <w:textAlignment w:val="baseline"/>
              <w:rPr>
                <w:rFonts w:eastAsia="Times New Roman" w:cs="Arial"/>
                <w:lang w:val="en-US" w:eastAsia="es-ES"/>
              </w:rPr>
            </w:pPr>
            <w:r w:rsidRPr="00B9251C">
              <w:rPr>
                <w:rFonts w:eastAsia="Times New Roman" w:cs="Arial"/>
                <w:lang w:val="en-US" w:eastAsia="es-ES"/>
              </w:rPr>
              <w:t>3</w:t>
            </w:r>
          </w:p>
        </w:tc>
      </w:tr>
      <w:tr w:rsidR="007B6BB5" w:rsidRPr="00CC34F2" w14:paraId="160A96B8" w14:textId="77777777" w:rsidTr="007C6F8F">
        <w:trPr>
          <w:tblHeader/>
          <w:jc w:val="center"/>
        </w:trPr>
        <w:tc>
          <w:tcPr>
            <w:tcW w:w="1898" w:type="dxa"/>
            <w:tcBorders>
              <w:top w:val="outset" w:sz="6" w:space="0" w:color="auto"/>
              <w:left w:val="single" w:sz="6" w:space="0" w:color="000000"/>
              <w:bottom w:val="outset" w:sz="6" w:space="0" w:color="auto"/>
              <w:right w:val="single" w:sz="6" w:space="0" w:color="000000"/>
            </w:tcBorders>
            <w:shd w:val="clear" w:color="auto" w:fill="B4C6E7"/>
          </w:tcPr>
          <w:p w14:paraId="65C72739" w14:textId="77777777" w:rsidR="007B6BB5" w:rsidRPr="00B9251C" w:rsidRDefault="007B6BB5" w:rsidP="004F0F80">
            <w:pPr>
              <w:spacing w:after="0" w:line="240" w:lineRule="auto"/>
              <w:textAlignment w:val="baseline"/>
              <w:rPr>
                <w:rFonts w:eastAsia="Times New Roman" w:cs="Arial"/>
                <w:lang w:val="en-US" w:eastAsia="es-ES"/>
              </w:rPr>
            </w:pPr>
            <w:r w:rsidRPr="00B9251C">
              <w:rPr>
                <w:rFonts w:eastAsia="Times New Roman" w:cs="Arial"/>
                <w:lang w:val="en-US" w:eastAsia="es-ES"/>
              </w:rPr>
              <w:t>Retroreflector</w:t>
            </w:r>
          </w:p>
        </w:tc>
        <w:tc>
          <w:tcPr>
            <w:tcW w:w="1985" w:type="dxa"/>
            <w:tcBorders>
              <w:top w:val="outset" w:sz="6" w:space="0" w:color="auto"/>
              <w:left w:val="outset" w:sz="6" w:space="0" w:color="auto"/>
              <w:bottom w:val="outset" w:sz="6" w:space="0" w:color="auto"/>
              <w:right w:val="single" w:sz="6" w:space="0" w:color="000000"/>
            </w:tcBorders>
            <w:shd w:val="clear" w:color="auto" w:fill="auto"/>
          </w:tcPr>
          <w:p w14:paraId="2438AD12" w14:textId="77777777" w:rsidR="007B6BB5" w:rsidRPr="00B9251C" w:rsidRDefault="007B6BB5" w:rsidP="004F0F80">
            <w:pPr>
              <w:spacing w:after="0" w:line="240" w:lineRule="auto"/>
              <w:jc w:val="center"/>
              <w:textAlignment w:val="baseline"/>
              <w:rPr>
                <w:rFonts w:eastAsia="Times New Roman" w:cs="Arial"/>
                <w:lang w:val="en-US" w:eastAsia="es-ES"/>
              </w:rPr>
            </w:pPr>
            <w:r w:rsidRPr="00B9251C">
              <w:rPr>
                <w:rFonts w:eastAsia="Times New Roman" w:cs="Arial"/>
                <w:lang w:val="en-US" w:eastAsia="es-ES"/>
              </w:rPr>
              <w:t>0,020</w:t>
            </w:r>
          </w:p>
        </w:tc>
        <w:tc>
          <w:tcPr>
            <w:tcW w:w="1984" w:type="dxa"/>
            <w:tcBorders>
              <w:top w:val="outset" w:sz="6" w:space="0" w:color="auto"/>
              <w:left w:val="outset" w:sz="6" w:space="0" w:color="auto"/>
              <w:bottom w:val="outset" w:sz="6" w:space="0" w:color="auto"/>
              <w:right w:val="single" w:sz="6" w:space="0" w:color="000000"/>
            </w:tcBorders>
            <w:shd w:val="clear" w:color="auto" w:fill="auto"/>
          </w:tcPr>
          <w:p w14:paraId="2D544C94" w14:textId="77777777" w:rsidR="007B6BB5" w:rsidRPr="00B9251C" w:rsidRDefault="007B6BB5" w:rsidP="004F0F80">
            <w:pPr>
              <w:spacing w:after="0" w:line="240" w:lineRule="auto"/>
              <w:jc w:val="center"/>
              <w:textAlignment w:val="baseline"/>
              <w:rPr>
                <w:rFonts w:eastAsia="Times New Roman" w:cs="Arial"/>
                <w:lang w:val="en-US" w:eastAsia="es-ES"/>
              </w:rPr>
            </w:pPr>
            <w:r w:rsidRPr="00B9251C">
              <w:rPr>
                <w:rFonts w:eastAsia="Times New Roman" w:cs="Arial"/>
                <w:lang w:val="en-US" w:eastAsia="es-ES"/>
              </w:rPr>
              <w:t>1</w:t>
            </w:r>
          </w:p>
        </w:tc>
      </w:tr>
      <w:tr w:rsidR="00441C07" w:rsidRPr="009C27C7" w14:paraId="3BA689C6" w14:textId="77777777" w:rsidTr="007C6F8F">
        <w:trPr>
          <w:tblHeader/>
          <w:jc w:val="center"/>
        </w:trPr>
        <w:tc>
          <w:tcPr>
            <w:tcW w:w="1898" w:type="dxa"/>
            <w:tcBorders>
              <w:top w:val="outset" w:sz="6" w:space="0" w:color="auto"/>
              <w:left w:val="single" w:sz="6" w:space="0" w:color="000000"/>
              <w:bottom w:val="single" w:sz="6" w:space="0" w:color="000000"/>
              <w:right w:val="single" w:sz="6" w:space="0" w:color="000000"/>
            </w:tcBorders>
            <w:shd w:val="clear" w:color="auto" w:fill="B4C6E7"/>
          </w:tcPr>
          <w:p w14:paraId="2F44D93A" w14:textId="77777777" w:rsidR="007B6BB5" w:rsidRPr="00B9251C" w:rsidRDefault="007B6BB5" w:rsidP="004F0F80">
            <w:pPr>
              <w:tabs>
                <w:tab w:val="left" w:pos="2172"/>
              </w:tabs>
              <w:spacing w:after="0" w:line="240" w:lineRule="auto"/>
              <w:jc w:val="left"/>
              <w:textAlignment w:val="baseline"/>
              <w:rPr>
                <w:rFonts w:eastAsia="Times New Roman" w:cs="Arial"/>
                <w:b/>
                <w:lang w:val="en-US" w:eastAsia="es-ES"/>
              </w:rPr>
            </w:pPr>
            <w:r w:rsidRPr="00B9251C">
              <w:rPr>
                <w:rFonts w:eastAsia="Times New Roman" w:cs="Arial"/>
                <w:b/>
                <w:lang w:val="en-US" w:eastAsia="es-ES"/>
              </w:rPr>
              <w:t>Total</w:t>
            </w:r>
          </w:p>
        </w:tc>
        <w:tc>
          <w:tcPr>
            <w:tcW w:w="3969" w:type="dxa"/>
            <w:gridSpan w:val="2"/>
            <w:tcBorders>
              <w:top w:val="outset" w:sz="6" w:space="0" w:color="auto"/>
              <w:left w:val="outset" w:sz="6" w:space="0" w:color="auto"/>
              <w:bottom w:val="single" w:sz="6" w:space="0" w:color="000000"/>
              <w:right w:val="single" w:sz="6" w:space="0" w:color="000000"/>
            </w:tcBorders>
            <w:shd w:val="clear" w:color="auto" w:fill="auto"/>
            <w:vAlign w:val="center"/>
          </w:tcPr>
          <w:p w14:paraId="79AEA2C0" w14:textId="5F6DD346" w:rsidR="007B6BB5" w:rsidRPr="007C6F8F" w:rsidRDefault="00B9251C" w:rsidP="00B9251C">
            <w:pPr>
              <w:keepNext/>
              <w:spacing w:after="0" w:line="240" w:lineRule="auto"/>
              <w:jc w:val="center"/>
              <w:textAlignment w:val="baseline"/>
              <w:rPr>
                <w:rFonts w:eastAsia="Times New Roman" w:cs="Arial"/>
                <w:b/>
                <w:lang w:val="en-US" w:eastAsia="es-ES"/>
              </w:rPr>
            </w:pPr>
            <w:r w:rsidRPr="007C6F8F">
              <w:rPr>
                <w:rFonts w:eastAsia="Times New Roman" w:cs="Arial"/>
                <w:b/>
                <w:lang w:val="en-US" w:eastAsia="es-ES"/>
              </w:rPr>
              <w:t>8,308</w:t>
            </w:r>
          </w:p>
        </w:tc>
      </w:tr>
    </w:tbl>
    <w:p w14:paraId="13292F52" w14:textId="699BF631" w:rsidR="007E020F" w:rsidRDefault="00945221" w:rsidP="00945221">
      <w:pPr>
        <w:pStyle w:val="Descripcin"/>
        <w:jc w:val="center"/>
      </w:pPr>
      <w:r w:rsidRPr="00945221">
        <w:rPr>
          <w:b/>
          <w:bCs/>
        </w:rPr>
        <w:t xml:space="preserve">Table </w:t>
      </w:r>
      <w:r w:rsidR="00A23252">
        <w:rPr>
          <w:b/>
          <w:bCs/>
        </w:rPr>
        <w:fldChar w:fldCharType="begin"/>
      </w:r>
      <w:r w:rsidR="00A23252">
        <w:rPr>
          <w:b/>
          <w:bCs/>
        </w:rPr>
        <w:instrText xml:space="preserve"> STYLEREF 2 \s </w:instrText>
      </w:r>
      <w:r w:rsidR="00A23252">
        <w:rPr>
          <w:b/>
          <w:bCs/>
        </w:rPr>
        <w:fldChar w:fldCharType="separate"/>
      </w:r>
      <w:r w:rsidR="00626EB2">
        <w:rPr>
          <w:b/>
          <w:bCs/>
          <w:noProof/>
        </w:rPr>
        <w:t>4.2</w:t>
      </w:r>
      <w:r w:rsidR="00A23252">
        <w:rPr>
          <w:b/>
          <w:bCs/>
        </w:rPr>
        <w:fldChar w:fldCharType="end"/>
      </w:r>
      <w:r w:rsidR="00A23252">
        <w:rPr>
          <w:b/>
          <w:bCs/>
        </w:rPr>
        <w:t>.</w:t>
      </w:r>
      <w:r w:rsidR="00A23252">
        <w:rPr>
          <w:b/>
          <w:bCs/>
        </w:rPr>
        <w:fldChar w:fldCharType="begin"/>
      </w:r>
      <w:r w:rsidR="00A23252">
        <w:rPr>
          <w:b/>
          <w:bCs/>
        </w:rPr>
        <w:instrText xml:space="preserve"> SEQ Table \* ARABIC \s 2 </w:instrText>
      </w:r>
      <w:r w:rsidR="00A23252">
        <w:rPr>
          <w:b/>
          <w:bCs/>
        </w:rPr>
        <w:fldChar w:fldCharType="separate"/>
      </w:r>
      <w:r w:rsidR="00626EB2">
        <w:rPr>
          <w:b/>
          <w:bCs/>
          <w:noProof/>
        </w:rPr>
        <w:t>2</w:t>
      </w:r>
      <w:r w:rsidR="00A23252">
        <w:rPr>
          <w:b/>
          <w:bCs/>
        </w:rPr>
        <w:fldChar w:fldCharType="end"/>
      </w:r>
      <w:r>
        <w:t xml:space="preserve">: </w:t>
      </w:r>
      <w:r w:rsidRPr="003B1C74">
        <w:t>Mass Budget</w:t>
      </w:r>
    </w:p>
    <w:p w14:paraId="26A7E3A6" w14:textId="172E7DBA" w:rsidR="007B53A0" w:rsidRPr="007B53A0" w:rsidRDefault="007B53A0" w:rsidP="007B53A0">
      <w:pPr>
        <w:jc w:val="left"/>
      </w:pPr>
      <w:r>
        <w:br w:type="page"/>
      </w:r>
    </w:p>
    <w:p w14:paraId="3A1E8110" w14:textId="75499904" w:rsidR="33AA302C" w:rsidRDefault="004528DE" w:rsidP="007B53A0">
      <w:pPr>
        <w:pStyle w:val="Ttulo2"/>
        <w:rPr>
          <w:lang w:val="en-US"/>
        </w:rPr>
      </w:pPr>
      <w:bookmarkStart w:id="26" w:name="_Toc61711449"/>
      <w:r w:rsidRPr="004528DE">
        <w:rPr>
          <w:lang w:val="en-US"/>
        </w:rPr>
        <w:lastRenderedPageBreak/>
        <w:t>Communications Subsystem and Ground Segment</w:t>
      </w:r>
      <w:bookmarkEnd w:id="26"/>
    </w:p>
    <w:p w14:paraId="78AD5249" w14:textId="77777777" w:rsidR="004528DE" w:rsidRPr="004528DE" w:rsidRDefault="004528DE" w:rsidP="004528DE">
      <w:pPr>
        <w:rPr>
          <w:lang w:val="en-US"/>
        </w:rPr>
      </w:pPr>
    </w:p>
    <w:p w14:paraId="14A5F1C5" w14:textId="37F8D6A3" w:rsidR="004B5FED" w:rsidRDefault="004B5FED" w:rsidP="49329351">
      <w:pPr>
        <w:rPr>
          <w:rFonts w:eastAsiaTheme="minorEastAsia"/>
          <w:lang w:val="en-US"/>
        </w:rPr>
      </w:pPr>
      <w:r w:rsidRPr="49329351">
        <w:rPr>
          <w:rFonts w:eastAsiaTheme="minorEastAsia"/>
          <w:lang w:val="en-US"/>
        </w:rPr>
        <w:t xml:space="preserve">The primary goal of the communication subsystem is to provide a link to relay data findings and send commands </w:t>
      </w:r>
      <w:r w:rsidR="00BF27A9" w:rsidRPr="49329351">
        <w:rPr>
          <w:rFonts w:eastAsiaTheme="minorEastAsia"/>
          <w:lang w:val="en-US"/>
        </w:rPr>
        <w:t xml:space="preserve">from the satellite to the ground station and </w:t>
      </w:r>
      <w:r w:rsidR="00084197" w:rsidRPr="49329351">
        <w:rPr>
          <w:rFonts w:eastAsiaTheme="minorEastAsia"/>
          <w:lang w:val="en-US"/>
        </w:rPr>
        <w:t>vice versa</w:t>
      </w:r>
      <w:r w:rsidR="00BF27A9" w:rsidRPr="49329351">
        <w:rPr>
          <w:rFonts w:eastAsiaTheme="minorEastAsia"/>
          <w:lang w:val="en-US"/>
        </w:rPr>
        <w:t xml:space="preserve">. </w:t>
      </w:r>
      <w:r w:rsidR="00084197" w:rsidRPr="49329351">
        <w:rPr>
          <w:rFonts w:eastAsiaTheme="minorEastAsia"/>
          <w:lang w:val="en-US"/>
        </w:rPr>
        <w:t xml:space="preserve">It is crucial to </w:t>
      </w:r>
      <w:r w:rsidR="001347A1" w:rsidRPr="49329351">
        <w:rPr>
          <w:rFonts w:eastAsiaTheme="minorEastAsia"/>
          <w:lang w:val="en-US"/>
        </w:rPr>
        <w:t xml:space="preserve">calculate the </w:t>
      </w:r>
      <w:r w:rsidR="00664A33" w:rsidRPr="49329351">
        <w:rPr>
          <w:rFonts w:eastAsiaTheme="minorEastAsia"/>
          <w:lang w:val="en-US"/>
        </w:rPr>
        <w:t>up</w:t>
      </w:r>
      <w:r w:rsidR="001347A1" w:rsidRPr="49329351">
        <w:rPr>
          <w:rFonts w:eastAsiaTheme="minorEastAsia"/>
          <w:lang w:val="en-US"/>
        </w:rPr>
        <w:t xml:space="preserve">link </w:t>
      </w:r>
      <w:r w:rsidR="00664A33" w:rsidRPr="49329351">
        <w:rPr>
          <w:rFonts w:eastAsiaTheme="minorEastAsia"/>
          <w:lang w:val="en-US"/>
        </w:rPr>
        <w:t xml:space="preserve">and downlink </w:t>
      </w:r>
      <w:r w:rsidR="001347A1" w:rsidRPr="49329351">
        <w:rPr>
          <w:rFonts w:eastAsiaTheme="minorEastAsia"/>
          <w:lang w:val="en-US"/>
        </w:rPr>
        <w:t xml:space="preserve">budget </w:t>
      </w:r>
      <w:r w:rsidR="00C72DF8" w:rsidRPr="49329351">
        <w:rPr>
          <w:rFonts w:eastAsiaTheme="minorEastAsia"/>
          <w:lang w:val="en-US"/>
        </w:rPr>
        <w:t>to</w:t>
      </w:r>
      <w:r w:rsidR="001347A1" w:rsidRPr="49329351">
        <w:rPr>
          <w:rFonts w:eastAsiaTheme="minorEastAsia"/>
          <w:lang w:val="en-US"/>
        </w:rPr>
        <w:t xml:space="preserve"> </w:t>
      </w:r>
      <w:r w:rsidR="007335F9" w:rsidRPr="49329351">
        <w:rPr>
          <w:rFonts w:eastAsiaTheme="minorEastAsia"/>
          <w:lang w:val="en-US"/>
        </w:rPr>
        <w:t>ensure</w:t>
      </w:r>
      <w:r w:rsidR="00664A33" w:rsidRPr="49329351">
        <w:rPr>
          <w:rFonts w:eastAsiaTheme="minorEastAsia"/>
          <w:lang w:val="en-US"/>
        </w:rPr>
        <w:t xml:space="preserve"> that the information is </w:t>
      </w:r>
      <w:r w:rsidR="007335F9" w:rsidRPr="49329351">
        <w:rPr>
          <w:rFonts w:eastAsiaTheme="minorEastAsia"/>
          <w:lang w:val="en-US"/>
        </w:rPr>
        <w:t>received intelligible with an adequate signal-to-noise ratio.</w:t>
      </w:r>
    </w:p>
    <w:p w14:paraId="51575B53" w14:textId="37F8D6A3" w:rsidR="007335F9" w:rsidRDefault="00E04F41" w:rsidP="49329351">
      <w:pPr>
        <w:rPr>
          <w:rFonts w:eastAsiaTheme="minorEastAsia"/>
          <w:lang w:val="en-US"/>
        </w:rPr>
      </w:pPr>
      <w:r w:rsidRPr="49329351">
        <w:rPr>
          <w:rFonts w:eastAsiaTheme="minorEastAsia"/>
          <w:lang w:val="en-US"/>
        </w:rPr>
        <w:t>In the paragraphs that follow</w:t>
      </w:r>
      <w:r w:rsidR="00873E7D" w:rsidRPr="49329351">
        <w:rPr>
          <w:rFonts w:eastAsiaTheme="minorEastAsia"/>
          <w:lang w:val="en-US"/>
        </w:rPr>
        <w:t>,</w:t>
      </w:r>
      <w:r w:rsidR="00C72DF8" w:rsidRPr="49329351">
        <w:rPr>
          <w:rFonts w:eastAsiaTheme="minorEastAsia"/>
          <w:lang w:val="en-US"/>
        </w:rPr>
        <w:t xml:space="preserve"> the</w:t>
      </w:r>
      <w:r w:rsidR="008A159E" w:rsidRPr="49329351">
        <w:rPr>
          <w:rFonts w:eastAsiaTheme="minorEastAsia"/>
          <w:lang w:val="en-US"/>
        </w:rPr>
        <w:t xml:space="preserve"> </w:t>
      </w:r>
      <w:r w:rsidR="00A5520F" w:rsidRPr="49329351">
        <w:rPr>
          <w:rFonts w:eastAsiaTheme="minorEastAsia"/>
          <w:lang w:val="en-US"/>
        </w:rPr>
        <w:t>ground station</w:t>
      </w:r>
      <w:r w:rsidR="006D4414" w:rsidRPr="49329351">
        <w:rPr>
          <w:rFonts w:eastAsiaTheme="minorEastAsia"/>
          <w:lang w:val="en-US"/>
        </w:rPr>
        <w:t xml:space="preserve">, the transceiver and the satellite antenna </w:t>
      </w:r>
      <w:r w:rsidR="004F36EC" w:rsidRPr="49329351">
        <w:rPr>
          <w:rFonts w:eastAsiaTheme="minorEastAsia"/>
          <w:lang w:val="en-US"/>
        </w:rPr>
        <w:t>are</w:t>
      </w:r>
      <w:r w:rsidR="006D4414" w:rsidRPr="49329351">
        <w:rPr>
          <w:rFonts w:eastAsiaTheme="minorEastAsia"/>
          <w:lang w:val="en-US"/>
        </w:rPr>
        <w:t xml:space="preserve"> selected </w:t>
      </w:r>
      <w:r w:rsidR="00532F62" w:rsidRPr="49329351">
        <w:rPr>
          <w:rFonts w:eastAsiaTheme="minorEastAsia"/>
          <w:lang w:val="en-US"/>
        </w:rPr>
        <w:t>to</w:t>
      </w:r>
      <w:r w:rsidR="006D4414" w:rsidRPr="49329351">
        <w:rPr>
          <w:rFonts w:eastAsiaTheme="minorEastAsia"/>
          <w:lang w:val="en-US"/>
        </w:rPr>
        <w:t xml:space="preserve"> </w:t>
      </w:r>
      <w:r w:rsidR="00374FF8" w:rsidRPr="49329351">
        <w:rPr>
          <w:rFonts w:eastAsiaTheme="minorEastAsia"/>
          <w:lang w:val="en-US"/>
        </w:rPr>
        <w:t xml:space="preserve">guarantee a positive system link margin. </w:t>
      </w:r>
    </w:p>
    <w:p w14:paraId="6033AF5D" w14:textId="470C12A6" w:rsidR="33AA302C" w:rsidRDefault="00CC735E" w:rsidP="49329351">
      <w:pPr>
        <w:rPr>
          <w:rFonts w:eastAsiaTheme="minorEastAsia"/>
          <w:lang w:val="en-US"/>
        </w:rPr>
      </w:pPr>
      <w:r w:rsidRPr="49329351">
        <w:rPr>
          <w:rFonts w:eastAsiaTheme="minorEastAsia"/>
          <w:lang w:val="en-US"/>
        </w:rPr>
        <w:t xml:space="preserve">In designing the communication subsystem architecture, it is necessary to </w:t>
      </w:r>
      <w:r w:rsidR="00437190" w:rsidRPr="49329351">
        <w:rPr>
          <w:rFonts w:eastAsiaTheme="minorEastAsia"/>
          <w:lang w:val="en-US"/>
        </w:rPr>
        <w:t>know what</w:t>
      </w:r>
      <w:r w:rsidR="004356CC" w:rsidRPr="49329351">
        <w:rPr>
          <w:rFonts w:eastAsiaTheme="minorEastAsia"/>
          <w:lang w:val="en-US"/>
        </w:rPr>
        <w:t xml:space="preserve"> </w:t>
      </w:r>
      <w:r w:rsidR="00437190" w:rsidRPr="49329351">
        <w:rPr>
          <w:rFonts w:eastAsiaTheme="minorEastAsia"/>
          <w:lang w:val="en-US"/>
        </w:rPr>
        <w:t xml:space="preserve">the information to be transferred </w:t>
      </w:r>
      <w:r w:rsidR="004356CC" w:rsidRPr="49329351">
        <w:rPr>
          <w:rFonts w:eastAsiaTheme="minorEastAsia"/>
          <w:lang w:val="en-US"/>
        </w:rPr>
        <w:t xml:space="preserve">is </w:t>
      </w:r>
      <w:r w:rsidR="00437190" w:rsidRPr="49329351">
        <w:rPr>
          <w:rFonts w:eastAsiaTheme="minorEastAsia"/>
          <w:lang w:val="en-US"/>
        </w:rPr>
        <w:t xml:space="preserve">and how fast </w:t>
      </w:r>
      <w:r w:rsidR="00B81D19" w:rsidRPr="49329351">
        <w:rPr>
          <w:rFonts w:eastAsiaTheme="minorEastAsia"/>
          <w:lang w:val="en-US"/>
        </w:rPr>
        <w:t xml:space="preserve">must the rate be. </w:t>
      </w:r>
      <w:r w:rsidR="00F14F4D" w:rsidRPr="49329351">
        <w:rPr>
          <w:rFonts w:eastAsiaTheme="minorEastAsia"/>
          <w:lang w:val="en-US"/>
        </w:rPr>
        <w:t>Our</w:t>
      </w:r>
      <w:r w:rsidR="00832FD7" w:rsidRPr="49329351">
        <w:rPr>
          <w:rFonts w:eastAsiaTheme="minorEastAsia"/>
          <w:lang w:val="en-US"/>
        </w:rPr>
        <w:t xml:space="preserve"> mission does not </w:t>
      </w:r>
      <w:r w:rsidR="00EB531F" w:rsidRPr="49329351">
        <w:rPr>
          <w:rFonts w:eastAsiaTheme="minorEastAsia"/>
          <w:lang w:val="en-US"/>
        </w:rPr>
        <w:t xml:space="preserve">incorporate </w:t>
      </w:r>
      <w:r w:rsidR="004356CC" w:rsidRPr="49329351">
        <w:rPr>
          <w:rFonts w:eastAsiaTheme="minorEastAsia"/>
          <w:lang w:val="en-US"/>
        </w:rPr>
        <w:t>cameras;</w:t>
      </w:r>
      <w:r w:rsidR="00EB531F" w:rsidRPr="49329351">
        <w:rPr>
          <w:rFonts w:eastAsiaTheme="minorEastAsia"/>
          <w:lang w:val="en-US"/>
        </w:rPr>
        <w:t xml:space="preserve"> </w:t>
      </w:r>
      <w:r w:rsidR="00D84CBF" w:rsidRPr="49329351">
        <w:rPr>
          <w:rFonts w:eastAsiaTheme="minorEastAsia"/>
          <w:lang w:val="en-US"/>
        </w:rPr>
        <w:t>therefore,</w:t>
      </w:r>
      <w:r w:rsidR="006D307E" w:rsidRPr="49329351">
        <w:rPr>
          <w:rFonts w:eastAsiaTheme="minorEastAsia"/>
          <w:lang w:val="en-US"/>
        </w:rPr>
        <w:t xml:space="preserve"> no images must be </w:t>
      </w:r>
      <w:r w:rsidR="00D84CBF" w:rsidRPr="49329351">
        <w:rPr>
          <w:rFonts w:eastAsiaTheme="minorEastAsia"/>
          <w:lang w:val="en-US"/>
        </w:rPr>
        <w:t>transferred,</w:t>
      </w:r>
      <w:r w:rsidR="00001D43" w:rsidRPr="49329351">
        <w:rPr>
          <w:rFonts w:eastAsiaTheme="minorEastAsia"/>
          <w:lang w:val="en-US"/>
        </w:rPr>
        <w:t xml:space="preserve"> and</w:t>
      </w:r>
      <w:r w:rsidR="006D307E" w:rsidRPr="49329351">
        <w:rPr>
          <w:rFonts w:eastAsiaTheme="minorEastAsia"/>
          <w:lang w:val="en-US"/>
        </w:rPr>
        <w:t xml:space="preserve"> </w:t>
      </w:r>
      <w:r w:rsidR="00EB531F" w:rsidRPr="49329351">
        <w:rPr>
          <w:rFonts w:eastAsiaTheme="minorEastAsia"/>
          <w:lang w:val="en-US"/>
        </w:rPr>
        <w:t xml:space="preserve">the </w:t>
      </w:r>
      <w:r w:rsidR="006D307E" w:rsidRPr="49329351">
        <w:rPr>
          <w:rFonts w:eastAsiaTheme="minorEastAsia"/>
          <w:lang w:val="en-US"/>
        </w:rPr>
        <w:t xml:space="preserve">data </w:t>
      </w:r>
      <w:r w:rsidR="005F3448" w:rsidRPr="49329351">
        <w:rPr>
          <w:rFonts w:eastAsiaTheme="minorEastAsia"/>
          <w:lang w:val="en-US"/>
        </w:rPr>
        <w:t xml:space="preserve">is limited to </w:t>
      </w:r>
      <w:r w:rsidR="00001D43" w:rsidRPr="49329351">
        <w:rPr>
          <w:rFonts w:eastAsiaTheme="minorEastAsia"/>
          <w:lang w:val="en-US"/>
        </w:rPr>
        <w:t xml:space="preserve">text files. </w:t>
      </w:r>
      <w:r w:rsidR="00D84CBF" w:rsidRPr="49329351">
        <w:rPr>
          <w:rFonts w:eastAsiaTheme="minorEastAsia"/>
          <w:lang w:val="en-US"/>
        </w:rPr>
        <w:t xml:space="preserve">After comparing with similar </w:t>
      </w:r>
      <w:r w:rsidR="00643A8B" w:rsidRPr="49329351">
        <w:rPr>
          <w:rFonts w:eastAsiaTheme="minorEastAsia"/>
          <w:lang w:val="en-US"/>
        </w:rPr>
        <w:t>missions,</w:t>
      </w:r>
      <w:r w:rsidR="00D84CBF" w:rsidRPr="49329351">
        <w:rPr>
          <w:rFonts w:eastAsiaTheme="minorEastAsia"/>
          <w:lang w:val="en-US"/>
        </w:rPr>
        <w:t xml:space="preserve"> the data bit rate</w:t>
      </w:r>
      <w:r w:rsidR="00514875" w:rsidRPr="49329351">
        <w:rPr>
          <w:rFonts w:eastAsiaTheme="minorEastAsia"/>
          <w:lang w:val="en-US"/>
        </w:rPr>
        <w:t xml:space="preserve"> identified is 20 kbps</w:t>
      </w:r>
      <w:r w:rsidR="00552D16" w:rsidRPr="49329351">
        <w:rPr>
          <w:rFonts w:eastAsiaTheme="minorEastAsia"/>
          <w:lang w:val="en-US"/>
        </w:rPr>
        <w:t xml:space="preserve"> and the selected frequency band is the S-band. </w:t>
      </w:r>
    </w:p>
    <w:p w14:paraId="30E8686E" w14:textId="6E6C38EE" w:rsidR="00530164" w:rsidRDefault="00187208" w:rsidP="00FF2B2E">
      <w:pPr>
        <w:pStyle w:val="Ttulo3"/>
        <w:rPr>
          <w:lang w:val="en-US"/>
        </w:rPr>
      </w:pPr>
      <w:bookmarkStart w:id="27" w:name="_Toc61711450"/>
      <w:r>
        <w:rPr>
          <w:lang w:val="en-US"/>
        </w:rPr>
        <w:t>Ground Station Design</w:t>
      </w:r>
      <w:bookmarkEnd w:id="27"/>
      <w:r>
        <w:rPr>
          <w:lang w:val="en-US"/>
        </w:rPr>
        <w:t xml:space="preserve"> </w:t>
      </w:r>
    </w:p>
    <w:p w14:paraId="72B43B0E" w14:textId="7F0B0B47" w:rsidR="33AA302C" w:rsidRDefault="33AA302C" w:rsidP="33AA302C">
      <w:pPr>
        <w:rPr>
          <w:lang w:val="en-US"/>
        </w:rPr>
      </w:pPr>
    </w:p>
    <w:p w14:paraId="6FAD8693" w14:textId="1F92F304" w:rsidR="00355BA3" w:rsidRPr="00355BA3" w:rsidRDefault="00355BA3" w:rsidP="49329351">
      <w:pPr>
        <w:rPr>
          <w:rFonts w:eastAsiaTheme="minorEastAsia"/>
          <w:lang w:val="en-US"/>
        </w:rPr>
      </w:pPr>
      <w:r w:rsidRPr="49329351">
        <w:rPr>
          <w:rFonts w:eastAsiaTheme="minorEastAsia"/>
          <w:lang w:val="en-US"/>
        </w:rPr>
        <w:t xml:space="preserve">The communication subsystem design process begins with the selection of a feasible ESA </w:t>
      </w:r>
      <w:r w:rsidR="001510B7" w:rsidRPr="49329351">
        <w:rPr>
          <w:rFonts w:eastAsiaTheme="minorEastAsia"/>
          <w:lang w:val="en-US"/>
        </w:rPr>
        <w:t>g</w:t>
      </w:r>
      <w:r w:rsidRPr="49329351">
        <w:rPr>
          <w:rFonts w:eastAsiaTheme="minorEastAsia"/>
          <w:lang w:val="en-US"/>
        </w:rPr>
        <w:t xml:space="preserve">round </w:t>
      </w:r>
      <w:r w:rsidR="001510B7" w:rsidRPr="49329351">
        <w:rPr>
          <w:rFonts w:eastAsiaTheme="minorEastAsia"/>
          <w:lang w:val="en-US"/>
        </w:rPr>
        <w:t>s</w:t>
      </w:r>
      <w:r w:rsidRPr="49329351">
        <w:rPr>
          <w:rFonts w:eastAsiaTheme="minorEastAsia"/>
          <w:lang w:val="en-US"/>
        </w:rPr>
        <w:t>tation. As it has been mentioned before, the orbit inclination is 97.4</w:t>
      </w:r>
      <w:r w:rsidR="001130E1">
        <w:rPr>
          <w:rFonts w:cstheme="minorHAnsi"/>
          <w:lang w:val="en-US"/>
        </w:rPr>
        <w:t>°</w:t>
      </w:r>
      <w:r w:rsidRPr="49329351">
        <w:rPr>
          <w:rFonts w:eastAsiaTheme="minorEastAsia"/>
          <w:lang w:val="en-US"/>
        </w:rPr>
        <w:t xml:space="preserve">. Thus, the </w:t>
      </w:r>
      <w:r w:rsidR="001510B7" w:rsidRPr="49329351">
        <w:rPr>
          <w:rFonts w:eastAsiaTheme="minorEastAsia"/>
          <w:lang w:val="en-US"/>
        </w:rPr>
        <w:t>g</w:t>
      </w:r>
      <w:r w:rsidRPr="49329351">
        <w:rPr>
          <w:rFonts w:eastAsiaTheme="minorEastAsia"/>
          <w:lang w:val="en-US"/>
        </w:rPr>
        <w:t xml:space="preserve">round </w:t>
      </w:r>
      <w:r w:rsidR="001510B7" w:rsidRPr="49329351">
        <w:rPr>
          <w:rFonts w:eastAsiaTheme="minorEastAsia"/>
          <w:lang w:val="en-US"/>
        </w:rPr>
        <w:t>s</w:t>
      </w:r>
      <w:r w:rsidRPr="49329351">
        <w:rPr>
          <w:rFonts w:eastAsiaTheme="minorEastAsia"/>
          <w:lang w:val="en-US"/>
        </w:rPr>
        <w:t xml:space="preserve">tation must be located at high latitudes in order to increase the </w:t>
      </w:r>
      <w:r w:rsidR="003A5B50" w:rsidRPr="49329351">
        <w:rPr>
          <w:rFonts w:eastAsiaTheme="minorEastAsia"/>
          <w:lang w:val="en-US"/>
        </w:rPr>
        <w:t xml:space="preserve">satellite </w:t>
      </w:r>
      <w:r w:rsidRPr="49329351">
        <w:rPr>
          <w:rFonts w:eastAsiaTheme="minorEastAsia"/>
          <w:lang w:val="en-US"/>
        </w:rPr>
        <w:t xml:space="preserve">access time </w:t>
      </w:r>
      <w:r w:rsidR="003A5B50" w:rsidRPr="49329351">
        <w:rPr>
          <w:rFonts w:eastAsiaTheme="minorEastAsia"/>
          <w:lang w:val="en-US"/>
        </w:rPr>
        <w:t>to</w:t>
      </w:r>
      <w:r w:rsidRPr="49329351">
        <w:rPr>
          <w:rFonts w:eastAsiaTheme="minorEastAsia"/>
          <w:lang w:val="en-US"/>
        </w:rPr>
        <w:t xml:space="preserve"> the ground station antenna. For that purpose, Svalbard (Norway) </w:t>
      </w:r>
      <w:r w:rsidR="00470F90" w:rsidRPr="49329351">
        <w:rPr>
          <w:rFonts w:eastAsiaTheme="minorEastAsia"/>
          <w:lang w:val="en-US"/>
        </w:rPr>
        <w:t xml:space="preserve">has been selected as the main </w:t>
      </w:r>
      <w:r w:rsidR="001510B7" w:rsidRPr="49329351">
        <w:rPr>
          <w:rFonts w:eastAsiaTheme="minorEastAsia"/>
          <w:lang w:val="en-US"/>
        </w:rPr>
        <w:t>g</w:t>
      </w:r>
      <w:r w:rsidR="00470F90" w:rsidRPr="49329351">
        <w:rPr>
          <w:rFonts w:eastAsiaTheme="minorEastAsia"/>
          <w:lang w:val="en-US"/>
        </w:rPr>
        <w:t xml:space="preserve">round </w:t>
      </w:r>
      <w:r w:rsidR="001510B7" w:rsidRPr="49329351">
        <w:rPr>
          <w:rFonts w:eastAsiaTheme="minorEastAsia"/>
          <w:lang w:val="en-US"/>
        </w:rPr>
        <w:t>s</w:t>
      </w:r>
      <w:r w:rsidR="00470F90" w:rsidRPr="49329351">
        <w:rPr>
          <w:rFonts w:eastAsiaTheme="minorEastAsia"/>
          <w:lang w:val="en-US"/>
        </w:rPr>
        <w:t>tation.</w:t>
      </w:r>
    </w:p>
    <w:tbl>
      <w:tblPr>
        <w:tblStyle w:val="Tablaconcuadrcula"/>
        <w:tblW w:w="0" w:type="auto"/>
        <w:jc w:val="center"/>
        <w:tblLook w:val="04A0" w:firstRow="1" w:lastRow="0" w:firstColumn="1" w:lastColumn="0" w:noHBand="0" w:noVBand="1"/>
      </w:tblPr>
      <w:tblGrid>
        <w:gridCol w:w="2122"/>
        <w:gridCol w:w="1984"/>
      </w:tblGrid>
      <w:tr w:rsidR="006C3F2D" w14:paraId="66E6040D" w14:textId="77777777" w:rsidTr="00BA6C19">
        <w:trPr>
          <w:jc w:val="center"/>
        </w:trPr>
        <w:tc>
          <w:tcPr>
            <w:tcW w:w="2122" w:type="dxa"/>
            <w:shd w:val="clear" w:color="auto" w:fill="D9E2F3" w:themeFill="accent1" w:themeFillTint="33"/>
          </w:tcPr>
          <w:p w14:paraId="644B5617" w14:textId="0886A1B4" w:rsidR="006C3F2D" w:rsidRPr="00C23B22" w:rsidRDefault="009554DC" w:rsidP="00F24AA1">
            <w:pPr>
              <w:rPr>
                <w:rFonts w:cs="Arial"/>
                <w:lang w:val="en-US"/>
              </w:rPr>
            </w:pPr>
            <w:r w:rsidRPr="00C23B22">
              <w:rPr>
                <w:rFonts w:cs="Arial"/>
                <w:lang w:val="en-US"/>
              </w:rPr>
              <w:t>Location</w:t>
            </w:r>
          </w:p>
        </w:tc>
        <w:tc>
          <w:tcPr>
            <w:tcW w:w="1984" w:type="dxa"/>
          </w:tcPr>
          <w:p w14:paraId="3932A4B8" w14:textId="49C12D3E" w:rsidR="006C3F2D" w:rsidRPr="00C23B22" w:rsidRDefault="009554DC" w:rsidP="00F24AA1">
            <w:pPr>
              <w:rPr>
                <w:rFonts w:cs="Arial"/>
                <w:lang w:val="en-US"/>
              </w:rPr>
            </w:pPr>
            <w:r w:rsidRPr="00C23B22">
              <w:rPr>
                <w:rFonts w:cs="Arial"/>
                <w:lang w:val="en-US"/>
              </w:rPr>
              <w:t>Svalbard</w:t>
            </w:r>
          </w:p>
        </w:tc>
      </w:tr>
      <w:tr w:rsidR="007B2772" w14:paraId="21DFC9DE" w14:textId="77777777" w:rsidTr="00BA6C19">
        <w:trPr>
          <w:jc w:val="center"/>
        </w:trPr>
        <w:tc>
          <w:tcPr>
            <w:tcW w:w="2122" w:type="dxa"/>
            <w:shd w:val="clear" w:color="auto" w:fill="D9E2F3" w:themeFill="accent1" w:themeFillTint="33"/>
          </w:tcPr>
          <w:p w14:paraId="6A9D5491" w14:textId="14756B50" w:rsidR="007B2772" w:rsidRPr="00C23B22" w:rsidRDefault="007B2772" w:rsidP="00F24AA1">
            <w:pPr>
              <w:rPr>
                <w:rFonts w:cs="Arial"/>
                <w:lang w:val="en-US"/>
              </w:rPr>
            </w:pPr>
            <w:r w:rsidRPr="00C23B22">
              <w:rPr>
                <w:rFonts w:cs="Arial"/>
                <w:lang w:val="en-US"/>
              </w:rPr>
              <w:t>Country</w:t>
            </w:r>
          </w:p>
        </w:tc>
        <w:tc>
          <w:tcPr>
            <w:tcW w:w="1984" w:type="dxa"/>
          </w:tcPr>
          <w:p w14:paraId="30C21D03" w14:textId="4B49C856" w:rsidR="007B2772" w:rsidRPr="00C23B22" w:rsidRDefault="007B2772" w:rsidP="00F24AA1">
            <w:pPr>
              <w:rPr>
                <w:rFonts w:cs="Arial"/>
                <w:lang w:val="en-US"/>
              </w:rPr>
            </w:pPr>
            <w:r w:rsidRPr="00C23B22">
              <w:rPr>
                <w:rFonts w:cs="Arial"/>
                <w:lang w:val="en-US"/>
              </w:rPr>
              <w:t>Norway</w:t>
            </w:r>
          </w:p>
        </w:tc>
      </w:tr>
      <w:tr w:rsidR="006C3F2D" w14:paraId="61DB1024" w14:textId="77777777" w:rsidTr="00BA6C19">
        <w:trPr>
          <w:jc w:val="center"/>
        </w:trPr>
        <w:tc>
          <w:tcPr>
            <w:tcW w:w="2122" w:type="dxa"/>
            <w:shd w:val="clear" w:color="auto" w:fill="D9E2F3" w:themeFill="accent1" w:themeFillTint="33"/>
          </w:tcPr>
          <w:p w14:paraId="2136656E" w14:textId="096AD62A" w:rsidR="006C3F2D" w:rsidRPr="00C23B22" w:rsidRDefault="007B2772" w:rsidP="00F24AA1">
            <w:pPr>
              <w:rPr>
                <w:rFonts w:cs="Arial"/>
                <w:lang w:val="en-US"/>
              </w:rPr>
            </w:pPr>
            <w:r w:rsidRPr="00C23B22">
              <w:rPr>
                <w:rFonts w:cs="Arial"/>
                <w:lang w:val="en-US"/>
              </w:rPr>
              <w:t>Longitude</w:t>
            </w:r>
          </w:p>
        </w:tc>
        <w:tc>
          <w:tcPr>
            <w:tcW w:w="1984" w:type="dxa"/>
          </w:tcPr>
          <w:p w14:paraId="3EDDE65B" w14:textId="2583C2D2" w:rsidR="006C3F2D" w:rsidRPr="00C23B22" w:rsidRDefault="006E5E1E" w:rsidP="00F24AA1">
            <w:pPr>
              <w:rPr>
                <w:rFonts w:cs="Arial"/>
                <w:lang w:val="en-US"/>
              </w:rPr>
            </w:pPr>
            <w:r w:rsidRPr="00C23B22">
              <w:rPr>
                <w:rFonts w:cs="Arial"/>
                <w:lang w:val="en-US"/>
              </w:rPr>
              <w:t>15.399</w:t>
            </w:r>
          </w:p>
        </w:tc>
      </w:tr>
      <w:tr w:rsidR="006C3F2D" w14:paraId="0A68104A" w14:textId="77777777" w:rsidTr="00BA6C19">
        <w:tblPrEx>
          <w:jc w:val="left"/>
        </w:tblPrEx>
        <w:tc>
          <w:tcPr>
            <w:tcW w:w="2122" w:type="dxa"/>
            <w:shd w:val="clear" w:color="auto" w:fill="D9E2F3" w:themeFill="accent1" w:themeFillTint="33"/>
          </w:tcPr>
          <w:p w14:paraId="2C07222D" w14:textId="4A47F51E" w:rsidR="006C3F2D" w:rsidRPr="00C23B22" w:rsidRDefault="007B2772" w:rsidP="00F24AA1">
            <w:pPr>
              <w:rPr>
                <w:rFonts w:cs="Arial"/>
                <w:lang w:val="en-US"/>
              </w:rPr>
            </w:pPr>
            <w:r w:rsidRPr="00C23B22">
              <w:rPr>
                <w:rFonts w:cs="Arial"/>
                <w:lang w:val="en-US"/>
              </w:rPr>
              <w:t>Latitude</w:t>
            </w:r>
          </w:p>
        </w:tc>
        <w:tc>
          <w:tcPr>
            <w:tcW w:w="1984" w:type="dxa"/>
          </w:tcPr>
          <w:p w14:paraId="28B6DDCF" w14:textId="43845A47" w:rsidR="006C3F2D" w:rsidRPr="00C23B22" w:rsidRDefault="006E5E1E" w:rsidP="00C14B85">
            <w:pPr>
              <w:keepNext/>
              <w:rPr>
                <w:rFonts w:cs="Arial"/>
                <w:lang w:val="en-US"/>
              </w:rPr>
            </w:pPr>
            <w:r w:rsidRPr="00C23B22">
              <w:rPr>
                <w:rFonts w:cs="Arial"/>
                <w:lang w:val="en-US"/>
              </w:rPr>
              <w:t>78.228</w:t>
            </w:r>
          </w:p>
        </w:tc>
      </w:tr>
    </w:tbl>
    <w:p w14:paraId="172AE978" w14:textId="42936237" w:rsidR="006C3F2D" w:rsidRPr="00ED7BD2" w:rsidRDefault="00C14B85" w:rsidP="009158AB">
      <w:pPr>
        <w:pStyle w:val="Descripcin"/>
        <w:jc w:val="center"/>
        <w:rPr>
          <w:lang w:val="en-US"/>
        </w:rPr>
      </w:pPr>
      <w:r w:rsidRPr="00F15B9C">
        <w:rPr>
          <w:b/>
          <w:lang w:val="en-US"/>
        </w:rPr>
        <w:t xml:space="preserve">Table </w:t>
      </w:r>
      <w:r w:rsidR="00A23252">
        <w:rPr>
          <w:b/>
          <w:bCs/>
          <w:lang w:val="en-US"/>
        </w:rPr>
        <w:fldChar w:fldCharType="begin"/>
      </w:r>
      <w:r w:rsidR="00A23252">
        <w:rPr>
          <w:b/>
          <w:bCs/>
          <w:lang w:val="en-US"/>
        </w:rPr>
        <w:instrText xml:space="preserve"> STYLEREF 2 \s </w:instrText>
      </w:r>
      <w:r w:rsidR="00A23252">
        <w:rPr>
          <w:b/>
          <w:bCs/>
          <w:lang w:val="en-US"/>
        </w:rPr>
        <w:fldChar w:fldCharType="separate"/>
      </w:r>
      <w:r w:rsidR="00626EB2">
        <w:rPr>
          <w:b/>
          <w:bCs/>
          <w:noProof/>
          <w:lang w:val="en-US"/>
        </w:rPr>
        <w:t>4.3</w:t>
      </w:r>
      <w:r w:rsidR="00A23252">
        <w:rPr>
          <w:b/>
          <w:bCs/>
          <w:lang w:val="en-US"/>
        </w:rPr>
        <w:fldChar w:fldCharType="end"/>
      </w:r>
      <w:r w:rsidR="00A23252">
        <w:rPr>
          <w:b/>
          <w:bCs/>
          <w:lang w:val="en-US"/>
        </w:rPr>
        <w:t>.</w:t>
      </w:r>
      <w:r w:rsidR="00A23252">
        <w:rPr>
          <w:b/>
          <w:bCs/>
          <w:lang w:val="en-US"/>
        </w:rPr>
        <w:fldChar w:fldCharType="begin"/>
      </w:r>
      <w:r w:rsidR="00A23252">
        <w:rPr>
          <w:b/>
          <w:bCs/>
          <w:lang w:val="en-US"/>
        </w:rPr>
        <w:instrText xml:space="preserve"> SEQ Table \* ARABIC \s 2 </w:instrText>
      </w:r>
      <w:r w:rsidR="00A23252">
        <w:rPr>
          <w:b/>
          <w:bCs/>
          <w:lang w:val="en-US"/>
        </w:rPr>
        <w:fldChar w:fldCharType="separate"/>
      </w:r>
      <w:r w:rsidR="00626EB2">
        <w:rPr>
          <w:b/>
          <w:bCs/>
          <w:noProof/>
          <w:lang w:val="en-US"/>
        </w:rPr>
        <w:t>1</w:t>
      </w:r>
      <w:r w:rsidR="00A23252">
        <w:rPr>
          <w:b/>
          <w:bCs/>
          <w:lang w:val="en-US"/>
        </w:rPr>
        <w:fldChar w:fldCharType="end"/>
      </w:r>
      <w:r w:rsidRPr="00ED7BD2">
        <w:rPr>
          <w:lang w:val="en-US"/>
        </w:rPr>
        <w:t xml:space="preserve">: Svalbard </w:t>
      </w:r>
      <w:r w:rsidR="00AA7FF4" w:rsidRPr="00ED7BD2">
        <w:rPr>
          <w:lang w:val="en-US"/>
        </w:rPr>
        <w:t>gr</w:t>
      </w:r>
      <w:r w:rsidRPr="00ED7BD2">
        <w:rPr>
          <w:lang w:val="en-US"/>
        </w:rPr>
        <w:t xml:space="preserve">ound </w:t>
      </w:r>
      <w:r w:rsidR="00AA7FF4" w:rsidRPr="00ED7BD2">
        <w:rPr>
          <w:lang w:val="en-US"/>
        </w:rPr>
        <w:t>s</w:t>
      </w:r>
      <w:r w:rsidRPr="00ED7BD2">
        <w:rPr>
          <w:lang w:val="en-US"/>
        </w:rPr>
        <w:t>tation</w:t>
      </w:r>
    </w:p>
    <w:p w14:paraId="67FA3E45" w14:textId="64A72BFA" w:rsidR="009158AB" w:rsidRPr="005A73F5" w:rsidRDefault="00893B36" w:rsidP="49329351">
      <w:pPr>
        <w:rPr>
          <w:rFonts w:eastAsiaTheme="minorEastAsia"/>
          <w:lang w:val="en-US"/>
        </w:rPr>
      </w:pPr>
      <w:r w:rsidRPr="49329351">
        <w:rPr>
          <w:rFonts w:eastAsiaTheme="minorEastAsia"/>
          <w:lang w:val="en-US"/>
        </w:rPr>
        <w:t xml:space="preserve">The main </w:t>
      </w:r>
      <w:r w:rsidR="005A73F5" w:rsidRPr="49329351">
        <w:rPr>
          <w:rFonts w:eastAsiaTheme="minorEastAsia"/>
          <w:lang w:val="en-US"/>
        </w:rPr>
        <w:t>features of Svalbard antenna can be summarized in the following tables:</w:t>
      </w:r>
    </w:p>
    <w:tbl>
      <w:tblPr>
        <w:tblStyle w:val="Tablaconcuadrcula"/>
        <w:tblW w:w="0" w:type="auto"/>
        <w:tblLook w:val="06A0" w:firstRow="1" w:lastRow="0" w:firstColumn="1" w:lastColumn="0" w:noHBand="1" w:noVBand="1"/>
      </w:tblPr>
      <w:tblGrid>
        <w:gridCol w:w="1696"/>
        <w:gridCol w:w="3029"/>
        <w:gridCol w:w="2037"/>
        <w:gridCol w:w="2254"/>
      </w:tblGrid>
      <w:tr w:rsidR="00530164" w:rsidRPr="00207C48" w14:paraId="4E0ADC24" w14:textId="77777777" w:rsidTr="00792D4E">
        <w:trPr>
          <w:tblHeader/>
        </w:trPr>
        <w:tc>
          <w:tcPr>
            <w:tcW w:w="9016" w:type="dxa"/>
            <w:gridSpan w:val="4"/>
            <w:shd w:val="clear" w:color="auto" w:fill="D9E2F3" w:themeFill="accent1" w:themeFillTint="33"/>
          </w:tcPr>
          <w:p w14:paraId="61D89CF9" w14:textId="6D12ED65" w:rsidR="00530164" w:rsidRPr="00C23B22" w:rsidRDefault="00530164" w:rsidP="00F24AA1">
            <w:pPr>
              <w:jc w:val="center"/>
              <w:rPr>
                <w:rFonts w:cs="Arial"/>
                <w:lang w:val="en-US"/>
              </w:rPr>
            </w:pPr>
            <w:r w:rsidRPr="00C23B22">
              <w:rPr>
                <w:rFonts w:cs="Arial"/>
                <w:lang w:val="en-US"/>
              </w:rPr>
              <w:t>GROUND STATION (UPLINK)</w:t>
            </w:r>
          </w:p>
        </w:tc>
      </w:tr>
      <w:tr w:rsidR="00530164" w:rsidRPr="00207C48" w14:paraId="47E77587" w14:textId="77777777" w:rsidTr="00792D4E">
        <w:trPr>
          <w:tblHeader/>
        </w:trPr>
        <w:tc>
          <w:tcPr>
            <w:tcW w:w="4725" w:type="dxa"/>
            <w:gridSpan w:val="2"/>
            <w:shd w:val="clear" w:color="auto" w:fill="D9E2F3" w:themeFill="accent1" w:themeFillTint="33"/>
          </w:tcPr>
          <w:p w14:paraId="11AC2932" w14:textId="77777777" w:rsidR="00530164" w:rsidRPr="00C23B22" w:rsidRDefault="00530164" w:rsidP="00F24AA1">
            <w:pPr>
              <w:spacing w:line="259" w:lineRule="auto"/>
              <w:jc w:val="center"/>
              <w:rPr>
                <w:rFonts w:cs="Arial"/>
              </w:rPr>
            </w:pPr>
            <w:r w:rsidRPr="00C23B22">
              <w:rPr>
                <w:rFonts w:cs="Arial"/>
                <w:lang w:val="en-US"/>
              </w:rPr>
              <w:t>Parameters</w:t>
            </w:r>
          </w:p>
        </w:tc>
        <w:tc>
          <w:tcPr>
            <w:tcW w:w="2037" w:type="dxa"/>
            <w:shd w:val="clear" w:color="auto" w:fill="D9E2F3" w:themeFill="accent1" w:themeFillTint="33"/>
          </w:tcPr>
          <w:p w14:paraId="14B52E05" w14:textId="77777777" w:rsidR="00530164" w:rsidRPr="00C23B22" w:rsidRDefault="00530164" w:rsidP="00F24AA1">
            <w:pPr>
              <w:spacing w:line="259" w:lineRule="auto"/>
              <w:jc w:val="center"/>
              <w:rPr>
                <w:rFonts w:cs="Arial"/>
              </w:rPr>
            </w:pPr>
            <w:r w:rsidRPr="00C23B22">
              <w:rPr>
                <w:rFonts w:cs="Arial"/>
              </w:rPr>
              <w:t>Value</w:t>
            </w:r>
          </w:p>
        </w:tc>
        <w:tc>
          <w:tcPr>
            <w:tcW w:w="2254" w:type="dxa"/>
            <w:shd w:val="clear" w:color="auto" w:fill="D9E2F3" w:themeFill="accent1" w:themeFillTint="33"/>
          </w:tcPr>
          <w:p w14:paraId="05B33AE7" w14:textId="77777777" w:rsidR="00530164" w:rsidRPr="00C23B22" w:rsidRDefault="00530164" w:rsidP="00F24AA1">
            <w:pPr>
              <w:spacing w:line="259" w:lineRule="auto"/>
              <w:jc w:val="center"/>
              <w:rPr>
                <w:rFonts w:cs="Arial"/>
                <w:lang w:val="en-US"/>
              </w:rPr>
            </w:pPr>
            <w:r w:rsidRPr="00C23B22">
              <w:rPr>
                <w:rFonts w:cs="Arial"/>
              </w:rPr>
              <w:t>Unit</w:t>
            </w:r>
          </w:p>
        </w:tc>
      </w:tr>
      <w:tr w:rsidR="00530164" w:rsidRPr="00207C48" w14:paraId="7ECE41B6" w14:textId="77777777" w:rsidTr="00792D4E">
        <w:trPr>
          <w:tblHeader/>
        </w:trPr>
        <w:tc>
          <w:tcPr>
            <w:tcW w:w="9016" w:type="dxa"/>
            <w:gridSpan w:val="4"/>
            <w:shd w:val="clear" w:color="auto" w:fill="D9E2F3" w:themeFill="accent1" w:themeFillTint="33"/>
          </w:tcPr>
          <w:p w14:paraId="15948C12" w14:textId="77777777" w:rsidR="00530164" w:rsidRPr="00C23B22" w:rsidRDefault="00530164" w:rsidP="00F24AA1">
            <w:pPr>
              <w:spacing w:line="259" w:lineRule="auto"/>
              <w:jc w:val="center"/>
              <w:rPr>
                <w:rFonts w:cs="Arial"/>
                <w:lang w:val="en-US"/>
              </w:rPr>
            </w:pPr>
            <w:r w:rsidRPr="00C23B22">
              <w:rPr>
                <w:rFonts w:cs="Arial"/>
                <w:lang w:val="en-US"/>
              </w:rPr>
              <w:t>Antenna Characteristics</w:t>
            </w:r>
          </w:p>
        </w:tc>
      </w:tr>
      <w:tr w:rsidR="00530164" w:rsidRPr="00207C48" w14:paraId="02819791" w14:textId="77777777" w:rsidTr="006F5DE7">
        <w:tc>
          <w:tcPr>
            <w:tcW w:w="1696" w:type="dxa"/>
            <w:shd w:val="clear" w:color="auto" w:fill="B4C6E7" w:themeFill="accent1" w:themeFillTint="66"/>
          </w:tcPr>
          <w:p w14:paraId="49BBE5A4" w14:textId="02F3E424" w:rsidR="00530164" w:rsidRPr="00C23B22" w:rsidRDefault="0081710D" w:rsidP="00F24AA1">
            <w:pPr>
              <w:spacing w:line="259" w:lineRule="auto"/>
              <w:jc w:val="center"/>
              <w:rPr>
                <w:rFonts w:cs="Arial"/>
              </w:rPr>
            </w:pPr>
            <m:oMathPara>
              <m:oMath>
                <m:sSub>
                  <m:sSubPr>
                    <m:ctrlPr>
                      <w:rPr>
                        <w:rFonts w:ascii="Cambria Math" w:hAnsi="Cambria Math" w:cs="Arial"/>
                        <w:i/>
                      </w:rPr>
                    </m:ctrlPr>
                  </m:sSubPr>
                  <m:e>
                    <m:r>
                      <w:rPr>
                        <w:rFonts w:ascii="Cambria Math" w:hAnsi="Cambria Math" w:cs="Arial"/>
                      </w:rPr>
                      <m:t>G</m:t>
                    </m:r>
                  </m:e>
                  <m:sub>
                    <m:r>
                      <w:rPr>
                        <w:rFonts w:ascii="Cambria Math" w:hAnsi="Cambria Math" w:cs="Arial"/>
                      </w:rPr>
                      <m:t>ant, GS</m:t>
                    </m:r>
                  </m:sub>
                </m:sSub>
              </m:oMath>
            </m:oMathPara>
          </w:p>
        </w:tc>
        <w:tc>
          <w:tcPr>
            <w:tcW w:w="3029" w:type="dxa"/>
            <w:shd w:val="clear" w:color="auto" w:fill="B4C6E7" w:themeFill="accent1" w:themeFillTint="66"/>
          </w:tcPr>
          <w:p w14:paraId="4865AE9A" w14:textId="77777777" w:rsidR="00530164" w:rsidRPr="00C23B22" w:rsidRDefault="00530164" w:rsidP="00F24AA1">
            <w:pPr>
              <w:spacing w:line="259" w:lineRule="auto"/>
              <w:jc w:val="center"/>
              <w:rPr>
                <w:rFonts w:cs="Arial"/>
              </w:rPr>
            </w:pPr>
            <w:r w:rsidRPr="00C23B22">
              <w:rPr>
                <w:rFonts w:cs="Arial"/>
              </w:rPr>
              <w:t>Antenna Gain</w:t>
            </w:r>
          </w:p>
        </w:tc>
        <w:tc>
          <w:tcPr>
            <w:tcW w:w="2037" w:type="dxa"/>
          </w:tcPr>
          <w:p w14:paraId="7FE8249B" w14:textId="77777777" w:rsidR="00530164" w:rsidRPr="00C23B22" w:rsidRDefault="00530164" w:rsidP="00F24AA1">
            <w:pPr>
              <w:spacing w:line="259" w:lineRule="auto"/>
              <w:jc w:val="center"/>
              <w:rPr>
                <w:rFonts w:cs="Arial"/>
                <w:lang w:val="en-US"/>
              </w:rPr>
            </w:pPr>
            <w:r w:rsidRPr="00C23B22">
              <w:rPr>
                <w:rFonts w:cs="Arial"/>
                <w:lang w:val="en-US"/>
              </w:rPr>
              <w:t>44,8</w:t>
            </w:r>
          </w:p>
        </w:tc>
        <w:tc>
          <w:tcPr>
            <w:tcW w:w="2254" w:type="dxa"/>
          </w:tcPr>
          <w:p w14:paraId="07D14646" w14:textId="77777777" w:rsidR="00530164" w:rsidRPr="00C23B22" w:rsidRDefault="00530164" w:rsidP="00F24AA1">
            <w:pPr>
              <w:jc w:val="center"/>
              <w:rPr>
                <w:rFonts w:cs="Arial"/>
                <w:lang w:val="en-US"/>
              </w:rPr>
            </w:pPr>
            <w:r w:rsidRPr="00C23B22">
              <w:rPr>
                <w:rFonts w:cs="Arial"/>
                <w:lang w:val="en-US"/>
              </w:rPr>
              <w:t>dBi</w:t>
            </w:r>
          </w:p>
        </w:tc>
      </w:tr>
      <w:tr w:rsidR="00530164" w:rsidRPr="00207C48" w14:paraId="467B3167" w14:textId="77777777" w:rsidTr="006F5DE7">
        <w:tc>
          <w:tcPr>
            <w:tcW w:w="1696" w:type="dxa"/>
            <w:shd w:val="clear" w:color="auto" w:fill="B4C6E7" w:themeFill="accent1" w:themeFillTint="66"/>
          </w:tcPr>
          <w:p w14:paraId="610EBEFE" w14:textId="77777777" w:rsidR="00530164" w:rsidRPr="00C23B22" w:rsidRDefault="0081710D" w:rsidP="00F24AA1">
            <w:pPr>
              <w:jc w:val="center"/>
              <w:rPr>
                <w:rFonts w:cs="Arial"/>
              </w:rPr>
            </w:pPr>
            <m:oMathPara>
              <m:oMath>
                <m:sSub>
                  <m:sSubPr>
                    <m:ctrlPr>
                      <w:rPr>
                        <w:rFonts w:ascii="Cambria Math" w:hAnsi="Cambria Math" w:cs="Arial"/>
                        <w:i/>
                      </w:rPr>
                    </m:ctrlPr>
                  </m:sSubPr>
                  <m:e>
                    <m:r>
                      <w:rPr>
                        <w:rFonts w:ascii="Cambria Math" w:hAnsi="Cambria Math" w:cs="Arial"/>
                      </w:rPr>
                      <m:t>BW</m:t>
                    </m:r>
                  </m:e>
                  <m:sub>
                    <m:r>
                      <w:rPr>
                        <w:rFonts w:ascii="Cambria Math" w:hAnsi="Cambria Math" w:cs="Arial"/>
                      </w:rPr>
                      <m:t>-3dB, GS</m:t>
                    </m:r>
                  </m:sub>
                </m:sSub>
              </m:oMath>
            </m:oMathPara>
          </w:p>
        </w:tc>
        <w:tc>
          <w:tcPr>
            <w:tcW w:w="3029" w:type="dxa"/>
            <w:shd w:val="clear" w:color="auto" w:fill="B4C6E7" w:themeFill="accent1" w:themeFillTint="66"/>
          </w:tcPr>
          <w:p w14:paraId="0DC206BF" w14:textId="77777777" w:rsidR="00530164" w:rsidRPr="00C23B22" w:rsidRDefault="00530164" w:rsidP="00F24AA1">
            <w:pPr>
              <w:jc w:val="center"/>
              <w:rPr>
                <w:rFonts w:cs="Arial"/>
                <w:lang w:val="en-US"/>
              </w:rPr>
            </w:pPr>
            <w:r w:rsidRPr="00C23B22">
              <w:rPr>
                <w:rFonts w:cs="Arial"/>
                <w:lang w:val="en-US"/>
              </w:rPr>
              <w:t>Half-Power Beamwidth</w:t>
            </w:r>
          </w:p>
        </w:tc>
        <w:tc>
          <w:tcPr>
            <w:tcW w:w="2037" w:type="dxa"/>
          </w:tcPr>
          <w:p w14:paraId="67897326" w14:textId="77777777" w:rsidR="00530164" w:rsidRPr="00C23B22" w:rsidRDefault="00530164" w:rsidP="00F24AA1">
            <w:pPr>
              <w:jc w:val="center"/>
              <w:rPr>
                <w:rFonts w:cs="Arial"/>
                <w:lang w:val="en-US"/>
              </w:rPr>
            </w:pPr>
            <w:r w:rsidRPr="00C23B22">
              <w:rPr>
                <w:rFonts w:cs="Arial"/>
                <w:lang w:val="en-US"/>
              </w:rPr>
              <w:t>0,95</w:t>
            </w:r>
          </w:p>
        </w:tc>
        <w:tc>
          <w:tcPr>
            <w:tcW w:w="2254" w:type="dxa"/>
          </w:tcPr>
          <w:p w14:paraId="1F1367A0" w14:textId="77777777" w:rsidR="00530164" w:rsidRPr="00C23B22" w:rsidRDefault="00530164" w:rsidP="00F24AA1">
            <w:pPr>
              <w:jc w:val="center"/>
              <w:rPr>
                <w:rFonts w:cs="Arial"/>
                <w:lang w:val="en-US"/>
              </w:rPr>
            </w:pPr>
            <w:r w:rsidRPr="00C23B22">
              <w:rPr>
                <w:rFonts w:cs="Arial"/>
                <w:lang w:val="en-US"/>
              </w:rPr>
              <w:t>deg</w:t>
            </w:r>
          </w:p>
        </w:tc>
      </w:tr>
      <w:tr w:rsidR="00530164" w:rsidRPr="00207C48" w14:paraId="724A357A" w14:textId="77777777" w:rsidTr="006F5DE7">
        <w:tc>
          <w:tcPr>
            <w:tcW w:w="1696" w:type="dxa"/>
            <w:shd w:val="clear" w:color="auto" w:fill="B4C6E7" w:themeFill="accent1" w:themeFillTint="66"/>
          </w:tcPr>
          <w:p w14:paraId="7F2312CF" w14:textId="77777777" w:rsidR="00530164" w:rsidRPr="00C23B22" w:rsidRDefault="0081710D" w:rsidP="00F24AA1">
            <w:pPr>
              <w:jc w:val="center"/>
              <w:rPr>
                <w:rFonts w:cs="Arial"/>
              </w:rPr>
            </w:pPr>
            <m:oMathPara>
              <m:oMath>
                <m:sSub>
                  <m:sSubPr>
                    <m:ctrlPr>
                      <w:rPr>
                        <w:rFonts w:ascii="Cambria Math" w:hAnsi="Cambria Math" w:cs="Arial"/>
                        <w:i/>
                      </w:rPr>
                    </m:ctrlPr>
                  </m:sSubPr>
                  <m:e>
                    <m:r>
                      <w:rPr>
                        <w:rFonts w:ascii="Cambria Math" w:hAnsi="Cambria Math" w:cs="Arial"/>
                      </w:rPr>
                      <m:t>θ</m:t>
                    </m:r>
                  </m:e>
                  <m:sub>
                    <m:r>
                      <w:rPr>
                        <w:rFonts w:ascii="Cambria Math" w:hAnsi="Cambria Math" w:cs="Arial"/>
                      </w:rPr>
                      <m:t>e, GS</m:t>
                    </m:r>
                  </m:sub>
                </m:sSub>
              </m:oMath>
            </m:oMathPara>
          </w:p>
        </w:tc>
        <w:tc>
          <w:tcPr>
            <w:tcW w:w="3029" w:type="dxa"/>
            <w:shd w:val="clear" w:color="auto" w:fill="B4C6E7" w:themeFill="accent1" w:themeFillTint="66"/>
          </w:tcPr>
          <w:p w14:paraId="7F957998" w14:textId="77777777" w:rsidR="00530164" w:rsidRPr="00C23B22" w:rsidRDefault="00530164" w:rsidP="00F24AA1">
            <w:pPr>
              <w:jc w:val="center"/>
              <w:rPr>
                <w:rFonts w:cs="Arial"/>
                <w:lang w:val="en-US"/>
              </w:rPr>
            </w:pPr>
            <w:r w:rsidRPr="00C23B22">
              <w:rPr>
                <w:rFonts w:cs="Arial"/>
                <w:lang w:val="en-US"/>
              </w:rPr>
              <w:t>Pointing Error</w:t>
            </w:r>
          </w:p>
        </w:tc>
        <w:tc>
          <w:tcPr>
            <w:tcW w:w="2037" w:type="dxa"/>
          </w:tcPr>
          <w:p w14:paraId="2466B9BA" w14:textId="77777777" w:rsidR="00530164" w:rsidRPr="00C23B22" w:rsidRDefault="00530164" w:rsidP="00F24AA1">
            <w:pPr>
              <w:jc w:val="center"/>
              <w:rPr>
                <w:rFonts w:cs="Arial"/>
                <w:lang w:val="en-US"/>
              </w:rPr>
            </w:pPr>
            <w:r w:rsidRPr="00C23B22">
              <w:rPr>
                <w:rFonts w:cs="Arial"/>
                <w:lang w:val="en-US"/>
              </w:rPr>
              <w:t>0,095</w:t>
            </w:r>
          </w:p>
        </w:tc>
        <w:tc>
          <w:tcPr>
            <w:tcW w:w="2254" w:type="dxa"/>
          </w:tcPr>
          <w:p w14:paraId="13EFD1A4" w14:textId="77777777" w:rsidR="00530164" w:rsidRPr="00C23B22" w:rsidRDefault="00530164" w:rsidP="00F24AA1">
            <w:pPr>
              <w:jc w:val="center"/>
              <w:rPr>
                <w:rFonts w:cs="Arial"/>
                <w:lang w:val="en-US"/>
              </w:rPr>
            </w:pPr>
            <w:r w:rsidRPr="00C23B22">
              <w:rPr>
                <w:rFonts w:cs="Arial"/>
                <w:lang w:val="en-US"/>
              </w:rPr>
              <w:t>deg</w:t>
            </w:r>
          </w:p>
        </w:tc>
      </w:tr>
      <w:tr w:rsidR="00530164" w:rsidRPr="00207C48" w14:paraId="7CAFB563" w14:textId="77777777" w:rsidTr="006F5DE7">
        <w:tc>
          <w:tcPr>
            <w:tcW w:w="1696" w:type="dxa"/>
            <w:shd w:val="clear" w:color="auto" w:fill="B4C6E7" w:themeFill="accent1" w:themeFillTint="66"/>
          </w:tcPr>
          <w:p w14:paraId="23F26C4D" w14:textId="77777777" w:rsidR="00530164" w:rsidRPr="00C23B22" w:rsidRDefault="0081710D" w:rsidP="00F24AA1">
            <w:pPr>
              <w:jc w:val="center"/>
              <w:rPr>
                <w:rFonts w:cs="Arial"/>
              </w:rPr>
            </w:pPr>
            <m:oMathPara>
              <m:oMath>
                <m:sSub>
                  <m:sSubPr>
                    <m:ctrlPr>
                      <w:rPr>
                        <w:rFonts w:ascii="Cambria Math" w:hAnsi="Cambria Math" w:cs="Arial"/>
                        <w:i/>
                      </w:rPr>
                    </m:ctrlPr>
                  </m:sSubPr>
                  <m:e>
                    <m:r>
                      <w:rPr>
                        <w:rFonts w:ascii="Cambria Math" w:hAnsi="Cambria Math" w:cs="Arial"/>
                      </w:rPr>
                      <m:t>L</m:t>
                    </m:r>
                  </m:e>
                  <m:sub>
                    <m:r>
                      <w:rPr>
                        <w:rFonts w:ascii="Cambria Math" w:hAnsi="Cambria Math" w:cs="Arial"/>
                      </w:rPr>
                      <m:t>θe, GS</m:t>
                    </m:r>
                  </m:sub>
                </m:sSub>
              </m:oMath>
            </m:oMathPara>
          </w:p>
        </w:tc>
        <w:tc>
          <w:tcPr>
            <w:tcW w:w="3029" w:type="dxa"/>
            <w:shd w:val="clear" w:color="auto" w:fill="B4C6E7" w:themeFill="accent1" w:themeFillTint="66"/>
          </w:tcPr>
          <w:p w14:paraId="26319DDE" w14:textId="77777777" w:rsidR="00530164" w:rsidRPr="00C23B22" w:rsidRDefault="00530164" w:rsidP="00F24AA1">
            <w:pPr>
              <w:jc w:val="center"/>
              <w:rPr>
                <w:rFonts w:cs="Arial"/>
                <w:lang w:val="en-US"/>
              </w:rPr>
            </w:pPr>
            <w:r w:rsidRPr="00C23B22">
              <w:rPr>
                <w:rFonts w:cs="Arial"/>
                <w:lang w:val="en-US"/>
              </w:rPr>
              <w:t>Antenna Pointing Loss</w:t>
            </w:r>
          </w:p>
        </w:tc>
        <w:tc>
          <w:tcPr>
            <w:tcW w:w="2037" w:type="dxa"/>
          </w:tcPr>
          <w:p w14:paraId="58820398" w14:textId="77777777" w:rsidR="00530164" w:rsidRPr="00C23B22" w:rsidRDefault="00530164" w:rsidP="00F24AA1">
            <w:pPr>
              <w:jc w:val="center"/>
              <w:rPr>
                <w:rFonts w:cs="Arial"/>
                <w:lang w:val="en-US"/>
              </w:rPr>
            </w:pPr>
            <w:r w:rsidRPr="00C23B22">
              <w:rPr>
                <w:rFonts w:cs="Arial"/>
                <w:lang w:val="en-US"/>
              </w:rPr>
              <w:t>-0,12</w:t>
            </w:r>
          </w:p>
        </w:tc>
        <w:tc>
          <w:tcPr>
            <w:tcW w:w="2254" w:type="dxa"/>
          </w:tcPr>
          <w:p w14:paraId="0ED0D608" w14:textId="77777777" w:rsidR="00530164" w:rsidRPr="00C23B22" w:rsidRDefault="00530164" w:rsidP="00F24AA1">
            <w:pPr>
              <w:jc w:val="center"/>
              <w:rPr>
                <w:rFonts w:cs="Arial"/>
                <w:lang w:val="en-US"/>
              </w:rPr>
            </w:pPr>
            <w:r w:rsidRPr="00C23B22">
              <w:rPr>
                <w:rFonts w:cs="Arial"/>
                <w:lang w:val="en-US"/>
              </w:rPr>
              <w:t>dB</w:t>
            </w:r>
          </w:p>
        </w:tc>
      </w:tr>
      <w:tr w:rsidR="00530164" w:rsidRPr="00207C48" w14:paraId="098B2997" w14:textId="77777777" w:rsidTr="006F5DE7">
        <w:tc>
          <w:tcPr>
            <w:tcW w:w="1696" w:type="dxa"/>
            <w:shd w:val="clear" w:color="auto" w:fill="B4C6E7" w:themeFill="accent1" w:themeFillTint="66"/>
          </w:tcPr>
          <w:p w14:paraId="7BCE97EA" w14:textId="77777777" w:rsidR="00530164" w:rsidRPr="00C23B22" w:rsidRDefault="0081710D" w:rsidP="00F24AA1">
            <w:pPr>
              <w:jc w:val="center"/>
              <w:rPr>
                <w:rFonts w:cs="Arial"/>
              </w:rPr>
            </w:pPr>
            <m:oMathPara>
              <m:oMath>
                <m:sSub>
                  <m:sSubPr>
                    <m:ctrlPr>
                      <w:rPr>
                        <w:rFonts w:ascii="Cambria Math" w:hAnsi="Cambria Math" w:cs="Arial"/>
                        <w:i/>
                      </w:rPr>
                    </m:ctrlPr>
                  </m:sSubPr>
                  <m:e>
                    <m:r>
                      <w:rPr>
                        <w:rFonts w:ascii="Cambria Math" w:hAnsi="Cambria Math" w:cs="Arial"/>
                      </w:rPr>
                      <m:t>sen</m:t>
                    </m:r>
                  </m:e>
                  <m:sub>
                    <m:r>
                      <w:rPr>
                        <w:rFonts w:ascii="Cambria Math" w:hAnsi="Cambria Math" w:cs="Arial"/>
                      </w:rPr>
                      <m:t>GS</m:t>
                    </m:r>
                  </m:sub>
                </m:sSub>
              </m:oMath>
            </m:oMathPara>
          </w:p>
        </w:tc>
        <w:tc>
          <w:tcPr>
            <w:tcW w:w="3029" w:type="dxa"/>
            <w:shd w:val="clear" w:color="auto" w:fill="B4C6E7" w:themeFill="accent1" w:themeFillTint="66"/>
          </w:tcPr>
          <w:p w14:paraId="3FA6DD13" w14:textId="77777777" w:rsidR="00530164" w:rsidRPr="00C23B22" w:rsidRDefault="00530164" w:rsidP="00F24AA1">
            <w:pPr>
              <w:jc w:val="center"/>
              <w:rPr>
                <w:rFonts w:cs="Arial"/>
                <w:lang w:val="en-US"/>
              </w:rPr>
            </w:pPr>
            <w:r w:rsidRPr="00C23B22">
              <w:rPr>
                <w:rFonts w:cs="Arial"/>
                <w:lang w:val="en-US"/>
              </w:rPr>
              <w:t>Radio Sensitivity</w:t>
            </w:r>
          </w:p>
        </w:tc>
        <w:tc>
          <w:tcPr>
            <w:tcW w:w="2037" w:type="dxa"/>
          </w:tcPr>
          <w:p w14:paraId="7F7BFF7C" w14:textId="77777777" w:rsidR="00530164" w:rsidRPr="00C23B22" w:rsidRDefault="00530164" w:rsidP="00F24AA1">
            <w:pPr>
              <w:jc w:val="center"/>
              <w:rPr>
                <w:rFonts w:cs="Arial"/>
                <w:lang w:val="en-US"/>
              </w:rPr>
            </w:pPr>
            <w:r w:rsidRPr="00C23B22">
              <w:rPr>
                <w:rFonts w:cs="Arial"/>
                <w:lang w:val="en-US"/>
              </w:rPr>
              <w:t>-110</w:t>
            </w:r>
          </w:p>
        </w:tc>
        <w:tc>
          <w:tcPr>
            <w:tcW w:w="2254" w:type="dxa"/>
          </w:tcPr>
          <w:p w14:paraId="5305333A" w14:textId="77777777" w:rsidR="00530164" w:rsidRPr="00C23B22" w:rsidRDefault="00530164" w:rsidP="00F24AA1">
            <w:pPr>
              <w:jc w:val="center"/>
              <w:rPr>
                <w:rFonts w:cs="Arial"/>
                <w:lang w:val="en-US"/>
              </w:rPr>
            </w:pPr>
            <w:r w:rsidRPr="00C23B22">
              <w:rPr>
                <w:rFonts w:cs="Arial"/>
                <w:lang w:val="en-US"/>
              </w:rPr>
              <w:t>dBm</w:t>
            </w:r>
          </w:p>
        </w:tc>
      </w:tr>
      <w:tr w:rsidR="00530164" w:rsidRPr="00207C48" w14:paraId="07DB3C3A" w14:textId="77777777" w:rsidTr="006F5DE7">
        <w:tc>
          <w:tcPr>
            <w:tcW w:w="1696" w:type="dxa"/>
            <w:shd w:val="clear" w:color="auto" w:fill="B4C6E7" w:themeFill="accent1" w:themeFillTint="66"/>
          </w:tcPr>
          <w:p w14:paraId="3AC74073" w14:textId="77777777" w:rsidR="00530164" w:rsidRPr="00C23B22" w:rsidRDefault="00001D02" w:rsidP="00F24AA1">
            <w:pPr>
              <w:rPr>
                <w:rFonts w:cs="Arial"/>
              </w:rPr>
            </w:pPr>
            <m:oMathPara>
              <m:oMath>
                <m:r>
                  <w:rPr>
                    <w:rFonts w:ascii="Cambria Math" w:hAnsi="Cambria Math" w:cs="Arial"/>
                  </w:rPr>
                  <m:t>e</m:t>
                </m:r>
              </m:oMath>
            </m:oMathPara>
          </w:p>
        </w:tc>
        <w:tc>
          <w:tcPr>
            <w:tcW w:w="3029" w:type="dxa"/>
            <w:shd w:val="clear" w:color="auto" w:fill="B4C6E7" w:themeFill="accent1" w:themeFillTint="66"/>
          </w:tcPr>
          <w:p w14:paraId="09005745" w14:textId="77777777" w:rsidR="00530164" w:rsidRPr="00C23B22" w:rsidRDefault="00530164" w:rsidP="00F24AA1">
            <w:pPr>
              <w:jc w:val="center"/>
              <w:rPr>
                <w:rFonts w:cs="Arial"/>
                <w:lang w:val="en-US"/>
              </w:rPr>
            </w:pPr>
            <w:r w:rsidRPr="00C23B22">
              <w:rPr>
                <w:rFonts w:cs="Arial"/>
                <w:lang w:val="en-US"/>
              </w:rPr>
              <w:t>Elevation Angle</w:t>
            </w:r>
          </w:p>
        </w:tc>
        <w:tc>
          <w:tcPr>
            <w:tcW w:w="2037" w:type="dxa"/>
          </w:tcPr>
          <w:p w14:paraId="6D209D39" w14:textId="77777777" w:rsidR="00530164" w:rsidRPr="00C23B22" w:rsidRDefault="00530164" w:rsidP="00F24AA1">
            <w:pPr>
              <w:jc w:val="center"/>
              <w:rPr>
                <w:rFonts w:cs="Arial"/>
                <w:lang w:val="en-US"/>
              </w:rPr>
            </w:pPr>
            <w:r w:rsidRPr="00C23B22">
              <w:rPr>
                <w:rFonts w:cs="Arial"/>
                <w:lang w:val="en-US"/>
              </w:rPr>
              <w:t>5</w:t>
            </w:r>
          </w:p>
        </w:tc>
        <w:tc>
          <w:tcPr>
            <w:tcW w:w="2254" w:type="dxa"/>
          </w:tcPr>
          <w:p w14:paraId="173C8587" w14:textId="77777777" w:rsidR="00530164" w:rsidRPr="00C23B22" w:rsidRDefault="00530164" w:rsidP="00F24AA1">
            <w:pPr>
              <w:jc w:val="center"/>
              <w:rPr>
                <w:rFonts w:cs="Arial"/>
                <w:lang w:val="en-US"/>
              </w:rPr>
            </w:pPr>
            <w:r w:rsidRPr="00C23B22">
              <w:rPr>
                <w:rFonts w:cs="Arial"/>
                <w:lang w:val="en-US"/>
              </w:rPr>
              <w:t>deg</w:t>
            </w:r>
          </w:p>
        </w:tc>
      </w:tr>
      <w:tr w:rsidR="00530164" w:rsidRPr="00207C48" w14:paraId="48F0A4B9" w14:textId="77777777" w:rsidTr="00792D4E">
        <w:tc>
          <w:tcPr>
            <w:tcW w:w="9016" w:type="dxa"/>
            <w:gridSpan w:val="4"/>
            <w:shd w:val="clear" w:color="auto" w:fill="D9E2F3" w:themeFill="accent1" w:themeFillTint="33"/>
          </w:tcPr>
          <w:p w14:paraId="50758EB5" w14:textId="77777777" w:rsidR="00530164" w:rsidRPr="00C23B22" w:rsidRDefault="00530164" w:rsidP="00F24AA1">
            <w:pPr>
              <w:jc w:val="center"/>
              <w:rPr>
                <w:rFonts w:cs="Arial"/>
                <w:lang w:val="en-US"/>
              </w:rPr>
            </w:pPr>
            <w:r w:rsidRPr="00C23B22">
              <w:rPr>
                <w:rFonts w:cs="Arial"/>
                <w:lang w:val="en-US"/>
              </w:rPr>
              <w:t>Transmitter Characteristics</w:t>
            </w:r>
          </w:p>
        </w:tc>
      </w:tr>
      <w:tr w:rsidR="00530164" w:rsidRPr="00207C48" w14:paraId="7F7A3856" w14:textId="77777777" w:rsidTr="006F5DE7">
        <w:tc>
          <w:tcPr>
            <w:tcW w:w="1696" w:type="dxa"/>
            <w:shd w:val="clear" w:color="auto" w:fill="B4C6E7" w:themeFill="accent1" w:themeFillTint="66"/>
          </w:tcPr>
          <w:p w14:paraId="52EC276B" w14:textId="77777777" w:rsidR="00530164" w:rsidRPr="00C23B22" w:rsidRDefault="0081710D" w:rsidP="00F24AA1">
            <w:pPr>
              <w:spacing w:line="259" w:lineRule="auto"/>
              <w:jc w:val="center"/>
              <w:rPr>
                <w:rFonts w:cs="Arial"/>
                <w:lang w:val="en-US"/>
              </w:rPr>
            </w:pPr>
            <m:oMathPara>
              <m:oMath>
                <m:sSub>
                  <m:sSubPr>
                    <m:ctrlPr>
                      <w:rPr>
                        <w:rFonts w:ascii="Cambria Math" w:hAnsi="Cambria Math" w:cs="Arial"/>
                        <w:i/>
                      </w:rPr>
                    </m:ctrlPr>
                  </m:sSubPr>
                  <m:e>
                    <m:r>
                      <w:rPr>
                        <w:rFonts w:ascii="Cambria Math" w:hAnsi="Cambria Math" w:cs="Arial"/>
                      </w:rPr>
                      <m:t>G</m:t>
                    </m:r>
                  </m:e>
                  <m:sub>
                    <m:r>
                      <w:rPr>
                        <w:rFonts w:ascii="Cambria Math" w:hAnsi="Cambria Math" w:cs="Arial"/>
                      </w:rPr>
                      <m:t>Rx, GS</m:t>
                    </m:r>
                  </m:sub>
                </m:sSub>
              </m:oMath>
            </m:oMathPara>
          </w:p>
        </w:tc>
        <w:tc>
          <w:tcPr>
            <w:tcW w:w="3029" w:type="dxa"/>
            <w:shd w:val="clear" w:color="auto" w:fill="B4C6E7" w:themeFill="accent1" w:themeFillTint="66"/>
          </w:tcPr>
          <w:p w14:paraId="48B12862" w14:textId="5C7F10D1" w:rsidR="00530164" w:rsidRPr="00C23B22" w:rsidRDefault="00DA23B9" w:rsidP="00F24AA1">
            <w:pPr>
              <w:spacing w:line="259" w:lineRule="auto"/>
              <w:jc w:val="center"/>
              <w:rPr>
                <w:rFonts w:cs="Arial"/>
                <w:lang w:val="en-US"/>
              </w:rPr>
            </w:pPr>
            <w:r w:rsidRPr="00C23B22">
              <w:rPr>
                <w:rFonts w:cs="Arial"/>
                <w:lang w:val="en-US"/>
              </w:rPr>
              <w:t>Transmitter</w:t>
            </w:r>
            <w:r w:rsidR="00530164" w:rsidRPr="00C23B22">
              <w:rPr>
                <w:rFonts w:cs="Arial"/>
                <w:lang w:val="en-US"/>
              </w:rPr>
              <w:t xml:space="preserve"> Power</w:t>
            </w:r>
          </w:p>
        </w:tc>
        <w:tc>
          <w:tcPr>
            <w:tcW w:w="2037" w:type="dxa"/>
          </w:tcPr>
          <w:p w14:paraId="4F6722C0" w14:textId="77777777" w:rsidR="00530164" w:rsidRPr="00C23B22" w:rsidRDefault="00530164" w:rsidP="00F24AA1">
            <w:pPr>
              <w:spacing w:line="259" w:lineRule="auto"/>
              <w:jc w:val="center"/>
              <w:rPr>
                <w:rFonts w:cs="Arial"/>
                <w:lang w:val="en-US"/>
              </w:rPr>
            </w:pPr>
            <w:r w:rsidRPr="00C23B22">
              <w:rPr>
                <w:rFonts w:cs="Arial"/>
                <w:lang w:val="en-US"/>
              </w:rPr>
              <w:t>53</w:t>
            </w:r>
          </w:p>
        </w:tc>
        <w:tc>
          <w:tcPr>
            <w:tcW w:w="2254" w:type="dxa"/>
          </w:tcPr>
          <w:p w14:paraId="42ACEFD9" w14:textId="77777777" w:rsidR="00530164" w:rsidRPr="00C23B22" w:rsidRDefault="00530164" w:rsidP="00F24AA1">
            <w:pPr>
              <w:keepNext/>
              <w:jc w:val="center"/>
              <w:rPr>
                <w:rFonts w:cs="Arial"/>
                <w:lang w:val="en-US"/>
              </w:rPr>
            </w:pPr>
            <w:r w:rsidRPr="00C23B22">
              <w:rPr>
                <w:rFonts w:cs="Arial"/>
                <w:lang w:val="en-US"/>
              </w:rPr>
              <w:t>dBm</w:t>
            </w:r>
          </w:p>
        </w:tc>
      </w:tr>
    </w:tbl>
    <w:p w14:paraId="27DFC20F" w14:textId="7628BB18" w:rsidR="00D8393B" w:rsidRPr="00D8393B" w:rsidRDefault="00530164" w:rsidP="00161EF4">
      <w:pPr>
        <w:pStyle w:val="Descripcin"/>
        <w:jc w:val="center"/>
        <w:rPr>
          <w:lang w:val="en-US"/>
        </w:rPr>
      </w:pPr>
      <w:r w:rsidRPr="00F15B9C">
        <w:rPr>
          <w:b/>
          <w:lang w:val="en-US"/>
        </w:rPr>
        <w:t xml:space="preserve">Table </w:t>
      </w:r>
      <w:r w:rsidR="00A23252">
        <w:rPr>
          <w:b/>
          <w:bCs/>
          <w:lang w:val="en-US"/>
        </w:rPr>
        <w:fldChar w:fldCharType="begin"/>
      </w:r>
      <w:r w:rsidR="00A23252">
        <w:rPr>
          <w:b/>
          <w:bCs/>
          <w:lang w:val="en-US"/>
        </w:rPr>
        <w:instrText xml:space="preserve"> STYLEREF 2 \s </w:instrText>
      </w:r>
      <w:r w:rsidR="00A23252">
        <w:rPr>
          <w:b/>
          <w:bCs/>
          <w:lang w:val="en-US"/>
        </w:rPr>
        <w:fldChar w:fldCharType="separate"/>
      </w:r>
      <w:r w:rsidR="00626EB2">
        <w:rPr>
          <w:b/>
          <w:bCs/>
          <w:noProof/>
          <w:lang w:val="en-US"/>
        </w:rPr>
        <w:t>4.3</w:t>
      </w:r>
      <w:r w:rsidR="00A23252">
        <w:rPr>
          <w:b/>
          <w:bCs/>
          <w:lang w:val="en-US"/>
        </w:rPr>
        <w:fldChar w:fldCharType="end"/>
      </w:r>
      <w:r w:rsidR="00A23252">
        <w:rPr>
          <w:b/>
          <w:bCs/>
          <w:lang w:val="en-US"/>
        </w:rPr>
        <w:t>.</w:t>
      </w:r>
      <w:r w:rsidR="00A23252">
        <w:rPr>
          <w:b/>
          <w:bCs/>
          <w:lang w:val="en-US"/>
        </w:rPr>
        <w:fldChar w:fldCharType="begin"/>
      </w:r>
      <w:r w:rsidR="00A23252">
        <w:rPr>
          <w:b/>
          <w:bCs/>
          <w:lang w:val="en-US"/>
        </w:rPr>
        <w:instrText xml:space="preserve"> SEQ Table \* ARABIC \s 2 </w:instrText>
      </w:r>
      <w:r w:rsidR="00A23252">
        <w:rPr>
          <w:b/>
          <w:bCs/>
          <w:lang w:val="en-US"/>
        </w:rPr>
        <w:fldChar w:fldCharType="separate"/>
      </w:r>
      <w:r w:rsidR="00626EB2">
        <w:rPr>
          <w:b/>
          <w:bCs/>
          <w:noProof/>
          <w:lang w:val="en-US"/>
        </w:rPr>
        <w:t>2</w:t>
      </w:r>
      <w:r w:rsidR="00A23252">
        <w:rPr>
          <w:b/>
          <w:bCs/>
          <w:lang w:val="en-US"/>
        </w:rPr>
        <w:fldChar w:fldCharType="end"/>
      </w:r>
      <w:r w:rsidRPr="009847B1">
        <w:rPr>
          <w:lang w:val="en-US"/>
        </w:rPr>
        <w:t>: Ground station Uplink characteristics</w:t>
      </w:r>
    </w:p>
    <w:p w14:paraId="25F86F9B" w14:textId="214303A8" w:rsidR="00D8393B" w:rsidRPr="00D8393B" w:rsidRDefault="00D8393B" w:rsidP="00D8393B">
      <w:pPr>
        <w:rPr>
          <w:lang w:val="en-US"/>
        </w:rPr>
      </w:pPr>
    </w:p>
    <w:tbl>
      <w:tblPr>
        <w:tblStyle w:val="Tablaconcuadrcula"/>
        <w:tblW w:w="0" w:type="auto"/>
        <w:tblLook w:val="06A0" w:firstRow="1" w:lastRow="0" w:firstColumn="1" w:lastColumn="0" w:noHBand="1" w:noVBand="1"/>
      </w:tblPr>
      <w:tblGrid>
        <w:gridCol w:w="1696"/>
        <w:gridCol w:w="3029"/>
        <w:gridCol w:w="2037"/>
        <w:gridCol w:w="2254"/>
      </w:tblGrid>
      <w:tr w:rsidR="00530164" w:rsidRPr="00207C48" w14:paraId="70AD55E0" w14:textId="77777777" w:rsidTr="00792D4E">
        <w:trPr>
          <w:cantSplit/>
          <w:tblHeader/>
        </w:trPr>
        <w:tc>
          <w:tcPr>
            <w:tcW w:w="9016" w:type="dxa"/>
            <w:gridSpan w:val="4"/>
            <w:shd w:val="clear" w:color="auto" w:fill="D9E2F3" w:themeFill="accent1" w:themeFillTint="33"/>
          </w:tcPr>
          <w:p w14:paraId="65405943" w14:textId="0A2A3FF2" w:rsidR="00530164" w:rsidRPr="00C23B22" w:rsidRDefault="00530164" w:rsidP="00F24AA1">
            <w:pPr>
              <w:jc w:val="center"/>
              <w:rPr>
                <w:rFonts w:cs="Arial"/>
                <w:lang w:val="en-US"/>
              </w:rPr>
            </w:pPr>
            <w:r w:rsidRPr="00C23B22">
              <w:rPr>
                <w:rFonts w:cs="Arial"/>
                <w:lang w:val="en-US"/>
              </w:rPr>
              <w:lastRenderedPageBreak/>
              <w:t>GROUND STATION (DOWNLINK)</w:t>
            </w:r>
          </w:p>
        </w:tc>
      </w:tr>
      <w:tr w:rsidR="00530164" w:rsidRPr="00207C48" w14:paraId="356A1F78" w14:textId="77777777" w:rsidTr="00792D4E">
        <w:trPr>
          <w:cantSplit/>
          <w:tblHeader/>
        </w:trPr>
        <w:tc>
          <w:tcPr>
            <w:tcW w:w="4725" w:type="dxa"/>
            <w:gridSpan w:val="2"/>
            <w:shd w:val="clear" w:color="auto" w:fill="D9E2F3" w:themeFill="accent1" w:themeFillTint="33"/>
          </w:tcPr>
          <w:p w14:paraId="44C459DA" w14:textId="77777777" w:rsidR="00530164" w:rsidRPr="00C23B22" w:rsidRDefault="00530164" w:rsidP="00F24AA1">
            <w:pPr>
              <w:spacing w:line="259" w:lineRule="auto"/>
              <w:jc w:val="center"/>
              <w:rPr>
                <w:rFonts w:cs="Arial"/>
              </w:rPr>
            </w:pPr>
            <w:r w:rsidRPr="00C23B22">
              <w:rPr>
                <w:rFonts w:cs="Arial"/>
                <w:lang w:val="en-US"/>
              </w:rPr>
              <w:t>Parameters</w:t>
            </w:r>
          </w:p>
        </w:tc>
        <w:tc>
          <w:tcPr>
            <w:tcW w:w="2037" w:type="dxa"/>
            <w:shd w:val="clear" w:color="auto" w:fill="D9E2F3" w:themeFill="accent1" w:themeFillTint="33"/>
          </w:tcPr>
          <w:p w14:paraId="3BB7D431" w14:textId="77777777" w:rsidR="00530164" w:rsidRPr="00C23B22" w:rsidRDefault="00530164" w:rsidP="00F24AA1">
            <w:pPr>
              <w:spacing w:line="259" w:lineRule="auto"/>
              <w:jc w:val="center"/>
              <w:rPr>
                <w:rFonts w:cs="Arial"/>
              </w:rPr>
            </w:pPr>
            <w:r w:rsidRPr="00C23B22">
              <w:rPr>
                <w:rFonts w:cs="Arial"/>
              </w:rPr>
              <w:t>Value</w:t>
            </w:r>
          </w:p>
        </w:tc>
        <w:tc>
          <w:tcPr>
            <w:tcW w:w="2254" w:type="dxa"/>
            <w:shd w:val="clear" w:color="auto" w:fill="D9E2F3" w:themeFill="accent1" w:themeFillTint="33"/>
          </w:tcPr>
          <w:p w14:paraId="16542708" w14:textId="77777777" w:rsidR="00530164" w:rsidRPr="00C23B22" w:rsidRDefault="00530164" w:rsidP="00F24AA1">
            <w:pPr>
              <w:spacing w:line="259" w:lineRule="auto"/>
              <w:jc w:val="center"/>
              <w:rPr>
                <w:rFonts w:cs="Arial"/>
                <w:lang w:val="en-US"/>
              </w:rPr>
            </w:pPr>
            <w:r w:rsidRPr="00C23B22">
              <w:rPr>
                <w:rFonts w:cs="Arial"/>
              </w:rPr>
              <w:t>Unit</w:t>
            </w:r>
          </w:p>
        </w:tc>
      </w:tr>
      <w:tr w:rsidR="00530164" w:rsidRPr="00207C48" w14:paraId="72C55043" w14:textId="77777777" w:rsidTr="00792D4E">
        <w:trPr>
          <w:cantSplit/>
          <w:tblHeader/>
        </w:trPr>
        <w:tc>
          <w:tcPr>
            <w:tcW w:w="9016" w:type="dxa"/>
            <w:gridSpan w:val="4"/>
            <w:shd w:val="clear" w:color="auto" w:fill="D9E2F3" w:themeFill="accent1" w:themeFillTint="33"/>
          </w:tcPr>
          <w:p w14:paraId="434615F6" w14:textId="77777777" w:rsidR="00530164" w:rsidRPr="00C23B22" w:rsidRDefault="00530164" w:rsidP="00F24AA1">
            <w:pPr>
              <w:spacing w:line="259" w:lineRule="auto"/>
              <w:jc w:val="center"/>
              <w:rPr>
                <w:rFonts w:cs="Arial"/>
                <w:lang w:val="en-US"/>
              </w:rPr>
            </w:pPr>
            <w:r w:rsidRPr="00C23B22">
              <w:rPr>
                <w:rFonts w:cs="Arial"/>
                <w:lang w:val="en-US"/>
              </w:rPr>
              <w:t>Antenna Characteristics</w:t>
            </w:r>
          </w:p>
        </w:tc>
      </w:tr>
      <w:tr w:rsidR="00530164" w:rsidRPr="00207C48" w14:paraId="7983D5FC" w14:textId="77777777" w:rsidTr="00F15B9C">
        <w:trPr>
          <w:cantSplit/>
          <w:tblHeader/>
        </w:trPr>
        <w:tc>
          <w:tcPr>
            <w:tcW w:w="1696" w:type="dxa"/>
            <w:shd w:val="clear" w:color="auto" w:fill="B4C6E7" w:themeFill="accent1" w:themeFillTint="66"/>
          </w:tcPr>
          <w:p w14:paraId="16A508A3" w14:textId="7DED67EC" w:rsidR="00530164" w:rsidRPr="00C23B22" w:rsidRDefault="0081710D" w:rsidP="00F24AA1">
            <w:pPr>
              <w:spacing w:line="259" w:lineRule="auto"/>
              <w:jc w:val="center"/>
              <w:rPr>
                <w:rFonts w:cs="Arial"/>
              </w:rPr>
            </w:pPr>
            <m:oMathPara>
              <m:oMath>
                <m:sSub>
                  <m:sSubPr>
                    <m:ctrlPr>
                      <w:rPr>
                        <w:rFonts w:ascii="Cambria Math" w:hAnsi="Cambria Math" w:cs="Arial"/>
                        <w:i/>
                      </w:rPr>
                    </m:ctrlPr>
                  </m:sSubPr>
                  <m:e>
                    <m:r>
                      <w:rPr>
                        <w:rFonts w:ascii="Cambria Math" w:hAnsi="Cambria Math" w:cs="Arial"/>
                      </w:rPr>
                      <m:t>G</m:t>
                    </m:r>
                  </m:e>
                  <m:sub>
                    <m:r>
                      <w:rPr>
                        <w:rFonts w:ascii="Cambria Math" w:hAnsi="Cambria Math" w:cs="Arial"/>
                      </w:rPr>
                      <m:t>ant, GS</m:t>
                    </m:r>
                  </m:sub>
                </m:sSub>
              </m:oMath>
            </m:oMathPara>
          </w:p>
        </w:tc>
        <w:tc>
          <w:tcPr>
            <w:tcW w:w="3029" w:type="dxa"/>
            <w:shd w:val="clear" w:color="auto" w:fill="B4C6E7" w:themeFill="accent1" w:themeFillTint="66"/>
          </w:tcPr>
          <w:p w14:paraId="54491713" w14:textId="77777777" w:rsidR="00530164" w:rsidRPr="00C23B22" w:rsidRDefault="00530164" w:rsidP="00F24AA1">
            <w:pPr>
              <w:spacing w:line="259" w:lineRule="auto"/>
              <w:jc w:val="center"/>
              <w:rPr>
                <w:rFonts w:cs="Arial"/>
              </w:rPr>
            </w:pPr>
            <w:r w:rsidRPr="00C23B22">
              <w:rPr>
                <w:rFonts w:cs="Arial"/>
              </w:rPr>
              <w:t>Antenna Gain</w:t>
            </w:r>
          </w:p>
        </w:tc>
        <w:tc>
          <w:tcPr>
            <w:tcW w:w="2037" w:type="dxa"/>
          </w:tcPr>
          <w:p w14:paraId="13072725" w14:textId="77777777" w:rsidR="00530164" w:rsidRPr="00C23B22" w:rsidRDefault="00530164" w:rsidP="00F24AA1">
            <w:pPr>
              <w:spacing w:line="259" w:lineRule="auto"/>
              <w:jc w:val="center"/>
              <w:rPr>
                <w:rFonts w:cs="Arial"/>
                <w:lang w:val="en-US"/>
              </w:rPr>
            </w:pPr>
            <w:r w:rsidRPr="00C23B22">
              <w:rPr>
                <w:rFonts w:cs="Arial"/>
                <w:lang w:val="en-US"/>
              </w:rPr>
              <w:t>45,8</w:t>
            </w:r>
          </w:p>
        </w:tc>
        <w:tc>
          <w:tcPr>
            <w:tcW w:w="2254" w:type="dxa"/>
          </w:tcPr>
          <w:p w14:paraId="147577DB" w14:textId="77777777" w:rsidR="00530164" w:rsidRPr="00C23B22" w:rsidRDefault="00530164" w:rsidP="00F24AA1">
            <w:pPr>
              <w:jc w:val="center"/>
              <w:rPr>
                <w:rFonts w:cs="Arial"/>
                <w:lang w:val="en-US"/>
              </w:rPr>
            </w:pPr>
            <w:r w:rsidRPr="00C23B22">
              <w:rPr>
                <w:rFonts w:cs="Arial"/>
                <w:lang w:val="en-US"/>
              </w:rPr>
              <w:t>dBi</w:t>
            </w:r>
          </w:p>
        </w:tc>
      </w:tr>
      <w:tr w:rsidR="00530164" w:rsidRPr="00207C48" w14:paraId="20EE179D" w14:textId="77777777" w:rsidTr="00F15B9C">
        <w:trPr>
          <w:cantSplit/>
          <w:tblHeader/>
        </w:trPr>
        <w:tc>
          <w:tcPr>
            <w:tcW w:w="1696" w:type="dxa"/>
            <w:shd w:val="clear" w:color="auto" w:fill="B4C6E7" w:themeFill="accent1" w:themeFillTint="66"/>
          </w:tcPr>
          <w:p w14:paraId="2B136E7E" w14:textId="77777777" w:rsidR="00530164" w:rsidRPr="00C23B22" w:rsidRDefault="0081710D" w:rsidP="00F24AA1">
            <w:pPr>
              <w:jc w:val="center"/>
              <w:rPr>
                <w:rFonts w:cs="Arial"/>
              </w:rPr>
            </w:pPr>
            <m:oMathPara>
              <m:oMath>
                <m:sSub>
                  <m:sSubPr>
                    <m:ctrlPr>
                      <w:rPr>
                        <w:rFonts w:ascii="Cambria Math" w:hAnsi="Cambria Math" w:cs="Arial"/>
                        <w:i/>
                      </w:rPr>
                    </m:ctrlPr>
                  </m:sSubPr>
                  <m:e>
                    <m:r>
                      <w:rPr>
                        <w:rFonts w:ascii="Cambria Math" w:hAnsi="Cambria Math" w:cs="Arial"/>
                      </w:rPr>
                      <m:t>BW</m:t>
                    </m:r>
                  </m:e>
                  <m:sub>
                    <m:r>
                      <w:rPr>
                        <w:rFonts w:ascii="Cambria Math" w:hAnsi="Cambria Math" w:cs="Arial"/>
                      </w:rPr>
                      <m:t>-3dB, GS</m:t>
                    </m:r>
                  </m:sub>
                </m:sSub>
              </m:oMath>
            </m:oMathPara>
          </w:p>
        </w:tc>
        <w:tc>
          <w:tcPr>
            <w:tcW w:w="3029" w:type="dxa"/>
            <w:shd w:val="clear" w:color="auto" w:fill="B4C6E7" w:themeFill="accent1" w:themeFillTint="66"/>
          </w:tcPr>
          <w:p w14:paraId="2382B01E" w14:textId="77777777" w:rsidR="00530164" w:rsidRPr="00C23B22" w:rsidRDefault="00530164" w:rsidP="00F24AA1">
            <w:pPr>
              <w:jc w:val="center"/>
              <w:rPr>
                <w:rFonts w:cs="Arial"/>
                <w:lang w:val="en-US"/>
              </w:rPr>
            </w:pPr>
            <w:r w:rsidRPr="00C23B22">
              <w:rPr>
                <w:rFonts w:cs="Arial"/>
                <w:lang w:val="en-US"/>
              </w:rPr>
              <w:t>Half-Power Beamwidth</w:t>
            </w:r>
          </w:p>
        </w:tc>
        <w:tc>
          <w:tcPr>
            <w:tcW w:w="2037" w:type="dxa"/>
          </w:tcPr>
          <w:p w14:paraId="67AB284B" w14:textId="77777777" w:rsidR="00530164" w:rsidRPr="00C23B22" w:rsidRDefault="00530164" w:rsidP="00F24AA1">
            <w:pPr>
              <w:jc w:val="center"/>
              <w:rPr>
                <w:rFonts w:cs="Arial"/>
                <w:lang w:val="en-US"/>
              </w:rPr>
            </w:pPr>
            <w:r w:rsidRPr="00C23B22">
              <w:rPr>
                <w:rFonts w:cs="Arial"/>
                <w:lang w:val="en-US"/>
              </w:rPr>
              <w:t>0,85</w:t>
            </w:r>
          </w:p>
        </w:tc>
        <w:tc>
          <w:tcPr>
            <w:tcW w:w="2254" w:type="dxa"/>
          </w:tcPr>
          <w:p w14:paraId="2C35A455" w14:textId="77777777" w:rsidR="00530164" w:rsidRPr="00C23B22" w:rsidRDefault="00530164" w:rsidP="00F24AA1">
            <w:pPr>
              <w:jc w:val="center"/>
              <w:rPr>
                <w:rFonts w:cs="Arial"/>
                <w:lang w:val="en-US"/>
              </w:rPr>
            </w:pPr>
            <w:r w:rsidRPr="00C23B22">
              <w:rPr>
                <w:rFonts w:cs="Arial"/>
                <w:lang w:val="en-US"/>
              </w:rPr>
              <w:t>deg</w:t>
            </w:r>
          </w:p>
        </w:tc>
      </w:tr>
      <w:tr w:rsidR="00530164" w:rsidRPr="00207C48" w14:paraId="646BFC34" w14:textId="77777777" w:rsidTr="00F15B9C">
        <w:trPr>
          <w:cantSplit/>
          <w:tblHeader/>
        </w:trPr>
        <w:tc>
          <w:tcPr>
            <w:tcW w:w="1696" w:type="dxa"/>
            <w:shd w:val="clear" w:color="auto" w:fill="B4C6E7" w:themeFill="accent1" w:themeFillTint="66"/>
          </w:tcPr>
          <w:p w14:paraId="690CA77E" w14:textId="77777777" w:rsidR="00530164" w:rsidRPr="00C23B22" w:rsidRDefault="0081710D" w:rsidP="00F24AA1">
            <w:pPr>
              <w:jc w:val="center"/>
              <w:rPr>
                <w:rFonts w:cs="Arial"/>
              </w:rPr>
            </w:pPr>
            <m:oMathPara>
              <m:oMath>
                <m:sSub>
                  <m:sSubPr>
                    <m:ctrlPr>
                      <w:rPr>
                        <w:rFonts w:ascii="Cambria Math" w:hAnsi="Cambria Math" w:cs="Arial"/>
                        <w:i/>
                      </w:rPr>
                    </m:ctrlPr>
                  </m:sSubPr>
                  <m:e>
                    <m:r>
                      <w:rPr>
                        <w:rFonts w:ascii="Cambria Math" w:hAnsi="Cambria Math" w:cs="Arial"/>
                      </w:rPr>
                      <m:t>θ</m:t>
                    </m:r>
                  </m:e>
                  <m:sub>
                    <m:r>
                      <w:rPr>
                        <w:rFonts w:ascii="Cambria Math" w:hAnsi="Cambria Math" w:cs="Arial"/>
                      </w:rPr>
                      <m:t>e, GS</m:t>
                    </m:r>
                  </m:sub>
                </m:sSub>
              </m:oMath>
            </m:oMathPara>
          </w:p>
        </w:tc>
        <w:tc>
          <w:tcPr>
            <w:tcW w:w="3029" w:type="dxa"/>
            <w:shd w:val="clear" w:color="auto" w:fill="B4C6E7" w:themeFill="accent1" w:themeFillTint="66"/>
          </w:tcPr>
          <w:p w14:paraId="2582753A" w14:textId="77777777" w:rsidR="00530164" w:rsidRPr="00C23B22" w:rsidRDefault="00530164" w:rsidP="00F24AA1">
            <w:pPr>
              <w:jc w:val="center"/>
              <w:rPr>
                <w:rFonts w:cs="Arial"/>
                <w:lang w:val="en-US"/>
              </w:rPr>
            </w:pPr>
            <w:r w:rsidRPr="00C23B22">
              <w:rPr>
                <w:rFonts w:cs="Arial"/>
                <w:lang w:val="en-US"/>
              </w:rPr>
              <w:t>Pointing Error</w:t>
            </w:r>
          </w:p>
        </w:tc>
        <w:tc>
          <w:tcPr>
            <w:tcW w:w="2037" w:type="dxa"/>
          </w:tcPr>
          <w:p w14:paraId="18D7ED7E" w14:textId="77777777" w:rsidR="00530164" w:rsidRPr="00C23B22" w:rsidRDefault="00530164" w:rsidP="00F24AA1">
            <w:pPr>
              <w:jc w:val="center"/>
              <w:rPr>
                <w:rFonts w:cs="Arial"/>
                <w:lang w:val="en-US"/>
              </w:rPr>
            </w:pPr>
            <w:r w:rsidRPr="00C23B22">
              <w:rPr>
                <w:rFonts w:cs="Arial"/>
                <w:lang w:val="en-US"/>
              </w:rPr>
              <w:t>0,085</w:t>
            </w:r>
          </w:p>
        </w:tc>
        <w:tc>
          <w:tcPr>
            <w:tcW w:w="2254" w:type="dxa"/>
          </w:tcPr>
          <w:p w14:paraId="2EBEAFD3" w14:textId="77777777" w:rsidR="00530164" w:rsidRPr="00C23B22" w:rsidRDefault="00530164" w:rsidP="00F24AA1">
            <w:pPr>
              <w:jc w:val="center"/>
              <w:rPr>
                <w:rFonts w:cs="Arial"/>
                <w:lang w:val="en-US"/>
              </w:rPr>
            </w:pPr>
            <w:r w:rsidRPr="00C23B22">
              <w:rPr>
                <w:rFonts w:cs="Arial"/>
                <w:lang w:val="en-US"/>
              </w:rPr>
              <w:t>deg</w:t>
            </w:r>
          </w:p>
        </w:tc>
      </w:tr>
      <w:tr w:rsidR="00530164" w:rsidRPr="00207C48" w14:paraId="49F9CFD0" w14:textId="77777777" w:rsidTr="00F15B9C">
        <w:trPr>
          <w:cantSplit/>
          <w:tblHeader/>
        </w:trPr>
        <w:tc>
          <w:tcPr>
            <w:tcW w:w="1696" w:type="dxa"/>
            <w:shd w:val="clear" w:color="auto" w:fill="B4C6E7" w:themeFill="accent1" w:themeFillTint="66"/>
          </w:tcPr>
          <w:p w14:paraId="1DB74CD5" w14:textId="77777777" w:rsidR="00530164" w:rsidRPr="00C23B22" w:rsidRDefault="0081710D" w:rsidP="00F24AA1">
            <w:pPr>
              <w:jc w:val="center"/>
              <w:rPr>
                <w:rFonts w:cs="Arial"/>
              </w:rPr>
            </w:pPr>
            <m:oMathPara>
              <m:oMath>
                <m:sSub>
                  <m:sSubPr>
                    <m:ctrlPr>
                      <w:rPr>
                        <w:rFonts w:ascii="Cambria Math" w:hAnsi="Cambria Math" w:cs="Arial"/>
                        <w:i/>
                      </w:rPr>
                    </m:ctrlPr>
                  </m:sSubPr>
                  <m:e>
                    <m:r>
                      <w:rPr>
                        <w:rFonts w:ascii="Cambria Math" w:hAnsi="Cambria Math" w:cs="Arial"/>
                      </w:rPr>
                      <m:t>L</m:t>
                    </m:r>
                  </m:e>
                  <m:sub>
                    <m:r>
                      <w:rPr>
                        <w:rFonts w:ascii="Cambria Math" w:hAnsi="Cambria Math" w:cs="Arial"/>
                      </w:rPr>
                      <m:t>θe, GS</m:t>
                    </m:r>
                  </m:sub>
                </m:sSub>
              </m:oMath>
            </m:oMathPara>
          </w:p>
        </w:tc>
        <w:tc>
          <w:tcPr>
            <w:tcW w:w="3029" w:type="dxa"/>
            <w:shd w:val="clear" w:color="auto" w:fill="B4C6E7" w:themeFill="accent1" w:themeFillTint="66"/>
          </w:tcPr>
          <w:p w14:paraId="1C0B371C" w14:textId="77777777" w:rsidR="00530164" w:rsidRPr="00C23B22" w:rsidRDefault="00530164" w:rsidP="00F24AA1">
            <w:pPr>
              <w:jc w:val="center"/>
              <w:rPr>
                <w:rFonts w:cs="Arial"/>
                <w:lang w:val="en-US"/>
              </w:rPr>
            </w:pPr>
            <w:r w:rsidRPr="00C23B22">
              <w:rPr>
                <w:rFonts w:cs="Arial"/>
                <w:lang w:val="en-US"/>
              </w:rPr>
              <w:t>Antenna Pointing Loss</w:t>
            </w:r>
          </w:p>
        </w:tc>
        <w:tc>
          <w:tcPr>
            <w:tcW w:w="2037" w:type="dxa"/>
          </w:tcPr>
          <w:p w14:paraId="754DFBB2" w14:textId="77777777" w:rsidR="00530164" w:rsidRPr="00C23B22" w:rsidRDefault="00530164" w:rsidP="00F24AA1">
            <w:pPr>
              <w:jc w:val="center"/>
              <w:rPr>
                <w:rFonts w:cs="Arial"/>
                <w:lang w:val="en-US"/>
              </w:rPr>
            </w:pPr>
            <w:r w:rsidRPr="00C23B22">
              <w:rPr>
                <w:rFonts w:cs="Arial"/>
                <w:lang w:val="en-US"/>
              </w:rPr>
              <w:t>-0,12</w:t>
            </w:r>
          </w:p>
        </w:tc>
        <w:tc>
          <w:tcPr>
            <w:tcW w:w="2254" w:type="dxa"/>
          </w:tcPr>
          <w:p w14:paraId="4BBDC34A" w14:textId="77777777" w:rsidR="00530164" w:rsidRPr="00C23B22" w:rsidRDefault="00530164" w:rsidP="00F24AA1">
            <w:pPr>
              <w:jc w:val="center"/>
              <w:rPr>
                <w:rFonts w:cs="Arial"/>
                <w:lang w:val="en-US"/>
              </w:rPr>
            </w:pPr>
            <w:r w:rsidRPr="00C23B22">
              <w:rPr>
                <w:rFonts w:cs="Arial"/>
                <w:lang w:val="en-US"/>
              </w:rPr>
              <w:t>dB</w:t>
            </w:r>
          </w:p>
        </w:tc>
      </w:tr>
      <w:tr w:rsidR="00530164" w:rsidRPr="00207C48" w14:paraId="0C27F12C" w14:textId="77777777" w:rsidTr="00F15B9C">
        <w:trPr>
          <w:cantSplit/>
          <w:tblHeader/>
        </w:trPr>
        <w:tc>
          <w:tcPr>
            <w:tcW w:w="1696" w:type="dxa"/>
            <w:shd w:val="clear" w:color="auto" w:fill="B4C6E7" w:themeFill="accent1" w:themeFillTint="66"/>
          </w:tcPr>
          <w:p w14:paraId="0FA647EA" w14:textId="77777777" w:rsidR="00530164" w:rsidRPr="00C23B22" w:rsidRDefault="0081710D" w:rsidP="00F24AA1">
            <w:pPr>
              <w:jc w:val="center"/>
              <w:rPr>
                <w:rFonts w:cs="Arial"/>
              </w:rPr>
            </w:pPr>
            <m:oMathPara>
              <m:oMath>
                <m:sSub>
                  <m:sSubPr>
                    <m:ctrlPr>
                      <w:rPr>
                        <w:rFonts w:ascii="Cambria Math" w:hAnsi="Cambria Math" w:cs="Arial"/>
                        <w:i/>
                      </w:rPr>
                    </m:ctrlPr>
                  </m:sSubPr>
                  <m:e>
                    <m:r>
                      <w:rPr>
                        <w:rFonts w:ascii="Cambria Math" w:hAnsi="Cambria Math" w:cs="Arial"/>
                      </w:rPr>
                      <m:t>sen</m:t>
                    </m:r>
                  </m:e>
                  <m:sub>
                    <m:r>
                      <w:rPr>
                        <w:rFonts w:ascii="Cambria Math" w:hAnsi="Cambria Math" w:cs="Arial"/>
                      </w:rPr>
                      <m:t>GS</m:t>
                    </m:r>
                  </m:sub>
                </m:sSub>
              </m:oMath>
            </m:oMathPara>
          </w:p>
        </w:tc>
        <w:tc>
          <w:tcPr>
            <w:tcW w:w="3029" w:type="dxa"/>
            <w:shd w:val="clear" w:color="auto" w:fill="B4C6E7" w:themeFill="accent1" w:themeFillTint="66"/>
          </w:tcPr>
          <w:p w14:paraId="79219E51" w14:textId="77777777" w:rsidR="00530164" w:rsidRPr="00C23B22" w:rsidRDefault="00530164" w:rsidP="00F24AA1">
            <w:pPr>
              <w:jc w:val="center"/>
              <w:rPr>
                <w:rFonts w:cs="Arial"/>
                <w:lang w:val="en-US"/>
              </w:rPr>
            </w:pPr>
            <w:r w:rsidRPr="00C23B22">
              <w:rPr>
                <w:rFonts w:cs="Arial"/>
                <w:lang w:val="en-US"/>
              </w:rPr>
              <w:t>Radio Sensitivity</w:t>
            </w:r>
          </w:p>
        </w:tc>
        <w:tc>
          <w:tcPr>
            <w:tcW w:w="2037" w:type="dxa"/>
          </w:tcPr>
          <w:p w14:paraId="19C3801D" w14:textId="77777777" w:rsidR="00530164" w:rsidRPr="00C23B22" w:rsidRDefault="00530164" w:rsidP="00F24AA1">
            <w:pPr>
              <w:jc w:val="center"/>
              <w:rPr>
                <w:rFonts w:cs="Arial"/>
                <w:lang w:val="en-US"/>
              </w:rPr>
            </w:pPr>
            <w:r w:rsidRPr="00C23B22">
              <w:rPr>
                <w:rFonts w:cs="Arial"/>
                <w:lang w:val="en-US"/>
              </w:rPr>
              <w:t>-126</w:t>
            </w:r>
          </w:p>
        </w:tc>
        <w:tc>
          <w:tcPr>
            <w:tcW w:w="2254" w:type="dxa"/>
          </w:tcPr>
          <w:p w14:paraId="7C16A795" w14:textId="77777777" w:rsidR="00530164" w:rsidRPr="00C23B22" w:rsidRDefault="00530164" w:rsidP="00F24AA1">
            <w:pPr>
              <w:jc w:val="center"/>
              <w:rPr>
                <w:rFonts w:cs="Arial"/>
                <w:lang w:val="en-US"/>
              </w:rPr>
            </w:pPr>
            <w:r w:rsidRPr="00C23B22">
              <w:rPr>
                <w:rFonts w:cs="Arial"/>
                <w:lang w:val="en-US"/>
              </w:rPr>
              <w:t>dBm</w:t>
            </w:r>
          </w:p>
        </w:tc>
      </w:tr>
      <w:tr w:rsidR="00530164" w:rsidRPr="00207C48" w14:paraId="14FADFE7" w14:textId="77777777" w:rsidTr="00F15B9C">
        <w:trPr>
          <w:cantSplit/>
          <w:tblHeader/>
        </w:trPr>
        <w:tc>
          <w:tcPr>
            <w:tcW w:w="1696" w:type="dxa"/>
            <w:shd w:val="clear" w:color="auto" w:fill="B4C6E7" w:themeFill="accent1" w:themeFillTint="66"/>
          </w:tcPr>
          <w:p w14:paraId="735BEA24" w14:textId="77777777" w:rsidR="00530164" w:rsidRPr="00C23B22" w:rsidRDefault="00001D02" w:rsidP="00F24AA1">
            <w:pPr>
              <w:rPr>
                <w:rFonts w:cs="Arial"/>
              </w:rPr>
            </w:pPr>
            <m:oMathPara>
              <m:oMath>
                <m:r>
                  <w:rPr>
                    <w:rFonts w:ascii="Cambria Math" w:hAnsi="Cambria Math" w:cs="Arial"/>
                  </w:rPr>
                  <m:t>e</m:t>
                </m:r>
              </m:oMath>
            </m:oMathPara>
          </w:p>
        </w:tc>
        <w:tc>
          <w:tcPr>
            <w:tcW w:w="3029" w:type="dxa"/>
            <w:shd w:val="clear" w:color="auto" w:fill="B4C6E7" w:themeFill="accent1" w:themeFillTint="66"/>
          </w:tcPr>
          <w:p w14:paraId="28325A05" w14:textId="77777777" w:rsidR="00530164" w:rsidRPr="00C23B22" w:rsidRDefault="00530164" w:rsidP="00F24AA1">
            <w:pPr>
              <w:jc w:val="center"/>
              <w:rPr>
                <w:rFonts w:cs="Arial"/>
                <w:lang w:val="en-US"/>
              </w:rPr>
            </w:pPr>
            <w:r w:rsidRPr="00C23B22">
              <w:rPr>
                <w:rFonts w:cs="Arial"/>
                <w:lang w:val="en-US"/>
              </w:rPr>
              <w:t>Elevation Angle</w:t>
            </w:r>
          </w:p>
        </w:tc>
        <w:tc>
          <w:tcPr>
            <w:tcW w:w="2037" w:type="dxa"/>
          </w:tcPr>
          <w:p w14:paraId="2EB43DDF" w14:textId="4A78C156" w:rsidR="00530164" w:rsidRPr="00C23B22" w:rsidRDefault="00CC7394" w:rsidP="00F24AA1">
            <w:pPr>
              <w:jc w:val="center"/>
              <w:rPr>
                <w:rFonts w:cs="Arial"/>
                <w:lang w:val="en-US"/>
              </w:rPr>
            </w:pPr>
            <w:r w:rsidRPr="00C23B22">
              <w:rPr>
                <w:rFonts w:cs="Arial"/>
                <w:lang w:val="en-US"/>
              </w:rPr>
              <w:t>5</w:t>
            </w:r>
          </w:p>
        </w:tc>
        <w:tc>
          <w:tcPr>
            <w:tcW w:w="2254" w:type="dxa"/>
          </w:tcPr>
          <w:p w14:paraId="53B65580" w14:textId="77777777" w:rsidR="00530164" w:rsidRPr="00C23B22" w:rsidRDefault="00530164" w:rsidP="00F24AA1">
            <w:pPr>
              <w:jc w:val="center"/>
              <w:rPr>
                <w:rFonts w:cs="Arial"/>
                <w:lang w:val="en-US"/>
              </w:rPr>
            </w:pPr>
            <w:r w:rsidRPr="00C23B22">
              <w:rPr>
                <w:rFonts w:cs="Arial"/>
                <w:lang w:val="en-US"/>
              </w:rPr>
              <w:t>deg</w:t>
            </w:r>
          </w:p>
        </w:tc>
      </w:tr>
      <w:tr w:rsidR="00530164" w:rsidRPr="00207C48" w14:paraId="2FF3C579" w14:textId="77777777" w:rsidTr="00792D4E">
        <w:trPr>
          <w:cantSplit/>
          <w:tblHeader/>
        </w:trPr>
        <w:tc>
          <w:tcPr>
            <w:tcW w:w="9016" w:type="dxa"/>
            <w:gridSpan w:val="4"/>
            <w:shd w:val="clear" w:color="auto" w:fill="D9E2F3" w:themeFill="accent1" w:themeFillTint="33"/>
          </w:tcPr>
          <w:p w14:paraId="13333E90" w14:textId="77777777" w:rsidR="00530164" w:rsidRPr="00C23B22" w:rsidRDefault="00530164" w:rsidP="00F24AA1">
            <w:pPr>
              <w:jc w:val="center"/>
              <w:rPr>
                <w:rFonts w:cs="Arial"/>
                <w:lang w:val="en-US"/>
              </w:rPr>
            </w:pPr>
            <w:r w:rsidRPr="00C23B22">
              <w:rPr>
                <w:rFonts w:cs="Arial"/>
                <w:lang w:val="en-US"/>
              </w:rPr>
              <w:t>Transmitter Characteristics</w:t>
            </w:r>
          </w:p>
        </w:tc>
      </w:tr>
      <w:tr w:rsidR="00530164" w:rsidRPr="00207C48" w14:paraId="1226CE67" w14:textId="77777777" w:rsidTr="00F15B9C">
        <w:trPr>
          <w:cantSplit/>
          <w:tblHeader/>
        </w:trPr>
        <w:tc>
          <w:tcPr>
            <w:tcW w:w="1696" w:type="dxa"/>
            <w:shd w:val="clear" w:color="auto" w:fill="B4C6E7" w:themeFill="accent1" w:themeFillTint="66"/>
          </w:tcPr>
          <w:p w14:paraId="35EB7E69" w14:textId="77777777" w:rsidR="00530164" w:rsidRPr="00C23B22" w:rsidRDefault="0081710D" w:rsidP="00F24AA1">
            <w:pPr>
              <w:spacing w:line="259" w:lineRule="auto"/>
              <w:jc w:val="center"/>
              <w:rPr>
                <w:rFonts w:cs="Arial"/>
                <w:lang w:val="en-US"/>
              </w:rPr>
            </w:pPr>
            <m:oMathPara>
              <m:oMath>
                <m:sSub>
                  <m:sSubPr>
                    <m:ctrlPr>
                      <w:rPr>
                        <w:rFonts w:ascii="Cambria Math" w:hAnsi="Cambria Math" w:cs="Arial"/>
                        <w:i/>
                      </w:rPr>
                    </m:ctrlPr>
                  </m:sSubPr>
                  <m:e>
                    <m:r>
                      <w:rPr>
                        <w:rFonts w:ascii="Cambria Math" w:hAnsi="Cambria Math" w:cs="Arial"/>
                      </w:rPr>
                      <m:t>G</m:t>
                    </m:r>
                  </m:e>
                  <m:sub>
                    <m:r>
                      <w:rPr>
                        <w:rFonts w:ascii="Cambria Math" w:hAnsi="Cambria Math" w:cs="Arial"/>
                      </w:rPr>
                      <m:t>Rx, GS</m:t>
                    </m:r>
                  </m:sub>
                </m:sSub>
              </m:oMath>
            </m:oMathPara>
          </w:p>
        </w:tc>
        <w:tc>
          <w:tcPr>
            <w:tcW w:w="3029" w:type="dxa"/>
            <w:shd w:val="clear" w:color="auto" w:fill="B4C6E7" w:themeFill="accent1" w:themeFillTint="66"/>
          </w:tcPr>
          <w:p w14:paraId="265D589D" w14:textId="77777777" w:rsidR="00530164" w:rsidRPr="00C23B22" w:rsidRDefault="00530164" w:rsidP="00F24AA1">
            <w:pPr>
              <w:spacing w:line="259" w:lineRule="auto"/>
              <w:jc w:val="center"/>
              <w:rPr>
                <w:rFonts w:cs="Arial"/>
                <w:lang w:val="en-US"/>
              </w:rPr>
            </w:pPr>
            <w:r w:rsidRPr="00C23B22">
              <w:rPr>
                <w:rFonts w:cs="Arial"/>
                <w:lang w:val="en-US"/>
              </w:rPr>
              <w:t>Receiver Power</w:t>
            </w:r>
          </w:p>
        </w:tc>
        <w:tc>
          <w:tcPr>
            <w:tcW w:w="2037" w:type="dxa"/>
          </w:tcPr>
          <w:p w14:paraId="661D4A09" w14:textId="77777777" w:rsidR="00530164" w:rsidRPr="00C23B22" w:rsidRDefault="00530164" w:rsidP="00F24AA1">
            <w:pPr>
              <w:spacing w:line="259" w:lineRule="auto"/>
              <w:jc w:val="center"/>
              <w:rPr>
                <w:rFonts w:cs="Arial"/>
                <w:lang w:val="en-US"/>
              </w:rPr>
            </w:pPr>
            <w:r w:rsidRPr="00C23B22">
              <w:rPr>
                <w:rFonts w:cs="Arial"/>
                <w:lang w:val="en-US"/>
              </w:rPr>
              <w:t>-</w:t>
            </w:r>
          </w:p>
        </w:tc>
        <w:tc>
          <w:tcPr>
            <w:tcW w:w="2254" w:type="dxa"/>
          </w:tcPr>
          <w:p w14:paraId="0CAE34A8" w14:textId="77777777" w:rsidR="00530164" w:rsidRPr="00C23B22" w:rsidRDefault="00530164" w:rsidP="00F24AA1">
            <w:pPr>
              <w:keepNext/>
              <w:jc w:val="center"/>
              <w:rPr>
                <w:rFonts w:cs="Arial"/>
                <w:lang w:val="en-US"/>
              </w:rPr>
            </w:pPr>
            <w:r w:rsidRPr="00C23B22">
              <w:rPr>
                <w:rFonts w:cs="Arial"/>
                <w:lang w:val="en-US"/>
              </w:rPr>
              <w:t>dBm</w:t>
            </w:r>
          </w:p>
        </w:tc>
      </w:tr>
    </w:tbl>
    <w:p w14:paraId="75C8EFD3" w14:textId="73425213" w:rsidR="00530164" w:rsidRPr="007974BD" w:rsidRDefault="00530164" w:rsidP="00530164">
      <w:pPr>
        <w:pStyle w:val="Descripcin"/>
        <w:jc w:val="center"/>
        <w:rPr>
          <w:lang w:val="en-US"/>
        </w:rPr>
      </w:pPr>
      <w:r w:rsidRPr="00F15B9C">
        <w:rPr>
          <w:b/>
          <w:lang w:val="en-US"/>
        </w:rPr>
        <w:t xml:space="preserve">Table </w:t>
      </w:r>
      <w:r w:rsidR="00A23252">
        <w:rPr>
          <w:b/>
          <w:bCs/>
          <w:lang w:val="en-US"/>
        </w:rPr>
        <w:fldChar w:fldCharType="begin"/>
      </w:r>
      <w:r w:rsidR="00A23252">
        <w:rPr>
          <w:b/>
          <w:bCs/>
          <w:lang w:val="en-US"/>
        </w:rPr>
        <w:instrText xml:space="preserve"> STYLEREF 2 \s </w:instrText>
      </w:r>
      <w:r w:rsidR="00A23252">
        <w:rPr>
          <w:b/>
          <w:bCs/>
          <w:lang w:val="en-US"/>
        </w:rPr>
        <w:fldChar w:fldCharType="separate"/>
      </w:r>
      <w:r w:rsidR="00626EB2">
        <w:rPr>
          <w:b/>
          <w:bCs/>
          <w:noProof/>
          <w:lang w:val="en-US"/>
        </w:rPr>
        <w:t>4.3</w:t>
      </w:r>
      <w:r w:rsidR="00A23252">
        <w:rPr>
          <w:b/>
          <w:bCs/>
          <w:lang w:val="en-US"/>
        </w:rPr>
        <w:fldChar w:fldCharType="end"/>
      </w:r>
      <w:r w:rsidR="00A23252">
        <w:rPr>
          <w:b/>
          <w:bCs/>
          <w:lang w:val="en-US"/>
        </w:rPr>
        <w:t>.</w:t>
      </w:r>
      <w:r w:rsidR="00A23252">
        <w:rPr>
          <w:b/>
          <w:bCs/>
          <w:lang w:val="en-US"/>
        </w:rPr>
        <w:fldChar w:fldCharType="begin"/>
      </w:r>
      <w:r w:rsidR="00A23252">
        <w:rPr>
          <w:b/>
          <w:bCs/>
          <w:lang w:val="en-US"/>
        </w:rPr>
        <w:instrText xml:space="preserve"> SEQ Table \* ARABIC \s 2 </w:instrText>
      </w:r>
      <w:r w:rsidR="00A23252">
        <w:rPr>
          <w:b/>
          <w:bCs/>
          <w:lang w:val="en-US"/>
        </w:rPr>
        <w:fldChar w:fldCharType="separate"/>
      </w:r>
      <w:r w:rsidR="00626EB2">
        <w:rPr>
          <w:b/>
          <w:bCs/>
          <w:noProof/>
          <w:lang w:val="en-US"/>
        </w:rPr>
        <w:t>3</w:t>
      </w:r>
      <w:r w:rsidR="00A23252">
        <w:rPr>
          <w:b/>
          <w:bCs/>
          <w:lang w:val="en-US"/>
        </w:rPr>
        <w:fldChar w:fldCharType="end"/>
      </w:r>
      <w:r w:rsidRPr="00C52AC9">
        <w:rPr>
          <w:lang w:val="en-US"/>
        </w:rPr>
        <w:t>: Ground station Downlink characteristics</w:t>
      </w:r>
    </w:p>
    <w:p w14:paraId="16BF7FD6" w14:textId="483B0630" w:rsidR="00161EF4" w:rsidRPr="00161EF4" w:rsidRDefault="00161EF4" w:rsidP="00D92D38">
      <w:pPr>
        <w:spacing w:after="0"/>
        <w:rPr>
          <w:lang w:val="en-US"/>
        </w:rPr>
      </w:pPr>
    </w:p>
    <w:p w14:paraId="247F78D4" w14:textId="388167AF" w:rsidR="000E19C7" w:rsidRPr="00161EF4" w:rsidRDefault="00161EF4" w:rsidP="33AA302C">
      <w:pPr>
        <w:pStyle w:val="Ttulo3"/>
        <w:rPr>
          <w:color w:val="1F3763"/>
          <w:lang w:val="en-US"/>
        </w:rPr>
      </w:pPr>
      <w:bookmarkStart w:id="28" w:name="_Toc61711451"/>
      <w:r>
        <w:rPr>
          <w:color w:val="1F3763"/>
          <w:lang w:val="en-US"/>
        </w:rPr>
        <w:t>Satellite Design</w:t>
      </w:r>
      <w:bookmarkEnd w:id="28"/>
    </w:p>
    <w:p w14:paraId="5A3D3A9E" w14:textId="37F8D6A3" w:rsidR="00D21A53" w:rsidRPr="00D21A53" w:rsidRDefault="00D21A53" w:rsidP="00D21A53">
      <w:pPr>
        <w:rPr>
          <w:lang w:val="en-US"/>
        </w:rPr>
      </w:pPr>
    </w:p>
    <w:p w14:paraId="622EDCE5" w14:textId="37F8D6A3" w:rsidR="00024FE5" w:rsidRPr="007A70B6" w:rsidRDefault="00301304" w:rsidP="49329351">
      <w:pPr>
        <w:rPr>
          <w:rFonts w:eastAsiaTheme="minorEastAsia"/>
          <w:lang w:val="en-US"/>
        </w:rPr>
      </w:pPr>
      <w:r w:rsidRPr="49329351">
        <w:rPr>
          <w:rFonts w:eastAsiaTheme="minorEastAsia"/>
          <w:lang w:val="en-US"/>
        </w:rPr>
        <w:t>The next step in the design process is the selection of the satellite communication elements.</w:t>
      </w:r>
      <w:r w:rsidR="002546F3" w:rsidRPr="49329351">
        <w:rPr>
          <w:rFonts w:eastAsiaTheme="minorEastAsia"/>
          <w:lang w:val="en-US"/>
        </w:rPr>
        <w:t xml:space="preserve"> </w:t>
      </w:r>
      <w:r w:rsidR="00A4677A" w:rsidRPr="49329351">
        <w:rPr>
          <w:rFonts w:eastAsiaTheme="minorEastAsia"/>
          <w:lang w:val="en-US"/>
        </w:rPr>
        <w:t xml:space="preserve">In order to reduce </w:t>
      </w:r>
      <w:r w:rsidR="00C42F26" w:rsidRPr="49329351">
        <w:rPr>
          <w:rFonts w:eastAsiaTheme="minorEastAsia"/>
          <w:lang w:val="en-US"/>
        </w:rPr>
        <w:t xml:space="preserve">mass and </w:t>
      </w:r>
      <w:r w:rsidR="003174B1" w:rsidRPr="49329351">
        <w:rPr>
          <w:rFonts w:eastAsiaTheme="minorEastAsia"/>
          <w:lang w:val="en-US"/>
        </w:rPr>
        <w:t xml:space="preserve">optimize </w:t>
      </w:r>
      <w:r w:rsidR="003E40FC" w:rsidRPr="49329351">
        <w:rPr>
          <w:rFonts w:eastAsiaTheme="minorEastAsia"/>
          <w:lang w:val="en-US"/>
        </w:rPr>
        <w:t>s</w:t>
      </w:r>
      <w:r w:rsidR="00091569" w:rsidRPr="49329351">
        <w:rPr>
          <w:rFonts w:eastAsiaTheme="minorEastAsia"/>
          <w:lang w:val="en-US"/>
        </w:rPr>
        <w:t xml:space="preserve">pace, </w:t>
      </w:r>
      <w:r w:rsidR="00F2126E" w:rsidRPr="49329351">
        <w:rPr>
          <w:rFonts w:eastAsiaTheme="minorEastAsia"/>
          <w:lang w:val="en-US"/>
        </w:rPr>
        <w:t xml:space="preserve">a </w:t>
      </w:r>
      <w:r w:rsidR="003C67F3" w:rsidRPr="49329351">
        <w:rPr>
          <w:rFonts w:eastAsiaTheme="minorEastAsia"/>
          <w:lang w:val="en-US"/>
        </w:rPr>
        <w:t>transceiver is chosen instead of a transmitter and a receiver.</w:t>
      </w:r>
    </w:p>
    <w:p w14:paraId="5450BC86" w14:textId="509E6474" w:rsidR="00D32CFF" w:rsidRDefault="5565BF9B" w:rsidP="49329351">
      <w:pPr>
        <w:rPr>
          <w:rFonts w:eastAsiaTheme="minorEastAsia"/>
          <w:lang w:val="en-US"/>
        </w:rPr>
      </w:pPr>
      <w:r w:rsidRPr="49329351">
        <w:rPr>
          <w:rFonts w:eastAsiaTheme="minorEastAsia"/>
          <w:lang w:val="en-US"/>
        </w:rPr>
        <w:t xml:space="preserve">The </w:t>
      </w:r>
      <w:r w:rsidR="411135D6" w:rsidRPr="49329351">
        <w:rPr>
          <w:rFonts w:eastAsiaTheme="minorEastAsia"/>
          <w:lang w:val="en-US"/>
        </w:rPr>
        <w:t xml:space="preserve">CubeSat S-band Transceiver from </w:t>
      </w:r>
      <w:r w:rsidR="100ACF42" w:rsidRPr="49329351">
        <w:rPr>
          <w:rFonts w:eastAsiaTheme="minorEastAsia"/>
          <w:lang w:val="en-US"/>
        </w:rPr>
        <w:t>Satlab</w:t>
      </w:r>
      <w:r w:rsidR="411135D6" w:rsidRPr="49329351">
        <w:rPr>
          <w:rFonts w:eastAsiaTheme="minorEastAsia"/>
          <w:lang w:val="en-US"/>
        </w:rPr>
        <w:t xml:space="preserve"> </w:t>
      </w:r>
      <w:r w:rsidR="799A71C9" w:rsidRPr="49329351">
        <w:rPr>
          <w:rFonts w:eastAsiaTheme="minorEastAsia"/>
          <w:lang w:val="en-US"/>
        </w:rPr>
        <w:t xml:space="preserve">is the one </w:t>
      </w:r>
      <w:r w:rsidR="228EB07C" w:rsidRPr="49329351">
        <w:rPr>
          <w:rFonts w:eastAsiaTheme="minorEastAsia"/>
          <w:lang w:val="en-US"/>
        </w:rPr>
        <w:t xml:space="preserve">chosen since it has the best </w:t>
      </w:r>
      <w:r w:rsidR="595865C6" w:rsidRPr="49329351">
        <w:rPr>
          <w:rFonts w:eastAsiaTheme="minorEastAsia"/>
          <w:lang w:val="en-US"/>
        </w:rPr>
        <w:t>features</w:t>
      </w:r>
      <w:r w:rsidR="17F0886B" w:rsidRPr="49329351">
        <w:rPr>
          <w:rFonts w:eastAsiaTheme="minorEastAsia"/>
          <w:lang w:val="en-US"/>
        </w:rPr>
        <w:t>.</w:t>
      </w:r>
    </w:p>
    <w:tbl>
      <w:tblPr>
        <w:tblStyle w:val="Tablaconcuadrcula"/>
        <w:tblW w:w="0" w:type="auto"/>
        <w:jc w:val="center"/>
        <w:tblLook w:val="06A0" w:firstRow="1" w:lastRow="0" w:firstColumn="1" w:lastColumn="0" w:noHBand="1" w:noVBand="1"/>
      </w:tblPr>
      <w:tblGrid>
        <w:gridCol w:w="2521"/>
        <w:gridCol w:w="2416"/>
        <w:gridCol w:w="1441"/>
        <w:gridCol w:w="1660"/>
      </w:tblGrid>
      <w:tr w:rsidR="0036644E" w:rsidRPr="00A764F0" w14:paraId="48E7E9A7" w14:textId="77777777" w:rsidTr="00250B7D">
        <w:trPr>
          <w:tblHeader/>
          <w:jc w:val="center"/>
        </w:trPr>
        <w:tc>
          <w:tcPr>
            <w:tcW w:w="0" w:type="auto"/>
            <w:gridSpan w:val="4"/>
            <w:shd w:val="clear" w:color="auto" w:fill="D9E2F3" w:themeFill="accent1" w:themeFillTint="33"/>
            <w:vAlign w:val="center"/>
          </w:tcPr>
          <w:p w14:paraId="0B9E09BA" w14:textId="77777777" w:rsidR="0036644E" w:rsidRPr="00C23B22" w:rsidRDefault="0036644E" w:rsidP="00EB3A6E">
            <w:pPr>
              <w:jc w:val="center"/>
              <w:rPr>
                <w:rFonts w:cs="Arial"/>
                <w:lang w:val="en-US"/>
              </w:rPr>
            </w:pPr>
            <w:r w:rsidRPr="00C23B22">
              <w:rPr>
                <w:rFonts w:cs="Arial"/>
                <w:lang w:val="en-US"/>
              </w:rPr>
              <w:t>SATELLITE DESIGN - TRANSCEIVER</w:t>
            </w:r>
          </w:p>
        </w:tc>
      </w:tr>
      <w:tr w:rsidR="0036644E" w:rsidRPr="00A764F0" w14:paraId="2AAE3836" w14:textId="77777777" w:rsidTr="00250B7D">
        <w:trPr>
          <w:tblHeader/>
          <w:jc w:val="center"/>
        </w:trPr>
        <w:tc>
          <w:tcPr>
            <w:tcW w:w="0" w:type="auto"/>
            <w:gridSpan w:val="2"/>
            <w:shd w:val="clear" w:color="auto" w:fill="D9E2F3" w:themeFill="accent1" w:themeFillTint="33"/>
            <w:vAlign w:val="center"/>
          </w:tcPr>
          <w:p w14:paraId="03FB97A5" w14:textId="77777777" w:rsidR="0036644E" w:rsidRPr="00C23B22" w:rsidRDefault="0036644E" w:rsidP="00EB3A6E">
            <w:pPr>
              <w:spacing w:line="259" w:lineRule="auto"/>
              <w:jc w:val="center"/>
              <w:rPr>
                <w:rFonts w:cs="Arial"/>
              </w:rPr>
            </w:pPr>
            <w:r w:rsidRPr="00C23B22">
              <w:rPr>
                <w:rFonts w:cs="Arial"/>
                <w:lang w:val="en-US"/>
              </w:rPr>
              <w:t>Parameters</w:t>
            </w:r>
          </w:p>
        </w:tc>
        <w:tc>
          <w:tcPr>
            <w:tcW w:w="0" w:type="auto"/>
            <w:shd w:val="clear" w:color="auto" w:fill="D9E2F3" w:themeFill="accent1" w:themeFillTint="33"/>
            <w:vAlign w:val="center"/>
          </w:tcPr>
          <w:p w14:paraId="65F53E99" w14:textId="77777777" w:rsidR="0036644E" w:rsidRPr="00C23B22" w:rsidRDefault="0036644E" w:rsidP="00EB3A6E">
            <w:pPr>
              <w:spacing w:line="259" w:lineRule="auto"/>
              <w:jc w:val="center"/>
              <w:rPr>
                <w:rFonts w:cs="Arial"/>
              </w:rPr>
            </w:pPr>
            <w:r w:rsidRPr="00C23B22">
              <w:rPr>
                <w:rFonts w:cs="Arial"/>
              </w:rPr>
              <w:t>Value</w:t>
            </w:r>
          </w:p>
        </w:tc>
        <w:tc>
          <w:tcPr>
            <w:tcW w:w="0" w:type="auto"/>
            <w:shd w:val="clear" w:color="auto" w:fill="D9E2F3" w:themeFill="accent1" w:themeFillTint="33"/>
            <w:vAlign w:val="center"/>
          </w:tcPr>
          <w:p w14:paraId="0C6F737D" w14:textId="77777777" w:rsidR="0036644E" w:rsidRPr="00C23B22" w:rsidRDefault="0036644E" w:rsidP="00EB3A6E">
            <w:pPr>
              <w:spacing w:line="259" w:lineRule="auto"/>
              <w:jc w:val="center"/>
              <w:rPr>
                <w:rFonts w:cs="Arial"/>
                <w:lang w:val="en-US"/>
              </w:rPr>
            </w:pPr>
            <w:r w:rsidRPr="00C23B22">
              <w:rPr>
                <w:rFonts w:cs="Arial"/>
              </w:rPr>
              <w:t>Unit</w:t>
            </w:r>
          </w:p>
        </w:tc>
      </w:tr>
      <w:tr w:rsidR="0036644E" w:rsidRPr="00A764F0" w14:paraId="744945B6" w14:textId="77777777" w:rsidTr="00250B7D">
        <w:trPr>
          <w:tblHeader/>
          <w:jc w:val="center"/>
        </w:trPr>
        <w:tc>
          <w:tcPr>
            <w:tcW w:w="0" w:type="auto"/>
            <w:gridSpan w:val="4"/>
            <w:shd w:val="clear" w:color="auto" w:fill="D9E2F3" w:themeFill="accent1" w:themeFillTint="33"/>
            <w:vAlign w:val="center"/>
          </w:tcPr>
          <w:p w14:paraId="78AF3320" w14:textId="77777777" w:rsidR="0036644E" w:rsidRPr="00C23B22" w:rsidRDefault="0036644E" w:rsidP="00EB3A6E">
            <w:pPr>
              <w:jc w:val="center"/>
              <w:rPr>
                <w:rFonts w:cs="Arial"/>
              </w:rPr>
            </w:pPr>
            <w:r w:rsidRPr="00C23B22">
              <w:rPr>
                <w:rFonts w:cs="Arial"/>
              </w:rPr>
              <w:t>General Characteristics</w:t>
            </w:r>
          </w:p>
        </w:tc>
      </w:tr>
      <w:tr w:rsidR="0036644E" w:rsidRPr="00A764F0" w14:paraId="038DE6DA" w14:textId="77777777" w:rsidTr="00250B7D">
        <w:trPr>
          <w:tblHeader/>
          <w:jc w:val="center"/>
        </w:trPr>
        <w:tc>
          <w:tcPr>
            <w:tcW w:w="0" w:type="auto"/>
            <w:shd w:val="clear" w:color="auto" w:fill="B4C6E7" w:themeFill="accent1" w:themeFillTint="66"/>
            <w:vAlign w:val="center"/>
          </w:tcPr>
          <w:p w14:paraId="3A045752" w14:textId="77777777" w:rsidR="0036644E" w:rsidRPr="00C23B22" w:rsidRDefault="0081710D" w:rsidP="00EB3A6E">
            <w:pPr>
              <w:jc w:val="center"/>
              <w:rPr>
                <w:rFonts w:cs="Arial"/>
                <w:lang w:val="en-US"/>
              </w:rPr>
            </w:pPr>
            <m:oMathPara>
              <m:oMath>
                <m:sSub>
                  <m:sSubPr>
                    <m:ctrlPr>
                      <w:rPr>
                        <w:rFonts w:ascii="Cambria Math" w:hAnsi="Cambria Math"/>
                        <w:i/>
                      </w:rPr>
                    </m:ctrlPr>
                  </m:sSubPr>
                  <m:e>
                    <m:r>
                      <w:rPr>
                        <w:rFonts w:ascii="Cambria Math" w:hAnsi="Cambria Math"/>
                      </w:rPr>
                      <m:t>M</m:t>
                    </m:r>
                  </m:e>
                  <m:sub>
                    <m:r>
                      <w:rPr>
                        <w:rFonts w:ascii="Cambria Math" w:hAnsi="Cambria Math"/>
                      </w:rPr>
                      <m:t>T, SAT</m:t>
                    </m:r>
                  </m:sub>
                </m:sSub>
              </m:oMath>
            </m:oMathPara>
          </w:p>
        </w:tc>
        <w:tc>
          <w:tcPr>
            <w:tcW w:w="0" w:type="auto"/>
            <w:shd w:val="clear" w:color="auto" w:fill="B4C6E7" w:themeFill="accent1" w:themeFillTint="66"/>
            <w:vAlign w:val="center"/>
          </w:tcPr>
          <w:p w14:paraId="5396B689" w14:textId="77777777" w:rsidR="0036644E" w:rsidRPr="00C23B22" w:rsidRDefault="0036644E" w:rsidP="00EB3A6E">
            <w:pPr>
              <w:jc w:val="center"/>
              <w:rPr>
                <w:rFonts w:cs="Arial"/>
                <w:lang w:val="en-US"/>
              </w:rPr>
            </w:pPr>
            <w:r w:rsidRPr="00C23B22">
              <w:rPr>
                <w:rFonts w:cs="Arial"/>
                <w:lang w:val="en-US"/>
              </w:rPr>
              <w:t>Transceiver mass</w:t>
            </w:r>
          </w:p>
        </w:tc>
        <w:tc>
          <w:tcPr>
            <w:tcW w:w="0" w:type="auto"/>
            <w:vAlign w:val="center"/>
          </w:tcPr>
          <w:p w14:paraId="57E58620" w14:textId="77777777" w:rsidR="0036644E" w:rsidRPr="00C23B22" w:rsidRDefault="0036644E" w:rsidP="00EB3A6E">
            <w:pPr>
              <w:jc w:val="center"/>
              <w:rPr>
                <w:rFonts w:cs="Arial"/>
              </w:rPr>
            </w:pPr>
            <w:r w:rsidRPr="00C23B22">
              <w:rPr>
                <w:rFonts w:cs="Arial"/>
              </w:rPr>
              <w:t>0,191</w:t>
            </w:r>
          </w:p>
        </w:tc>
        <w:tc>
          <w:tcPr>
            <w:tcW w:w="0" w:type="auto"/>
            <w:vAlign w:val="center"/>
          </w:tcPr>
          <w:p w14:paraId="1B576A18" w14:textId="77777777" w:rsidR="0036644E" w:rsidRPr="00C23B22" w:rsidRDefault="0036644E" w:rsidP="00EB3A6E">
            <w:pPr>
              <w:jc w:val="center"/>
              <w:rPr>
                <w:rFonts w:cs="Arial"/>
              </w:rPr>
            </w:pPr>
            <w:r w:rsidRPr="00C23B22">
              <w:rPr>
                <w:rFonts w:cs="Arial"/>
              </w:rPr>
              <w:t>kg</w:t>
            </w:r>
          </w:p>
        </w:tc>
      </w:tr>
      <w:tr w:rsidR="0036644E" w:rsidRPr="00A764F0" w14:paraId="0B05614C" w14:textId="77777777" w:rsidTr="00250B7D">
        <w:trPr>
          <w:tblHeader/>
          <w:jc w:val="center"/>
        </w:trPr>
        <w:tc>
          <w:tcPr>
            <w:tcW w:w="0" w:type="auto"/>
            <w:shd w:val="clear" w:color="auto" w:fill="B4C6E7" w:themeFill="accent1" w:themeFillTint="66"/>
            <w:vAlign w:val="center"/>
          </w:tcPr>
          <w:p w14:paraId="75DDDB49" w14:textId="77777777" w:rsidR="0036644E" w:rsidRPr="00C23B22" w:rsidRDefault="0081710D" w:rsidP="00EB3A6E">
            <w:pPr>
              <w:jc w:val="center"/>
              <w:rPr>
                <w:rFonts w:cs="Arial"/>
              </w:rPr>
            </w:pPr>
            <m:oMath>
              <m:sSub>
                <m:sSubPr>
                  <m:ctrlPr>
                    <w:rPr>
                      <w:rFonts w:ascii="Cambria Math" w:hAnsi="Cambria Math"/>
                      <w:i/>
                    </w:rPr>
                  </m:ctrlPr>
                </m:sSubPr>
                <m:e>
                  <m:r>
                    <w:rPr>
                      <w:rFonts w:ascii="Cambria Math" w:hAnsi="Cambria Math"/>
                    </w:rPr>
                    <m:t>L</m:t>
                  </m:r>
                </m:e>
                <m:sub>
                  <m:r>
                    <w:rPr>
                      <w:rFonts w:ascii="Cambria Math" w:hAnsi="Cambria Math"/>
                    </w:rPr>
                    <m:t>T, SAT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 SAT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 SAT</m:t>
                  </m:r>
                </m:sub>
              </m:sSub>
            </m:oMath>
            <w:r w:rsidR="0036644E" w:rsidRPr="00C23B22">
              <w:rPr>
                <w:rFonts w:eastAsiaTheme="minorEastAsia" w:cs="Arial"/>
              </w:rPr>
              <w:t xml:space="preserve"> </w:t>
            </w:r>
          </w:p>
        </w:tc>
        <w:tc>
          <w:tcPr>
            <w:tcW w:w="0" w:type="auto"/>
            <w:shd w:val="clear" w:color="auto" w:fill="B4C6E7" w:themeFill="accent1" w:themeFillTint="66"/>
            <w:vAlign w:val="center"/>
          </w:tcPr>
          <w:p w14:paraId="5B327229" w14:textId="77777777" w:rsidR="0036644E" w:rsidRPr="00C23B22" w:rsidRDefault="0036644E" w:rsidP="00EB3A6E">
            <w:pPr>
              <w:jc w:val="center"/>
              <w:rPr>
                <w:rFonts w:cs="Arial"/>
                <w:lang w:val="en-US"/>
              </w:rPr>
            </w:pPr>
            <w:r w:rsidRPr="00C23B22">
              <w:rPr>
                <w:rFonts w:cs="Arial"/>
                <w:lang w:val="en-US"/>
              </w:rPr>
              <w:t>Transceiver dimensions</w:t>
            </w:r>
          </w:p>
        </w:tc>
        <w:tc>
          <w:tcPr>
            <w:tcW w:w="0" w:type="auto"/>
            <w:vAlign w:val="center"/>
          </w:tcPr>
          <w:p w14:paraId="39526570" w14:textId="77777777" w:rsidR="0036644E" w:rsidRPr="00C23B22" w:rsidRDefault="0036644E" w:rsidP="00EB3A6E">
            <w:pPr>
              <w:jc w:val="center"/>
              <w:rPr>
                <w:rFonts w:cs="Arial"/>
              </w:rPr>
            </w:pPr>
            <w:r w:rsidRPr="00C23B22">
              <w:rPr>
                <w:rFonts w:cs="Arial"/>
              </w:rPr>
              <w:t>93 x 87,2 x 17</w:t>
            </w:r>
          </w:p>
        </w:tc>
        <w:tc>
          <w:tcPr>
            <w:tcW w:w="0" w:type="auto"/>
            <w:vAlign w:val="center"/>
          </w:tcPr>
          <w:p w14:paraId="290A4BA9" w14:textId="77777777" w:rsidR="0036644E" w:rsidRPr="00C23B22" w:rsidRDefault="0036644E" w:rsidP="00EB3A6E">
            <w:pPr>
              <w:jc w:val="center"/>
              <w:rPr>
                <w:rFonts w:cs="Arial"/>
              </w:rPr>
            </w:pPr>
            <w:r w:rsidRPr="00C23B22">
              <w:rPr>
                <w:rFonts w:cs="Arial"/>
              </w:rPr>
              <w:t>mm x mm x mm</w:t>
            </w:r>
          </w:p>
        </w:tc>
      </w:tr>
      <w:tr w:rsidR="0036644E" w:rsidRPr="00A764F0" w14:paraId="069A6FF3" w14:textId="77777777" w:rsidTr="00250B7D">
        <w:trPr>
          <w:tblHeader/>
          <w:jc w:val="center"/>
        </w:trPr>
        <w:tc>
          <w:tcPr>
            <w:tcW w:w="0" w:type="auto"/>
            <w:gridSpan w:val="4"/>
            <w:shd w:val="clear" w:color="auto" w:fill="D9E2F3" w:themeFill="accent1" w:themeFillTint="33"/>
            <w:vAlign w:val="center"/>
          </w:tcPr>
          <w:p w14:paraId="68725E59" w14:textId="77777777" w:rsidR="0036644E" w:rsidRPr="00C23B22" w:rsidRDefault="0036644E" w:rsidP="00EB3A6E">
            <w:pPr>
              <w:jc w:val="center"/>
              <w:rPr>
                <w:rFonts w:cs="Arial"/>
              </w:rPr>
            </w:pPr>
            <w:r w:rsidRPr="00C23B22">
              <w:rPr>
                <w:rFonts w:cs="Arial"/>
              </w:rPr>
              <w:t>Receiver Characteristics (TC)</w:t>
            </w:r>
          </w:p>
        </w:tc>
      </w:tr>
      <w:tr w:rsidR="0036644E" w:rsidRPr="00A764F0" w14:paraId="471E5D72" w14:textId="77777777" w:rsidTr="00250B7D">
        <w:trPr>
          <w:tblHeader/>
          <w:jc w:val="center"/>
        </w:trPr>
        <w:tc>
          <w:tcPr>
            <w:tcW w:w="0" w:type="auto"/>
            <w:shd w:val="clear" w:color="auto" w:fill="B4C6E7" w:themeFill="accent1" w:themeFillTint="66"/>
            <w:vAlign w:val="center"/>
          </w:tcPr>
          <w:p w14:paraId="6DC57B2A" w14:textId="77777777" w:rsidR="0036644E" w:rsidRPr="00C23B22" w:rsidRDefault="0081710D" w:rsidP="00EB3A6E">
            <w:pPr>
              <w:spacing w:line="259" w:lineRule="auto"/>
              <w:jc w:val="center"/>
              <w:rPr>
                <w:rFonts w:cs="Arial"/>
              </w:rPr>
            </w:pPr>
            <m:oMathPara>
              <m:oMath>
                <m:sSub>
                  <m:sSubPr>
                    <m:ctrlPr>
                      <w:rPr>
                        <w:rFonts w:ascii="Cambria Math" w:hAnsi="Cambria Math" w:cs="Arial"/>
                        <w:i/>
                      </w:rPr>
                    </m:ctrlPr>
                  </m:sSubPr>
                  <m:e>
                    <m:r>
                      <w:rPr>
                        <w:rFonts w:ascii="Cambria Math" w:hAnsi="Cambria Math" w:cs="Arial"/>
                      </w:rPr>
                      <m:t>G</m:t>
                    </m:r>
                  </m:e>
                  <m:sub>
                    <m:r>
                      <w:rPr>
                        <w:rFonts w:ascii="Cambria Math" w:hAnsi="Cambria Math" w:cs="Arial"/>
                      </w:rPr>
                      <m:t>TC, SAT</m:t>
                    </m:r>
                  </m:sub>
                </m:sSub>
              </m:oMath>
            </m:oMathPara>
          </w:p>
        </w:tc>
        <w:tc>
          <w:tcPr>
            <w:tcW w:w="0" w:type="auto"/>
            <w:shd w:val="clear" w:color="auto" w:fill="B4C6E7" w:themeFill="accent1" w:themeFillTint="66"/>
            <w:vAlign w:val="center"/>
          </w:tcPr>
          <w:p w14:paraId="4C12FBCF" w14:textId="77777777" w:rsidR="0036644E" w:rsidRPr="00C23B22" w:rsidRDefault="0036644E" w:rsidP="00EB3A6E">
            <w:pPr>
              <w:spacing w:line="259" w:lineRule="auto"/>
              <w:jc w:val="center"/>
              <w:rPr>
                <w:rFonts w:cs="Arial"/>
              </w:rPr>
            </w:pPr>
            <w:r w:rsidRPr="00C23B22">
              <w:rPr>
                <w:rFonts w:cs="Arial"/>
              </w:rPr>
              <w:t>Receiver Power</w:t>
            </w:r>
          </w:p>
        </w:tc>
        <w:tc>
          <w:tcPr>
            <w:tcW w:w="0" w:type="auto"/>
            <w:vAlign w:val="center"/>
          </w:tcPr>
          <w:p w14:paraId="0F53104A" w14:textId="77777777" w:rsidR="0036644E" w:rsidRPr="00C23B22" w:rsidRDefault="0036644E" w:rsidP="00EB3A6E">
            <w:pPr>
              <w:jc w:val="center"/>
              <w:rPr>
                <w:rFonts w:cs="Arial"/>
                <w:lang w:val="en-US"/>
              </w:rPr>
            </w:pPr>
            <w:r w:rsidRPr="00C23B22">
              <w:rPr>
                <w:rFonts w:cs="Arial"/>
                <w:lang w:val="en-US"/>
              </w:rPr>
              <w:t>30</w:t>
            </w:r>
          </w:p>
        </w:tc>
        <w:tc>
          <w:tcPr>
            <w:tcW w:w="0" w:type="auto"/>
            <w:vAlign w:val="center"/>
          </w:tcPr>
          <w:p w14:paraId="00A4A36E" w14:textId="77777777" w:rsidR="0036644E" w:rsidRPr="00C23B22" w:rsidRDefault="0036644E" w:rsidP="00EB3A6E">
            <w:pPr>
              <w:spacing w:line="259" w:lineRule="auto"/>
              <w:jc w:val="center"/>
              <w:rPr>
                <w:rFonts w:cs="Arial"/>
                <w:lang w:val="en-US"/>
              </w:rPr>
            </w:pPr>
            <w:r w:rsidRPr="00C23B22">
              <w:rPr>
                <w:rFonts w:cs="Arial"/>
                <w:lang w:val="en-US"/>
              </w:rPr>
              <w:t>dBm</w:t>
            </w:r>
          </w:p>
        </w:tc>
      </w:tr>
      <w:tr w:rsidR="0036644E" w:rsidRPr="00A764F0" w14:paraId="7D1470B8" w14:textId="77777777" w:rsidTr="00250B7D">
        <w:trPr>
          <w:tblHeader/>
          <w:jc w:val="center"/>
        </w:trPr>
        <w:tc>
          <w:tcPr>
            <w:tcW w:w="0" w:type="auto"/>
            <w:shd w:val="clear" w:color="auto" w:fill="B4C6E7" w:themeFill="accent1" w:themeFillTint="66"/>
            <w:vAlign w:val="center"/>
          </w:tcPr>
          <w:p w14:paraId="72F3B7E0" w14:textId="77777777" w:rsidR="0036644E" w:rsidRPr="00C23B22" w:rsidRDefault="0081710D" w:rsidP="00EB3A6E">
            <w:pPr>
              <w:spacing w:line="259" w:lineRule="auto"/>
              <w:jc w:val="center"/>
              <w:rPr>
                <w:rFonts w:cs="Arial"/>
              </w:rPr>
            </w:pPr>
            <m:oMathPara>
              <m:oMath>
                <m:sSub>
                  <m:sSubPr>
                    <m:ctrlPr>
                      <w:rPr>
                        <w:rFonts w:ascii="Cambria Math" w:hAnsi="Cambria Math"/>
                        <w:i/>
                      </w:rPr>
                    </m:ctrlPr>
                  </m:sSubPr>
                  <m:e>
                    <m:r>
                      <w:rPr>
                        <w:rFonts w:ascii="Cambria Math" w:hAnsi="Cambria Math"/>
                      </w:rPr>
                      <m:t>P</m:t>
                    </m:r>
                  </m:e>
                  <m:sub>
                    <m:r>
                      <w:rPr>
                        <w:rFonts w:ascii="Cambria Math" w:hAnsi="Cambria Math"/>
                      </w:rPr>
                      <m:t>TC, SAT</m:t>
                    </m:r>
                  </m:sub>
                </m:sSub>
              </m:oMath>
            </m:oMathPara>
          </w:p>
        </w:tc>
        <w:tc>
          <w:tcPr>
            <w:tcW w:w="0" w:type="auto"/>
            <w:shd w:val="clear" w:color="auto" w:fill="B4C6E7" w:themeFill="accent1" w:themeFillTint="66"/>
            <w:vAlign w:val="center"/>
          </w:tcPr>
          <w:p w14:paraId="0AE21366" w14:textId="77777777" w:rsidR="0036644E" w:rsidRPr="00C23B22" w:rsidRDefault="0036644E" w:rsidP="00EB3A6E">
            <w:pPr>
              <w:spacing w:line="259" w:lineRule="auto"/>
              <w:jc w:val="center"/>
              <w:rPr>
                <w:rFonts w:cs="Arial"/>
              </w:rPr>
            </w:pPr>
            <w:r w:rsidRPr="00C23B22">
              <w:rPr>
                <w:rFonts w:cs="Arial"/>
              </w:rPr>
              <w:t>Receiver Input Power</w:t>
            </w:r>
          </w:p>
        </w:tc>
        <w:tc>
          <w:tcPr>
            <w:tcW w:w="0" w:type="auto"/>
            <w:vAlign w:val="center"/>
          </w:tcPr>
          <w:p w14:paraId="1E0EEFD2" w14:textId="77777777" w:rsidR="0036644E" w:rsidRPr="00C23B22" w:rsidRDefault="0036644E" w:rsidP="00EB3A6E">
            <w:pPr>
              <w:spacing w:line="259" w:lineRule="auto"/>
              <w:jc w:val="center"/>
              <w:rPr>
                <w:rFonts w:cs="Arial"/>
                <w:lang w:val="en-US"/>
              </w:rPr>
            </w:pPr>
            <w:r w:rsidRPr="00C23B22">
              <w:rPr>
                <w:rFonts w:cs="Arial"/>
                <w:lang w:val="en-US"/>
              </w:rPr>
              <w:t>0,7</w:t>
            </w:r>
          </w:p>
        </w:tc>
        <w:tc>
          <w:tcPr>
            <w:tcW w:w="0" w:type="auto"/>
            <w:vAlign w:val="center"/>
          </w:tcPr>
          <w:p w14:paraId="3E1314DE" w14:textId="77777777" w:rsidR="0036644E" w:rsidRPr="00C23B22" w:rsidRDefault="0036644E" w:rsidP="00EB3A6E">
            <w:pPr>
              <w:jc w:val="center"/>
              <w:rPr>
                <w:rFonts w:cs="Arial"/>
                <w:lang w:val="en-US"/>
              </w:rPr>
            </w:pPr>
            <w:r w:rsidRPr="00C23B22">
              <w:rPr>
                <w:rFonts w:cs="Arial"/>
                <w:lang w:val="en-US"/>
              </w:rPr>
              <w:t>W</w:t>
            </w:r>
          </w:p>
        </w:tc>
      </w:tr>
      <w:tr w:rsidR="0036644E" w:rsidRPr="003127F9" w14:paraId="5C11C13E" w14:textId="77777777" w:rsidTr="00250B7D">
        <w:trPr>
          <w:tblHeader/>
          <w:jc w:val="center"/>
        </w:trPr>
        <w:tc>
          <w:tcPr>
            <w:tcW w:w="0" w:type="auto"/>
            <w:gridSpan w:val="4"/>
            <w:shd w:val="clear" w:color="auto" w:fill="D9E2F3" w:themeFill="accent1" w:themeFillTint="33"/>
            <w:vAlign w:val="center"/>
          </w:tcPr>
          <w:p w14:paraId="14354E83" w14:textId="77777777" w:rsidR="0036644E" w:rsidRPr="00C23B22" w:rsidRDefault="0036644E" w:rsidP="00EB3A6E">
            <w:pPr>
              <w:jc w:val="center"/>
              <w:rPr>
                <w:rFonts w:cs="Arial"/>
                <w:lang w:val="en-US"/>
              </w:rPr>
            </w:pPr>
            <w:r w:rsidRPr="00C23B22">
              <w:rPr>
                <w:rFonts w:cs="Arial"/>
                <w:lang w:val="en-US"/>
              </w:rPr>
              <w:t>Transmitter Characteristics (TM)</w:t>
            </w:r>
          </w:p>
        </w:tc>
      </w:tr>
      <w:tr w:rsidR="0036644E" w:rsidRPr="003127F9" w14:paraId="60232C0C" w14:textId="77777777" w:rsidTr="00250B7D">
        <w:trPr>
          <w:tblHeader/>
          <w:jc w:val="center"/>
        </w:trPr>
        <w:tc>
          <w:tcPr>
            <w:tcW w:w="0" w:type="auto"/>
            <w:shd w:val="clear" w:color="auto" w:fill="B4C6E7" w:themeFill="accent1" w:themeFillTint="66"/>
            <w:vAlign w:val="center"/>
          </w:tcPr>
          <w:p w14:paraId="302F5692" w14:textId="77777777" w:rsidR="0036644E" w:rsidRPr="00C23B22" w:rsidRDefault="0081710D" w:rsidP="00EB3A6E">
            <w:pPr>
              <w:jc w:val="center"/>
              <w:rPr>
                <w:rFonts w:eastAsia="Calibri" w:cs="Arial"/>
              </w:rPr>
            </w:pPr>
            <m:oMathPara>
              <m:oMath>
                <m:sSub>
                  <m:sSubPr>
                    <m:ctrlPr>
                      <w:rPr>
                        <w:rFonts w:ascii="Cambria Math" w:hAnsi="Cambria Math" w:cs="Arial"/>
                        <w:i/>
                      </w:rPr>
                    </m:ctrlPr>
                  </m:sSubPr>
                  <m:e>
                    <m:r>
                      <w:rPr>
                        <w:rFonts w:ascii="Cambria Math" w:hAnsi="Cambria Math" w:cs="Arial"/>
                      </w:rPr>
                      <m:t>G</m:t>
                    </m:r>
                  </m:e>
                  <m:sub>
                    <m:r>
                      <w:rPr>
                        <w:rFonts w:ascii="Cambria Math" w:hAnsi="Cambria Math" w:cs="Arial"/>
                      </w:rPr>
                      <m:t>TM, SAT</m:t>
                    </m:r>
                  </m:sub>
                </m:sSub>
              </m:oMath>
            </m:oMathPara>
          </w:p>
        </w:tc>
        <w:tc>
          <w:tcPr>
            <w:tcW w:w="0" w:type="auto"/>
            <w:shd w:val="clear" w:color="auto" w:fill="B4C6E7" w:themeFill="accent1" w:themeFillTint="66"/>
            <w:vAlign w:val="center"/>
          </w:tcPr>
          <w:p w14:paraId="2318D9DC" w14:textId="77777777" w:rsidR="0036644E" w:rsidRPr="00C23B22" w:rsidRDefault="0036644E" w:rsidP="00EB3A6E">
            <w:pPr>
              <w:jc w:val="center"/>
              <w:rPr>
                <w:rFonts w:cs="Arial"/>
                <w:lang w:val="en-US"/>
              </w:rPr>
            </w:pPr>
            <w:r w:rsidRPr="00C23B22">
              <w:rPr>
                <w:rFonts w:cs="Arial"/>
                <w:lang w:val="en-US"/>
              </w:rPr>
              <w:t>Transmitter Power</w:t>
            </w:r>
          </w:p>
        </w:tc>
        <w:tc>
          <w:tcPr>
            <w:tcW w:w="0" w:type="auto"/>
            <w:vAlign w:val="center"/>
          </w:tcPr>
          <w:p w14:paraId="0B6A96F4" w14:textId="77777777" w:rsidR="0036644E" w:rsidRPr="00C23B22" w:rsidRDefault="0036644E" w:rsidP="00EB3A6E">
            <w:pPr>
              <w:jc w:val="center"/>
              <w:rPr>
                <w:rFonts w:cs="Arial"/>
                <w:lang w:val="en-US"/>
              </w:rPr>
            </w:pPr>
            <w:r w:rsidRPr="00C23B22">
              <w:rPr>
                <w:rFonts w:cs="Arial"/>
                <w:lang w:val="en-US"/>
              </w:rPr>
              <w:t>30</w:t>
            </w:r>
          </w:p>
        </w:tc>
        <w:tc>
          <w:tcPr>
            <w:tcW w:w="0" w:type="auto"/>
            <w:vAlign w:val="center"/>
          </w:tcPr>
          <w:p w14:paraId="132DD3CD" w14:textId="77777777" w:rsidR="0036644E" w:rsidRPr="00C23B22" w:rsidRDefault="0036644E" w:rsidP="00EB3A6E">
            <w:pPr>
              <w:jc w:val="center"/>
              <w:rPr>
                <w:rFonts w:cs="Arial"/>
                <w:lang w:val="en-US"/>
              </w:rPr>
            </w:pPr>
            <w:r w:rsidRPr="00C23B22">
              <w:rPr>
                <w:rFonts w:cs="Arial"/>
                <w:lang w:val="en-US"/>
              </w:rPr>
              <w:t>dBm</w:t>
            </w:r>
          </w:p>
        </w:tc>
      </w:tr>
      <w:tr w:rsidR="0036644E" w:rsidRPr="003127F9" w14:paraId="71BA81C6" w14:textId="77777777" w:rsidTr="00250B7D">
        <w:trPr>
          <w:tblHeader/>
          <w:jc w:val="center"/>
        </w:trPr>
        <w:tc>
          <w:tcPr>
            <w:tcW w:w="0" w:type="auto"/>
            <w:shd w:val="clear" w:color="auto" w:fill="B4C6E7" w:themeFill="accent1" w:themeFillTint="66"/>
            <w:vAlign w:val="center"/>
          </w:tcPr>
          <w:p w14:paraId="405DBAA0" w14:textId="77777777" w:rsidR="0036644E" w:rsidRPr="00C23B22" w:rsidRDefault="0081710D" w:rsidP="00EB3A6E">
            <w:pPr>
              <w:jc w:val="center"/>
              <w:rPr>
                <w:rFonts w:eastAsia="Calibri" w:cs="Arial"/>
              </w:rPr>
            </w:pPr>
            <m:oMathPara>
              <m:oMath>
                <m:sSub>
                  <m:sSubPr>
                    <m:ctrlPr>
                      <w:rPr>
                        <w:rFonts w:ascii="Cambria Math" w:hAnsi="Cambria Math"/>
                        <w:i/>
                      </w:rPr>
                    </m:ctrlPr>
                  </m:sSubPr>
                  <m:e>
                    <m:r>
                      <w:rPr>
                        <w:rFonts w:ascii="Cambria Math" w:hAnsi="Cambria Math"/>
                      </w:rPr>
                      <m:t>P</m:t>
                    </m:r>
                  </m:e>
                  <m:sub>
                    <m:r>
                      <w:rPr>
                        <w:rFonts w:ascii="Cambria Math" w:hAnsi="Cambria Math"/>
                      </w:rPr>
                      <m:t>TM, SAT</m:t>
                    </m:r>
                  </m:sub>
                </m:sSub>
              </m:oMath>
            </m:oMathPara>
          </w:p>
        </w:tc>
        <w:tc>
          <w:tcPr>
            <w:tcW w:w="0" w:type="auto"/>
            <w:shd w:val="clear" w:color="auto" w:fill="B4C6E7" w:themeFill="accent1" w:themeFillTint="66"/>
            <w:vAlign w:val="center"/>
          </w:tcPr>
          <w:p w14:paraId="66CD6609" w14:textId="77777777" w:rsidR="0036644E" w:rsidRPr="00C23B22" w:rsidRDefault="0036644E" w:rsidP="00EB3A6E">
            <w:pPr>
              <w:jc w:val="center"/>
              <w:rPr>
                <w:rFonts w:cs="Arial"/>
                <w:lang w:val="en-US"/>
              </w:rPr>
            </w:pPr>
            <w:r w:rsidRPr="00C23B22">
              <w:rPr>
                <w:rFonts w:cs="Arial"/>
                <w:lang w:val="en-US"/>
              </w:rPr>
              <w:t>Transmitter Input Power</w:t>
            </w:r>
          </w:p>
        </w:tc>
        <w:tc>
          <w:tcPr>
            <w:tcW w:w="0" w:type="auto"/>
            <w:vAlign w:val="center"/>
          </w:tcPr>
          <w:p w14:paraId="70D06645" w14:textId="77777777" w:rsidR="0036644E" w:rsidRPr="00C23B22" w:rsidRDefault="0036644E" w:rsidP="00EB3A6E">
            <w:pPr>
              <w:jc w:val="center"/>
              <w:rPr>
                <w:rFonts w:cs="Arial"/>
                <w:lang w:val="en-US"/>
              </w:rPr>
            </w:pPr>
            <w:r w:rsidRPr="00C23B22">
              <w:rPr>
                <w:rFonts w:cs="Arial"/>
                <w:lang w:val="en-US"/>
              </w:rPr>
              <w:t>5,9</w:t>
            </w:r>
          </w:p>
        </w:tc>
        <w:tc>
          <w:tcPr>
            <w:tcW w:w="0" w:type="auto"/>
            <w:vAlign w:val="center"/>
          </w:tcPr>
          <w:p w14:paraId="05F060B4" w14:textId="77777777" w:rsidR="0036644E" w:rsidRPr="00C23B22" w:rsidRDefault="0036644E" w:rsidP="00EB3A6E">
            <w:pPr>
              <w:jc w:val="center"/>
              <w:rPr>
                <w:rFonts w:cs="Arial"/>
                <w:lang w:val="en-US"/>
              </w:rPr>
            </w:pPr>
            <w:r w:rsidRPr="00C23B22">
              <w:rPr>
                <w:rFonts w:cs="Arial"/>
                <w:lang w:val="en-US"/>
              </w:rPr>
              <w:t>W</w:t>
            </w:r>
          </w:p>
        </w:tc>
      </w:tr>
    </w:tbl>
    <w:p w14:paraId="25A8A6F9" w14:textId="2E45FFA9" w:rsidR="00032E0D" w:rsidRDefault="00625B53" w:rsidP="00250B7D">
      <w:pPr>
        <w:pStyle w:val="Descripcin"/>
        <w:jc w:val="center"/>
        <w:rPr>
          <w:lang w:val="en-US"/>
        </w:rPr>
      </w:pPr>
      <w:r w:rsidRPr="00F15B9C">
        <w:rPr>
          <w:b/>
        </w:rPr>
        <w:t xml:space="preserve">Table </w:t>
      </w:r>
      <w:r w:rsidR="00A23252">
        <w:rPr>
          <w:b/>
          <w:bCs/>
        </w:rPr>
        <w:fldChar w:fldCharType="begin"/>
      </w:r>
      <w:r w:rsidR="00A23252">
        <w:rPr>
          <w:b/>
          <w:bCs/>
        </w:rPr>
        <w:instrText xml:space="preserve"> STYLEREF 2 \s </w:instrText>
      </w:r>
      <w:r w:rsidR="00A23252">
        <w:rPr>
          <w:b/>
          <w:bCs/>
        </w:rPr>
        <w:fldChar w:fldCharType="separate"/>
      </w:r>
      <w:r w:rsidR="00626EB2">
        <w:rPr>
          <w:b/>
          <w:bCs/>
          <w:noProof/>
        </w:rPr>
        <w:t>4.3</w:t>
      </w:r>
      <w:r w:rsidR="00A23252">
        <w:rPr>
          <w:b/>
          <w:bCs/>
        </w:rPr>
        <w:fldChar w:fldCharType="end"/>
      </w:r>
      <w:r w:rsidR="00A23252">
        <w:rPr>
          <w:b/>
          <w:bCs/>
        </w:rPr>
        <w:t>.</w:t>
      </w:r>
      <w:r w:rsidR="00A23252">
        <w:rPr>
          <w:b/>
          <w:bCs/>
        </w:rPr>
        <w:fldChar w:fldCharType="begin"/>
      </w:r>
      <w:r w:rsidR="00A23252">
        <w:rPr>
          <w:b/>
          <w:bCs/>
        </w:rPr>
        <w:instrText xml:space="preserve"> SEQ Table \* ARABIC \s 2 </w:instrText>
      </w:r>
      <w:r w:rsidR="00A23252">
        <w:rPr>
          <w:b/>
          <w:bCs/>
        </w:rPr>
        <w:fldChar w:fldCharType="separate"/>
      </w:r>
      <w:r w:rsidR="00626EB2">
        <w:rPr>
          <w:b/>
          <w:bCs/>
          <w:noProof/>
        </w:rPr>
        <w:t>4</w:t>
      </w:r>
      <w:r w:rsidR="00A23252">
        <w:rPr>
          <w:b/>
          <w:bCs/>
        </w:rPr>
        <w:fldChar w:fldCharType="end"/>
      </w:r>
      <w:r>
        <w:t>: Transceiver Characteristics</w:t>
      </w:r>
    </w:p>
    <w:p w14:paraId="7488908C" w14:textId="6780A1F6" w:rsidR="00161EF4" w:rsidRDefault="0036644E" w:rsidP="00250B7D">
      <w:pPr>
        <w:jc w:val="center"/>
        <w:rPr>
          <w:rFonts w:eastAsiaTheme="minorEastAsia"/>
          <w:lang w:val="en-US"/>
        </w:rPr>
      </w:pPr>
      <w:r>
        <w:rPr>
          <w:noProof/>
        </w:rPr>
        <w:drawing>
          <wp:inline distT="0" distB="0" distL="0" distR="0" wp14:anchorId="4CD242D1" wp14:editId="1E8ED391">
            <wp:extent cx="2614669" cy="2279560"/>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28">
                      <a:extLst>
                        <a:ext uri="{28A0092B-C50C-407E-A947-70E740481C1C}">
                          <a14:useLocalDpi xmlns:a14="http://schemas.microsoft.com/office/drawing/2010/main" val="0"/>
                        </a:ext>
                      </a:extLst>
                    </a:blip>
                    <a:stretch>
                      <a:fillRect/>
                    </a:stretch>
                  </pic:blipFill>
                  <pic:spPr>
                    <a:xfrm>
                      <a:off x="0" y="0"/>
                      <a:ext cx="2614669" cy="2279560"/>
                    </a:xfrm>
                    <a:prstGeom prst="rect">
                      <a:avLst/>
                    </a:prstGeom>
                  </pic:spPr>
                </pic:pic>
              </a:graphicData>
            </a:graphic>
          </wp:inline>
        </w:drawing>
      </w:r>
    </w:p>
    <w:p w14:paraId="61862D11" w14:textId="4CB91B15" w:rsidR="00250B7D" w:rsidRPr="00250B7D" w:rsidRDefault="009E6639" w:rsidP="00250B7D">
      <w:pPr>
        <w:pStyle w:val="Descripcin"/>
        <w:jc w:val="center"/>
        <w:rPr>
          <w:noProof/>
          <w:lang w:val="en-US"/>
        </w:rPr>
      </w:pPr>
      <w:r w:rsidRPr="009E6639">
        <w:rPr>
          <w:b/>
          <w:bCs/>
          <w:lang w:val="en-US"/>
        </w:rPr>
        <w:t xml:space="preserve">Figure </w:t>
      </w:r>
      <w:r w:rsidRPr="00B61E6F">
        <w:rPr>
          <w:b/>
          <w:bCs/>
        </w:rPr>
        <w:fldChar w:fldCharType="begin"/>
      </w:r>
      <w:r w:rsidRPr="009E6639">
        <w:rPr>
          <w:b/>
          <w:bCs/>
          <w:lang w:val="en-US"/>
        </w:rPr>
        <w:instrText xml:space="preserve"> STYLEREF 2 \s </w:instrText>
      </w:r>
      <w:r w:rsidRPr="00B61E6F">
        <w:rPr>
          <w:b/>
          <w:bCs/>
        </w:rPr>
        <w:fldChar w:fldCharType="separate"/>
      </w:r>
      <w:r w:rsidR="00626EB2">
        <w:rPr>
          <w:b/>
          <w:bCs/>
          <w:noProof/>
          <w:lang w:val="en-US"/>
        </w:rPr>
        <w:t>4.3</w:t>
      </w:r>
      <w:r w:rsidRPr="00B61E6F">
        <w:rPr>
          <w:b/>
          <w:bCs/>
        </w:rPr>
        <w:fldChar w:fldCharType="end"/>
      </w:r>
      <w:r w:rsidRPr="009E6639">
        <w:rPr>
          <w:b/>
          <w:bCs/>
          <w:lang w:val="en-US"/>
        </w:rPr>
        <w:t>.</w:t>
      </w:r>
      <w:r w:rsidRPr="00B61E6F">
        <w:rPr>
          <w:b/>
          <w:bCs/>
        </w:rPr>
        <w:fldChar w:fldCharType="begin"/>
      </w:r>
      <w:r w:rsidRPr="009E6639">
        <w:rPr>
          <w:b/>
          <w:bCs/>
          <w:lang w:val="en-US"/>
        </w:rPr>
        <w:instrText xml:space="preserve"> SEQ Figure \* ARABIC \s 2 </w:instrText>
      </w:r>
      <w:r w:rsidRPr="00B61E6F">
        <w:rPr>
          <w:b/>
          <w:bCs/>
        </w:rPr>
        <w:fldChar w:fldCharType="separate"/>
      </w:r>
      <w:r w:rsidR="00626EB2">
        <w:rPr>
          <w:b/>
          <w:bCs/>
          <w:noProof/>
          <w:lang w:val="en-US"/>
        </w:rPr>
        <w:t>1</w:t>
      </w:r>
      <w:r w:rsidRPr="00B61E6F">
        <w:rPr>
          <w:b/>
          <w:bCs/>
        </w:rPr>
        <w:fldChar w:fldCharType="end"/>
      </w:r>
      <w:r w:rsidR="00250B7D" w:rsidRPr="00250B7D">
        <w:rPr>
          <w:lang w:val="en-US"/>
        </w:rPr>
        <w:t>: S-Band Transceiver NanoAvionics</w:t>
      </w:r>
    </w:p>
    <w:p w14:paraId="5C5AAF38" w14:textId="55493524" w:rsidR="00075748" w:rsidRDefault="24BEE8A9" w:rsidP="49329351">
      <w:pPr>
        <w:rPr>
          <w:rFonts w:eastAsiaTheme="minorEastAsia"/>
          <w:lang w:val="en-US"/>
        </w:rPr>
      </w:pPr>
      <w:r w:rsidRPr="49329351">
        <w:rPr>
          <w:rFonts w:eastAsiaTheme="minorEastAsia"/>
          <w:lang w:val="en-US"/>
        </w:rPr>
        <w:lastRenderedPageBreak/>
        <w:t>Moreover, a</w:t>
      </w:r>
      <w:r w:rsidR="1FF992B2" w:rsidRPr="49329351">
        <w:rPr>
          <w:rFonts w:eastAsiaTheme="minorEastAsia"/>
          <w:lang w:val="en-US"/>
        </w:rPr>
        <w:t xml:space="preserve">fter a </w:t>
      </w:r>
      <w:r w:rsidR="0A387AFA" w:rsidRPr="49329351">
        <w:rPr>
          <w:rFonts w:eastAsiaTheme="minorEastAsia"/>
          <w:lang w:val="en-US"/>
        </w:rPr>
        <w:t xml:space="preserve">thorough analysis of the </w:t>
      </w:r>
      <w:r w:rsidR="00961E19">
        <w:rPr>
          <w:rFonts w:eastAsiaTheme="minorEastAsia"/>
          <w:lang w:val="en-US"/>
        </w:rPr>
        <w:t>CubeSat</w:t>
      </w:r>
      <w:r w:rsidR="099DB571" w:rsidRPr="49329351">
        <w:rPr>
          <w:rFonts w:eastAsiaTheme="minorEastAsia"/>
          <w:lang w:val="en-US"/>
        </w:rPr>
        <w:t xml:space="preserve"> </w:t>
      </w:r>
      <w:r w:rsidR="0A387AFA" w:rsidRPr="49329351">
        <w:rPr>
          <w:rFonts w:eastAsiaTheme="minorEastAsia"/>
          <w:lang w:val="en-US"/>
        </w:rPr>
        <w:t>ante</w:t>
      </w:r>
      <w:r w:rsidR="6FDDE859" w:rsidRPr="49329351">
        <w:rPr>
          <w:rFonts w:eastAsiaTheme="minorEastAsia"/>
          <w:lang w:val="en-US"/>
        </w:rPr>
        <w:t>nnas market</w:t>
      </w:r>
      <w:r w:rsidR="099DB571" w:rsidRPr="49329351">
        <w:rPr>
          <w:rFonts w:eastAsiaTheme="minorEastAsia"/>
          <w:lang w:val="en-US"/>
        </w:rPr>
        <w:t xml:space="preserve">, the </w:t>
      </w:r>
      <w:r w:rsidR="594AA728" w:rsidRPr="49329351">
        <w:rPr>
          <w:rFonts w:eastAsiaTheme="minorEastAsia"/>
          <w:lang w:val="en-US"/>
        </w:rPr>
        <w:t xml:space="preserve">chosen antenna is the </w:t>
      </w:r>
      <w:r w:rsidR="0C708DFE" w:rsidRPr="49329351">
        <w:rPr>
          <w:rFonts w:eastAsiaTheme="minorEastAsia"/>
          <w:lang w:val="en-US"/>
        </w:rPr>
        <w:t xml:space="preserve">S-Band Patch Antenna from ISIS.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57" w:type="dxa"/>
        </w:tblCellMar>
        <w:tblLook w:val="04A0" w:firstRow="1" w:lastRow="0" w:firstColumn="1" w:lastColumn="0" w:noHBand="0" w:noVBand="1"/>
      </w:tblPr>
      <w:tblGrid>
        <w:gridCol w:w="5169"/>
        <w:gridCol w:w="3846"/>
      </w:tblGrid>
      <w:tr w:rsidR="00250B7D" w:rsidRPr="000E2E46" w14:paraId="623D8935" w14:textId="77777777" w:rsidTr="00EB3A6E">
        <w:trPr>
          <w:jc w:val="center"/>
        </w:trPr>
        <w:tc>
          <w:tcPr>
            <w:tcW w:w="0" w:type="auto"/>
            <w:vAlign w:val="bottom"/>
          </w:tcPr>
          <w:tbl>
            <w:tblPr>
              <w:tblStyle w:val="Tablaconcuadrcula"/>
              <w:tblW w:w="0" w:type="auto"/>
              <w:tblLook w:val="06A0" w:firstRow="1" w:lastRow="0" w:firstColumn="1" w:lastColumn="0" w:noHBand="1" w:noVBand="1"/>
            </w:tblPr>
            <w:tblGrid>
              <w:gridCol w:w="1304"/>
              <w:gridCol w:w="2290"/>
              <w:gridCol w:w="722"/>
              <w:gridCol w:w="627"/>
            </w:tblGrid>
            <w:tr w:rsidR="00250B7D" w:rsidRPr="003127F9" w14:paraId="03C74589" w14:textId="77777777" w:rsidTr="00EB3A6E">
              <w:trPr>
                <w:trHeight w:val="215"/>
                <w:tblHeader/>
              </w:trPr>
              <w:tc>
                <w:tcPr>
                  <w:tcW w:w="0" w:type="auto"/>
                  <w:gridSpan w:val="4"/>
                  <w:shd w:val="clear" w:color="auto" w:fill="D9E2F3" w:themeFill="accent1" w:themeFillTint="33"/>
                  <w:vAlign w:val="center"/>
                </w:tcPr>
                <w:p w14:paraId="766109F0" w14:textId="77777777" w:rsidR="00250B7D" w:rsidRPr="00C23B22" w:rsidRDefault="00250B7D" w:rsidP="00250B7D">
                  <w:pPr>
                    <w:jc w:val="center"/>
                    <w:rPr>
                      <w:rFonts w:cs="Arial"/>
                      <w:lang w:val="en-US"/>
                    </w:rPr>
                  </w:pPr>
                  <w:r w:rsidRPr="00C23B22">
                    <w:rPr>
                      <w:rFonts w:cs="Arial"/>
                      <w:lang w:val="en-US"/>
                    </w:rPr>
                    <w:t>SATELLITE DESIGN - ANTENNA</w:t>
                  </w:r>
                </w:p>
              </w:tc>
            </w:tr>
            <w:tr w:rsidR="00250B7D" w:rsidRPr="003127F9" w14:paraId="29BBCBA3" w14:textId="77777777" w:rsidTr="00EB3A6E">
              <w:trPr>
                <w:trHeight w:val="224"/>
                <w:tblHeader/>
              </w:trPr>
              <w:tc>
                <w:tcPr>
                  <w:tcW w:w="0" w:type="auto"/>
                  <w:gridSpan w:val="2"/>
                  <w:shd w:val="clear" w:color="auto" w:fill="D9E2F3" w:themeFill="accent1" w:themeFillTint="33"/>
                  <w:vAlign w:val="center"/>
                </w:tcPr>
                <w:p w14:paraId="0EC34A4D" w14:textId="77777777" w:rsidR="00250B7D" w:rsidRPr="00C23B22" w:rsidRDefault="00250B7D" w:rsidP="00250B7D">
                  <w:pPr>
                    <w:spacing w:line="259" w:lineRule="auto"/>
                    <w:jc w:val="center"/>
                    <w:rPr>
                      <w:rFonts w:cs="Arial"/>
                    </w:rPr>
                  </w:pPr>
                  <w:r w:rsidRPr="00C23B22">
                    <w:rPr>
                      <w:rFonts w:cs="Arial"/>
                      <w:lang w:val="en-US"/>
                    </w:rPr>
                    <w:t>Parameters</w:t>
                  </w:r>
                </w:p>
              </w:tc>
              <w:tc>
                <w:tcPr>
                  <w:tcW w:w="0" w:type="auto"/>
                  <w:shd w:val="clear" w:color="auto" w:fill="D9E2F3" w:themeFill="accent1" w:themeFillTint="33"/>
                  <w:vAlign w:val="center"/>
                </w:tcPr>
                <w:p w14:paraId="750621EB" w14:textId="77777777" w:rsidR="00250B7D" w:rsidRPr="00C23B22" w:rsidRDefault="00250B7D" w:rsidP="00250B7D">
                  <w:pPr>
                    <w:spacing w:line="259" w:lineRule="auto"/>
                    <w:jc w:val="center"/>
                    <w:rPr>
                      <w:rFonts w:cs="Arial"/>
                    </w:rPr>
                  </w:pPr>
                  <w:r w:rsidRPr="00C23B22">
                    <w:rPr>
                      <w:rFonts w:cs="Arial"/>
                    </w:rPr>
                    <w:t>Value</w:t>
                  </w:r>
                </w:p>
              </w:tc>
              <w:tc>
                <w:tcPr>
                  <w:tcW w:w="0" w:type="auto"/>
                  <w:shd w:val="clear" w:color="auto" w:fill="D9E2F3" w:themeFill="accent1" w:themeFillTint="33"/>
                  <w:vAlign w:val="center"/>
                </w:tcPr>
                <w:p w14:paraId="07502C2F" w14:textId="77777777" w:rsidR="00250B7D" w:rsidRPr="00C23B22" w:rsidRDefault="00250B7D" w:rsidP="00250B7D">
                  <w:pPr>
                    <w:spacing w:line="259" w:lineRule="auto"/>
                    <w:jc w:val="center"/>
                    <w:rPr>
                      <w:rFonts w:cs="Arial"/>
                      <w:lang w:val="en-US"/>
                    </w:rPr>
                  </w:pPr>
                  <w:r w:rsidRPr="00C23B22">
                    <w:rPr>
                      <w:rFonts w:cs="Arial"/>
                    </w:rPr>
                    <w:t>Unit</w:t>
                  </w:r>
                </w:p>
              </w:tc>
            </w:tr>
            <w:tr w:rsidR="00250B7D" w:rsidRPr="003127F9" w14:paraId="59DD6DA7" w14:textId="77777777" w:rsidTr="00EB3A6E">
              <w:trPr>
                <w:trHeight w:val="224"/>
                <w:tblHeader/>
              </w:trPr>
              <w:tc>
                <w:tcPr>
                  <w:tcW w:w="0" w:type="auto"/>
                  <w:gridSpan w:val="4"/>
                  <w:shd w:val="clear" w:color="auto" w:fill="D9E2F3" w:themeFill="accent1" w:themeFillTint="33"/>
                  <w:vAlign w:val="center"/>
                </w:tcPr>
                <w:p w14:paraId="247FE769" w14:textId="77777777" w:rsidR="00250B7D" w:rsidRPr="00C23B22" w:rsidRDefault="00250B7D" w:rsidP="00250B7D">
                  <w:pPr>
                    <w:jc w:val="center"/>
                    <w:rPr>
                      <w:rFonts w:cs="Arial"/>
                    </w:rPr>
                  </w:pPr>
                  <w:r w:rsidRPr="00C23B22">
                    <w:rPr>
                      <w:rFonts w:cs="Arial"/>
                    </w:rPr>
                    <w:t>General Characteristics</w:t>
                  </w:r>
                </w:p>
              </w:tc>
            </w:tr>
            <w:tr w:rsidR="00250B7D" w:rsidRPr="003127F9" w14:paraId="6A63C041" w14:textId="77777777" w:rsidTr="00EB3A6E">
              <w:trPr>
                <w:trHeight w:val="249"/>
                <w:tblHeader/>
              </w:trPr>
              <w:tc>
                <w:tcPr>
                  <w:tcW w:w="0" w:type="auto"/>
                  <w:shd w:val="clear" w:color="auto" w:fill="B4C6E7" w:themeFill="accent1" w:themeFillTint="66"/>
                  <w:vAlign w:val="center"/>
                </w:tcPr>
                <w:p w14:paraId="1EC47696" w14:textId="77777777" w:rsidR="00250B7D" w:rsidRPr="00C23B22" w:rsidRDefault="0081710D" w:rsidP="00250B7D">
                  <w:pPr>
                    <w:jc w:val="center"/>
                    <w:rPr>
                      <w:rFonts w:eastAsia="Calibri" w:cs="Arial"/>
                    </w:rPr>
                  </w:pPr>
                  <m:oMathPara>
                    <m:oMath>
                      <m:sSub>
                        <m:sSubPr>
                          <m:ctrlPr>
                            <w:rPr>
                              <w:rFonts w:ascii="Cambria Math" w:hAnsi="Cambria Math"/>
                              <w:i/>
                            </w:rPr>
                          </m:ctrlPr>
                        </m:sSubPr>
                        <m:e>
                          <m:r>
                            <w:rPr>
                              <w:rFonts w:ascii="Cambria Math" w:hAnsi="Cambria Math"/>
                            </w:rPr>
                            <m:t>M</m:t>
                          </m:r>
                        </m:e>
                        <m:sub>
                          <m:r>
                            <w:rPr>
                              <w:rFonts w:ascii="Cambria Math" w:hAnsi="Cambria Math"/>
                            </w:rPr>
                            <m:t>ant, SAT</m:t>
                          </m:r>
                        </m:sub>
                      </m:sSub>
                    </m:oMath>
                  </m:oMathPara>
                </w:p>
              </w:tc>
              <w:tc>
                <w:tcPr>
                  <w:tcW w:w="0" w:type="auto"/>
                  <w:shd w:val="clear" w:color="auto" w:fill="B4C6E7" w:themeFill="accent1" w:themeFillTint="66"/>
                  <w:vAlign w:val="center"/>
                </w:tcPr>
                <w:p w14:paraId="720626F0" w14:textId="77777777" w:rsidR="00250B7D" w:rsidRPr="00C23B22" w:rsidRDefault="00250B7D" w:rsidP="00250B7D">
                  <w:pPr>
                    <w:jc w:val="center"/>
                    <w:rPr>
                      <w:rFonts w:cs="Arial"/>
                    </w:rPr>
                  </w:pPr>
                  <w:r w:rsidRPr="00C23B22">
                    <w:rPr>
                      <w:rFonts w:cs="Arial"/>
                      <w:lang w:val="en-US"/>
                    </w:rPr>
                    <w:t>Antenna Mass</w:t>
                  </w:r>
                </w:p>
              </w:tc>
              <w:tc>
                <w:tcPr>
                  <w:tcW w:w="0" w:type="auto"/>
                  <w:vAlign w:val="center"/>
                </w:tcPr>
                <w:p w14:paraId="7110CC35" w14:textId="77777777" w:rsidR="00250B7D" w:rsidRPr="00C23B22" w:rsidRDefault="00250B7D" w:rsidP="00250B7D">
                  <w:pPr>
                    <w:jc w:val="center"/>
                    <w:rPr>
                      <w:rFonts w:cs="Arial"/>
                      <w:lang w:val="en-US"/>
                    </w:rPr>
                  </w:pPr>
                  <w:r w:rsidRPr="00C23B22">
                    <w:rPr>
                      <w:rFonts w:cs="Arial"/>
                      <w:lang w:val="en-US"/>
                    </w:rPr>
                    <w:t>0,1</w:t>
                  </w:r>
                </w:p>
              </w:tc>
              <w:tc>
                <w:tcPr>
                  <w:tcW w:w="0" w:type="auto"/>
                  <w:vAlign w:val="center"/>
                </w:tcPr>
                <w:p w14:paraId="2C76F362" w14:textId="77777777" w:rsidR="00250B7D" w:rsidRPr="00C23B22" w:rsidRDefault="00250B7D" w:rsidP="00250B7D">
                  <w:pPr>
                    <w:jc w:val="center"/>
                    <w:rPr>
                      <w:rFonts w:cs="Arial"/>
                      <w:lang w:val="en-US"/>
                    </w:rPr>
                  </w:pPr>
                  <w:r w:rsidRPr="00C23B22">
                    <w:rPr>
                      <w:rFonts w:cs="Arial"/>
                      <w:lang w:val="en-US"/>
                    </w:rPr>
                    <w:t>kg</w:t>
                  </w:r>
                </w:p>
              </w:tc>
            </w:tr>
            <w:tr w:rsidR="00250B7D" w:rsidRPr="003127F9" w14:paraId="705C75D3" w14:textId="77777777" w:rsidTr="00EB3A6E">
              <w:trPr>
                <w:trHeight w:val="249"/>
                <w:tblHeader/>
              </w:trPr>
              <w:tc>
                <w:tcPr>
                  <w:tcW w:w="0" w:type="auto"/>
                  <w:shd w:val="clear" w:color="auto" w:fill="B4C6E7" w:themeFill="accent1" w:themeFillTint="66"/>
                </w:tcPr>
                <w:p w14:paraId="0FD36CA9" w14:textId="77777777" w:rsidR="00250B7D" w:rsidRPr="00C23B22" w:rsidRDefault="0081710D" w:rsidP="00250B7D">
                  <w:pPr>
                    <w:jc w:val="center"/>
                    <w:rPr>
                      <w:rFonts w:eastAsia="Calibri" w:cs="Arial"/>
                    </w:rPr>
                  </w:pPr>
                  <m:oMathPara>
                    <m:oMath>
                      <m:sSub>
                        <m:sSubPr>
                          <m:ctrlPr>
                            <w:rPr>
                              <w:rFonts w:ascii="Cambria Math" w:hAnsi="Cambria Math" w:cs="Arial"/>
                              <w:i/>
                            </w:rPr>
                          </m:ctrlPr>
                        </m:sSubPr>
                        <m:e>
                          <m:r>
                            <w:rPr>
                              <w:rFonts w:ascii="Cambria Math" w:hAnsi="Cambria Math" w:cs="Arial"/>
                            </w:rPr>
                            <m:t>D</m:t>
                          </m:r>
                        </m:e>
                        <m:sub>
                          <m:r>
                            <w:rPr>
                              <w:rFonts w:ascii="Cambria Math" w:hAnsi="Cambria Math" w:cs="Arial"/>
                            </w:rPr>
                            <m:t>ant, SAT</m:t>
                          </m:r>
                        </m:sub>
                      </m:sSub>
                    </m:oMath>
                  </m:oMathPara>
                </w:p>
              </w:tc>
              <w:tc>
                <w:tcPr>
                  <w:tcW w:w="0" w:type="auto"/>
                  <w:shd w:val="clear" w:color="auto" w:fill="B4C6E7" w:themeFill="accent1" w:themeFillTint="66"/>
                  <w:vAlign w:val="center"/>
                </w:tcPr>
                <w:p w14:paraId="3CFC4A37" w14:textId="77777777" w:rsidR="00250B7D" w:rsidRPr="00C23B22" w:rsidRDefault="00250B7D" w:rsidP="00250B7D">
                  <w:pPr>
                    <w:jc w:val="center"/>
                    <w:rPr>
                      <w:rFonts w:cs="Arial"/>
                    </w:rPr>
                  </w:pPr>
                  <w:r w:rsidRPr="00C23B22">
                    <w:rPr>
                      <w:rFonts w:cs="Arial"/>
                      <w:lang w:val="en-US"/>
                    </w:rPr>
                    <w:t>Antenna Diameter</w:t>
                  </w:r>
                </w:p>
              </w:tc>
              <w:tc>
                <w:tcPr>
                  <w:tcW w:w="0" w:type="auto"/>
                  <w:vAlign w:val="center"/>
                </w:tcPr>
                <w:p w14:paraId="35B7EA03" w14:textId="77777777" w:rsidR="00250B7D" w:rsidRPr="00C23B22" w:rsidRDefault="00250B7D" w:rsidP="00250B7D">
                  <w:pPr>
                    <w:jc w:val="center"/>
                    <w:rPr>
                      <w:rFonts w:cs="Arial"/>
                      <w:lang w:val="en-US"/>
                    </w:rPr>
                  </w:pPr>
                  <w:r w:rsidRPr="00C23B22">
                    <w:rPr>
                      <w:rFonts w:cs="Arial"/>
                      <w:lang w:val="en-US"/>
                    </w:rPr>
                    <w:t>80</w:t>
                  </w:r>
                </w:p>
              </w:tc>
              <w:tc>
                <w:tcPr>
                  <w:tcW w:w="0" w:type="auto"/>
                  <w:vAlign w:val="center"/>
                </w:tcPr>
                <w:p w14:paraId="6B993A3F" w14:textId="77777777" w:rsidR="00250B7D" w:rsidRPr="00C23B22" w:rsidRDefault="00250B7D" w:rsidP="00250B7D">
                  <w:pPr>
                    <w:jc w:val="center"/>
                    <w:rPr>
                      <w:rFonts w:cs="Arial"/>
                      <w:lang w:val="en-US"/>
                    </w:rPr>
                  </w:pPr>
                  <w:r w:rsidRPr="00C23B22">
                    <w:rPr>
                      <w:rFonts w:cs="Arial"/>
                      <w:lang w:val="en-US"/>
                    </w:rPr>
                    <w:t>mm</w:t>
                  </w:r>
                </w:p>
              </w:tc>
            </w:tr>
            <w:tr w:rsidR="00250B7D" w:rsidRPr="003127F9" w14:paraId="3C661E54" w14:textId="77777777" w:rsidTr="00EB3A6E">
              <w:trPr>
                <w:trHeight w:val="249"/>
                <w:tblHeader/>
              </w:trPr>
              <w:tc>
                <w:tcPr>
                  <w:tcW w:w="0" w:type="auto"/>
                  <w:shd w:val="clear" w:color="auto" w:fill="B4C6E7" w:themeFill="accent1" w:themeFillTint="66"/>
                  <w:vAlign w:val="center"/>
                </w:tcPr>
                <w:p w14:paraId="26211212" w14:textId="77777777" w:rsidR="00250B7D" w:rsidRPr="00C23B22" w:rsidRDefault="0081710D" w:rsidP="00250B7D">
                  <w:pPr>
                    <w:jc w:val="center"/>
                    <w:rPr>
                      <w:rFonts w:eastAsia="Calibri" w:cs="Arial"/>
                    </w:rPr>
                  </w:pPr>
                  <m:oMathPara>
                    <m:oMath>
                      <m:sSub>
                        <m:sSubPr>
                          <m:ctrlPr>
                            <w:rPr>
                              <w:rFonts w:ascii="Cambria Math" w:hAnsi="Cambria Math"/>
                              <w:i/>
                            </w:rPr>
                          </m:ctrlPr>
                        </m:sSubPr>
                        <m:e>
                          <m:r>
                            <w:rPr>
                              <w:rFonts w:ascii="Cambria Math" w:hAnsi="Cambria Math"/>
                            </w:rPr>
                            <m:t>H</m:t>
                          </m:r>
                        </m:e>
                        <m:sub>
                          <m:r>
                            <w:rPr>
                              <w:rFonts w:ascii="Cambria Math" w:hAnsi="Cambria Math"/>
                            </w:rPr>
                            <m:t>ant, SAT</m:t>
                          </m:r>
                        </m:sub>
                      </m:sSub>
                    </m:oMath>
                  </m:oMathPara>
                </w:p>
              </w:tc>
              <w:tc>
                <w:tcPr>
                  <w:tcW w:w="0" w:type="auto"/>
                  <w:shd w:val="clear" w:color="auto" w:fill="B4C6E7" w:themeFill="accent1" w:themeFillTint="66"/>
                  <w:vAlign w:val="center"/>
                </w:tcPr>
                <w:p w14:paraId="5DBEFE1A" w14:textId="77777777" w:rsidR="00250B7D" w:rsidRPr="00C23B22" w:rsidRDefault="00250B7D" w:rsidP="00250B7D">
                  <w:pPr>
                    <w:jc w:val="center"/>
                    <w:rPr>
                      <w:rFonts w:cs="Arial"/>
                      <w:lang w:val="en-US"/>
                    </w:rPr>
                  </w:pPr>
                  <w:r w:rsidRPr="00C23B22">
                    <w:rPr>
                      <w:rFonts w:cs="Arial"/>
                      <w:lang w:val="en-US"/>
                    </w:rPr>
                    <w:t>Antenna height</w:t>
                  </w:r>
                </w:p>
                <w:p w14:paraId="032702D1" w14:textId="77777777" w:rsidR="00250B7D" w:rsidRPr="00C23B22" w:rsidRDefault="00250B7D" w:rsidP="00250B7D">
                  <w:pPr>
                    <w:jc w:val="center"/>
                    <w:rPr>
                      <w:rFonts w:cs="Arial"/>
                      <w:lang w:val="en-US"/>
                    </w:rPr>
                  </w:pPr>
                  <w:r w:rsidRPr="00C23B22">
                    <w:rPr>
                      <w:rFonts w:cs="Arial"/>
                      <w:lang w:val="en-US"/>
                    </w:rPr>
                    <w:t>(without connector)</w:t>
                  </w:r>
                </w:p>
              </w:tc>
              <w:tc>
                <w:tcPr>
                  <w:tcW w:w="0" w:type="auto"/>
                  <w:vAlign w:val="center"/>
                </w:tcPr>
                <w:p w14:paraId="0AA3B776" w14:textId="77777777" w:rsidR="00250B7D" w:rsidRPr="00C23B22" w:rsidRDefault="00250B7D" w:rsidP="00250B7D">
                  <w:pPr>
                    <w:jc w:val="center"/>
                    <w:rPr>
                      <w:rFonts w:cs="Arial"/>
                      <w:lang w:val="en-US"/>
                    </w:rPr>
                  </w:pPr>
                  <w:r w:rsidRPr="00C23B22">
                    <w:rPr>
                      <w:rFonts w:cs="Arial"/>
                      <w:lang w:val="en-US"/>
                    </w:rPr>
                    <w:t>5</w:t>
                  </w:r>
                </w:p>
              </w:tc>
              <w:tc>
                <w:tcPr>
                  <w:tcW w:w="0" w:type="auto"/>
                  <w:vAlign w:val="center"/>
                </w:tcPr>
                <w:p w14:paraId="45C1F1CD" w14:textId="77777777" w:rsidR="00250B7D" w:rsidRPr="00C23B22" w:rsidRDefault="00250B7D" w:rsidP="00250B7D">
                  <w:pPr>
                    <w:jc w:val="center"/>
                    <w:rPr>
                      <w:rFonts w:cs="Arial"/>
                      <w:lang w:val="en-US"/>
                    </w:rPr>
                  </w:pPr>
                  <w:r w:rsidRPr="00C23B22">
                    <w:rPr>
                      <w:rFonts w:cs="Arial"/>
                    </w:rPr>
                    <w:t>mm</w:t>
                  </w:r>
                </w:p>
              </w:tc>
            </w:tr>
            <w:tr w:rsidR="00250B7D" w:rsidRPr="003127F9" w14:paraId="668E1306" w14:textId="77777777" w:rsidTr="00EB3A6E">
              <w:trPr>
                <w:trHeight w:val="249"/>
                <w:tblHeader/>
              </w:trPr>
              <w:tc>
                <w:tcPr>
                  <w:tcW w:w="0" w:type="auto"/>
                  <w:shd w:val="clear" w:color="auto" w:fill="B4C6E7" w:themeFill="accent1" w:themeFillTint="66"/>
                  <w:vAlign w:val="center"/>
                </w:tcPr>
                <w:p w14:paraId="34A65768" w14:textId="77777777" w:rsidR="00250B7D" w:rsidRPr="00C23B22" w:rsidRDefault="0081710D" w:rsidP="00250B7D">
                  <w:pPr>
                    <w:jc w:val="center"/>
                    <w:rPr>
                      <w:rFonts w:eastAsia="Calibri" w:cs="Arial"/>
                    </w:rPr>
                  </w:pPr>
                  <m:oMathPara>
                    <m:oMath>
                      <m:sSub>
                        <m:sSubPr>
                          <m:ctrlPr>
                            <w:rPr>
                              <w:rFonts w:ascii="Cambria Math" w:hAnsi="Cambria Math"/>
                              <w:i/>
                            </w:rPr>
                          </m:ctrlPr>
                        </m:sSubPr>
                        <m:e>
                          <m:r>
                            <w:rPr>
                              <w:rFonts w:ascii="Cambria Math" w:hAnsi="Cambria Math"/>
                            </w:rPr>
                            <m:t>H</m:t>
                          </m:r>
                        </m:e>
                        <m:sub>
                          <m:r>
                            <w:rPr>
                              <w:rFonts w:ascii="Cambria Math" w:hAnsi="Cambria Math"/>
                            </w:rPr>
                            <m:t>con, SAT</m:t>
                          </m:r>
                        </m:sub>
                      </m:sSub>
                    </m:oMath>
                  </m:oMathPara>
                </w:p>
              </w:tc>
              <w:tc>
                <w:tcPr>
                  <w:tcW w:w="0" w:type="auto"/>
                  <w:shd w:val="clear" w:color="auto" w:fill="B4C6E7" w:themeFill="accent1" w:themeFillTint="66"/>
                  <w:vAlign w:val="center"/>
                </w:tcPr>
                <w:p w14:paraId="6C73F0EB" w14:textId="77777777" w:rsidR="00250B7D" w:rsidRPr="00C23B22" w:rsidRDefault="00250B7D" w:rsidP="00250B7D">
                  <w:pPr>
                    <w:jc w:val="center"/>
                    <w:rPr>
                      <w:rFonts w:cs="Arial"/>
                      <w:lang w:val="en-US"/>
                    </w:rPr>
                  </w:pPr>
                  <w:r w:rsidRPr="00C23B22">
                    <w:rPr>
                      <w:rFonts w:cs="Arial"/>
                      <w:lang w:val="en-US"/>
                    </w:rPr>
                    <w:t>Connector height</w:t>
                  </w:r>
                </w:p>
              </w:tc>
              <w:tc>
                <w:tcPr>
                  <w:tcW w:w="0" w:type="auto"/>
                  <w:vAlign w:val="center"/>
                </w:tcPr>
                <w:p w14:paraId="36EE53CB" w14:textId="77777777" w:rsidR="00250B7D" w:rsidRPr="00C23B22" w:rsidRDefault="00250B7D" w:rsidP="00250B7D">
                  <w:pPr>
                    <w:jc w:val="center"/>
                    <w:rPr>
                      <w:rFonts w:cs="Arial"/>
                      <w:lang w:val="en-US"/>
                    </w:rPr>
                  </w:pPr>
                  <w:r w:rsidRPr="00C23B22">
                    <w:rPr>
                      <w:rFonts w:cs="Arial"/>
                      <w:lang w:val="en-US"/>
                    </w:rPr>
                    <w:t>8,8</w:t>
                  </w:r>
                </w:p>
              </w:tc>
              <w:tc>
                <w:tcPr>
                  <w:tcW w:w="0" w:type="auto"/>
                  <w:vAlign w:val="center"/>
                </w:tcPr>
                <w:p w14:paraId="7011664A" w14:textId="77777777" w:rsidR="00250B7D" w:rsidRPr="00C23B22" w:rsidRDefault="00250B7D" w:rsidP="00250B7D">
                  <w:pPr>
                    <w:jc w:val="center"/>
                    <w:rPr>
                      <w:rFonts w:cs="Arial"/>
                      <w:lang w:val="en-US"/>
                    </w:rPr>
                  </w:pPr>
                  <w:r w:rsidRPr="00C23B22">
                    <w:rPr>
                      <w:rFonts w:cs="Arial"/>
                    </w:rPr>
                    <w:t>mm</w:t>
                  </w:r>
                </w:p>
              </w:tc>
            </w:tr>
            <w:tr w:rsidR="00250B7D" w:rsidRPr="003127F9" w14:paraId="15F6F93E" w14:textId="77777777" w:rsidTr="00EB3A6E">
              <w:trPr>
                <w:trHeight w:val="249"/>
                <w:tblHeader/>
              </w:trPr>
              <w:tc>
                <w:tcPr>
                  <w:tcW w:w="0" w:type="auto"/>
                  <w:gridSpan w:val="4"/>
                  <w:shd w:val="clear" w:color="auto" w:fill="D9E2F3" w:themeFill="accent1" w:themeFillTint="33"/>
                  <w:vAlign w:val="center"/>
                </w:tcPr>
                <w:p w14:paraId="737CCDFB" w14:textId="77777777" w:rsidR="00250B7D" w:rsidRPr="00C23B22" w:rsidRDefault="00250B7D" w:rsidP="00250B7D">
                  <w:pPr>
                    <w:jc w:val="center"/>
                    <w:rPr>
                      <w:rFonts w:cs="Arial"/>
                      <w:lang w:val="en-US"/>
                    </w:rPr>
                  </w:pPr>
                  <w:r w:rsidRPr="00C23B22">
                    <w:rPr>
                      <w:rFonts w:cs="Arial"/>
                      <w:lang w:val="en-US"/>
                    </w:rPr>
                    <w:t>Performance</w:t>
                  </w:r>
                </w:p>
              </w:tc>
            </w:tr>
            <w:tr w:rsidR="00250B7D" w:rsidRPr="003127F9" w14:paraId="0BB466CB" w14:textId="77777777" w:rsidTr="00EB3A6E">
              <w:trPr>
                <w:trHeight w:val="249"/>
                <w:tblHeader/>
              </w:trPr>
              <w:tc>
                <w:tcPr>
                  <w:tcW w:w="0" w:type="auto"/>
                  <w:shd w:val="clear" w:color="auto" w:fill="B4C6E7" w:themeFill="accent1" w:themeFillTint="66"/>
                  <w:vAlign w:val="center"/>
                </w:tcPr>
                <w:p w14:paraId="3EC47818" w14:textId="77777777" w:rsidR="00250B7D" w:rsidRPr="00C23B22" w:rsidRDefault="0081710D" w:rsidP="00250B7D">
                  <w:pPr>
                    <w:jc w:val="center"/>
                    <w:rPr>
                      <w:rFonts w:eastAsia="Calibri" w:cs="Arial"/>
                    </w:rPr>
                  </w:pPr>
                  <m:oMathPara>
                    <m:oMath>
                      <m:sSub>
                        <m:sSubPr>
                          <m:ctrlPr>
                            <w:rPr>
                              <w:rFonts w:ascii="Cambria Math" w:hAnsi="Cambria Math" w:cs="Arial"/>
                              <w:i/>
                            </w:rPr>
                          </m:ctrlPr>
                        </m:sSubPr>
                        <m:e>
                          <m:r>
                            <w:rPr>
                              <w:rFonts w:ascii="Cambria Math" w:hAnsi="Cambria Math" w:cs="Arial"/>
                            </w:rPr>
                            <m:t>G</m:t>
                          </m:r>
                        </m:e>
                        <m:sub>
                          <m:r>
                            <w:rPr>
                              <w:rFonts w:ascii="Cambria Math" w:hAnsi="Cambria Math" w:cs="Arial"/>
                            </w:rPr>
                            <m:t>TC, ant</m:t>
                          </m:r>
                        </m:sub>
                      </m:sSub>
                    </m:oMath>
                  </m:oMathPara>
                </w:p>
              </w:tc>
              <w:tc>
                <w:tcPr>
                  <w:tcW w:w="0" w:type="auto"/>
                  <w:shd w:val="clear" w:color="auto" w:fill="B4C6E7" w:themeFill="accent1" w:themeFillTint="66"/>
                  <w:vAlign w:val="center"/>
                </w:tcPr>
                <w:p w14:paraId="12400FE1" w14:textId="77777777" w:rsidR="00250B7D" w:rsidRPr="00C23B22" w:rsidRDefault="00250B7D" w:rsidP="00250B7D">
                  <w:pPr>
                    <w:jc w:val="center"/>
                    <w:rPr>
                      <w:rFonts w:cs="Arial"/>
                    </w:rPr>
                  </w:pPr>
                  <w:r w:rsidRPr="00C23B22">
                    <w:rPr>
                      <w:rFonts w:cs="Arial"/>
                    </w:rPr>
                    <w:t>Antenna Gain</w:t>
                  </w:r>
                </w:p>
              </w:tc>
              <w:tc>
                <w:tcPr>
                  <w:tcW w:w="0" w:type="auto"/>
                  <w:vAlign w:val="center"/>
                </w:tcPr>
                <w:p w14:paraId="3EADF870" w14:textId="77777777" w:rsidR="00250B7D" w:rsidRPr="00C23B22" w:rsidRDefault="00250B7D" w:rsidP="00250B7D">
                  <w:pPr>
                    <w:jc w:val="center"/>
                    <w:rPr>
                      <w:rFonts w:cs="Arial"/>
                      <w:lang w:val="en-US"/>
                    </w:rPr>
                  </w:pPr>
                  <w:r w:rsidRPr="00C23B22">
                    <w:rPr>
                      <w:rFonts w:cs="Arial"/>
                      <w:lang w:val="en-US"/>
                    </w:rPr>
                    <w:t>6,50</w:t>
                  </w:r>
                </w:p>
              </w:tc>
              <w:tc>
                <w:tcPr>
                  <w:tcW w:w="0" w:type="auto"/>
                  <w:vAlign w:val="center"/>
                </w:tcPr>
                <w:p w14:paraId="3320C864" w14:textId="77777777" w:rsidR="00250B7D" w:rsidRPr="00C23B22" w:rsidRDefault="00250B7D" w:rsidP="00250B7D">
                  <w:pPr>
                    <w:jc w:val="center"/>
                    <w:rPr>
                      <w:rFonts w:cs="Arial"/>
                      <w:lang w:val="en-US"/>
                    </w:rPr>
                  </w:pPr>
                  <w:r w:rsidRPr="00C23B22">
                    <w:rPr>
                      <w:rFonts w:cs="Arial"/>
                      <w:lang w:val="en-US"/>
                    </w:rPr>
                    <w:t>dBi</w:t>
                  </w:r>
                </w:p>
              </w:tc>
            </w:tr>
            <w:tr w:rsidR="00250B7D" w:rsidRPr="003127F9" w14:paraId="2FB4CC01" w14:textId="77777777" w:rsidTr="00EB3A6E">
              <w:trPr>
                <w:trHeight w:val="249"/>
                <w:tblHeader/>
              </w:trPr>
              <w:tc>
                <w:tcPr>
                  <w:tcW w:w="0" w:type="auto"/>
                  <w:shd w:val="clear" w:color="auto" w:fill="B4C6E7" w:themeFill="accent1" w:themeFillTint="66"/>
                  <w:vAlign w:val="center"/>
                </w:tcPr>
                <w:p w14:paraId="22D831A5" w14:textId="77777777" w:rsidR="00250B7D" w:rsidRPr="00C23B22" w:rsidRDefault="0081710D" w:rsidP="00250B7D">
                  <w:pPr>
                    <w:spacing w:line="259" w:lineRule="auto"/>
                    <w:jc w:val="center"/>
                    <w:rPr>
                      <w:rFonts w:cs="Arial"/>
                    </w:rPr>
                  </w:pPr>
                  <m:oMathPara>
                    <m:oMath>
                      <m:sSub>
                        <m:sSubPr>
                          <m:ctrlPr>
                            <w:rPr>
                              <w:rFonts w:ascii="Cambria Math" w:hAnsi="Cambria Math" w:cs="Arial"/>
                              <w:i/>
                            </w:rPr>
                          </m:ctrlPr>
                        </m:sSubPr>
                        <m:e>
                          <m:r>
                            <w:rPr>
                              <w:rFonts w:ascii="Cambria Math" w:hAnsi="Cambria Math" w:cs="Arial"/>
                            </w:rPr>
                            <m:t>η</m:t>
                          </m:r>
                        </m:e>
                        <m:sub>
                          <m:r>
                            <w:rPr>
                              <w:rFonts w:ascii="Cambria Math" w:hAnsi="Cambria Math" w:cs="Arial"/>
                            </w:rPr>
                            <m:t>ant, SAT</m:t>
                          </m:r>
                        </m:sub>
                      </m:sSub>
                    </m:oMath>
                  </m:oMathPara>
                </w:p>
              </w:tc>
              <w:tc>
                <w:tcPr>
                  <w:tcW w:w="0" w:type="auto"/>
                  <w:shd w:val="clear" w:color="auto" w:fill="B4C6E7" w:themeFill="accent1" w:themeFillTint="66"/>
                  <w:vAlign w:val="center"/>
                </w:tcPr>
                <w:p w14:paraId="5AF54DBF" w14:textId="77777777" w:rsidR="00250B7D" w:rsidRPr="00C23B22" w:rsidRDefault="00250B7D" w:rsidP="00250B7D">
                  <w:pPr>
                    <w:spacing w:line="259" w:lineRule="auto"/>
                    <w:jc w:val="center"/>
                    <w:rPr>
                      <w:rFonts w:cs="Arial"/>
                    </w:rPr>
                  </w:pPr>
                  <w:r w:rsidRPr="00C23B22">
                    <w:rPr>
                      <w:rFonts w:cs="Arial"/>
                    </w:rPr>
                    <w:t>Antenna Efficiency</w:t>
                  </w:r>
                </w:p>
              </w:tc>
              <w:tc>
                <w:tcPr>
                  <w:tcW w:w="0" w:type="auto"/>
                  <w:vAlign w:val="center"/>
                </w:tcPr>
                <w:p w14:paraId="0FB48B2E" w14:textId="77777777" w:rsidR="00250B7D" w:rsidRPr="00C23B22" w:rsidRDefault="00250B7D" w:rsidP="00250B7D">
                  <w:pPr>
                    <w:spacing w:line="259" w:lineRule="auto"/>
                    <w:jc w:val="center"/>
                    <w:rPr>
                      <w:rFonts w:cs="Arial"/>
                      <w:lang w:val="en-US"/>
                    </w:rPr>
                  </w:pPr>
                  <w:r w:rsidRPr="00C23B22">
                    <w:rPr>
                      <w:rFonts w:cs="Arial"/>
                      <w:lang w:val="en-US"/>
                    </w:rPr>
                    <w:t>55%</w:t>
                  </w:r>
                </w:p>
              </w:tc>
              <w:tc>
                <w:tcPr>
                  <w:tcW w:w="0" w:type="auto"/>
                  <w:vAlign w:val="center"/>
                </w:tcPr>
                <w:p w14:paraId="1C4C21AE" w14:textId="77777777" w:rsidR="00250B7D" w:rsidRPr="00C23B22" w:rsidRDefault="00250B7D" w:rsidP="00250B7D">
                  <w:pPr>
                    <w:jc w:val="center"/>
                    <w:rPr>
                      <w:rFonts w:cs="Arial"/>
                      <w:lang w:val="en-US"/>
                    </w:rPr>
                  </w:pPr>
                  <w:r w:rsidRPr="00C23B22">
                    <w:rPr>
                      <w:rFonts w:cs="Arial"/>
                      <w:lang w:val="en-US"/>
                    </w:rPr>
                    <w:t>-</w:t>
                  </w:r>
                </w:p>
              </w:tc>
            </w:tr>
            <w:tr w:rsidR="00250B7D" w:rsidRPr="003127F9" w14:paraId="5D616F58" w14:textId="77777777" w:rsidTr="00EB3A6E">
              <w:trPr>
                <w:trHeight w:val="249"/>
                <w:tblHeader/>
              </w:trPr>
              <w:tc>
                <w:tcPr>
                  <w:tcW w:w="0" w:type="auto"/>
                  <w:shd w:val="clear" w:color="auto" w:fill="B4C6E7" w:themeFill="accent1" w:themeFillTint="66"/>
                </w:tcPr>
                <w:p w14:paraId="46031A41" w14:textId="77777777" w:rsidR="00250B7D" w:rsidRPr="00C23B22" w:rsidRDefault="0081710D" w:rsidP="00250B7D">
                  <w:pPr>
                    <w:spacing w:line="259" w:lineRule="auto"/>
                    <w:jc w:val="center"/>
                    <w:rPr>
                      <w:rFonts w:cs="Arial"/>
                      <w:lang w:val="en-US"/>
                    </w:rPr>
                  </w:pPr>
                  <m:oMathPara>
                    <m:oMath>
                      <m:sSub>
                        <m:sSubPr>
                          <m:ctrlPr>
                            <w:rPr>
                              <w:rFonts w:ascii="Cambria Math" w:hAnsi="Cambria Math" w:cs="Arial"/>
                              <w:i/>
                            </w:rPr>
                          </m:ctrlPr>
                        </m:sSubPr>
                        <m:e>
                          <m:r>
                            <w:rPr>
                              <w:rFonts w:ascii="Cambria Math" w:hAnsi="Cambria Math" w:cs="Arial"/>
                            </w:rPr>
                            <m:t>BW</m:t>
                          </m:r>
                        </m:e>
                        <m:sub>
                          <m:r>
                            <w:rPr>
                              <w:rFonts w:ascii="Cambria Math" w:hAnsi="Cambria Math" w:cs="Arial"/>
                            </w:rPr>
                            <m:t>-3dB, SAT</m:t>
                          </m:r>
                        </m:sub>
                      </m:sSub>
                    </m:oMath>
                  </m:oMathPara>
                </w:p>
              </w:tc>
              <w:tc>
                <w:tcPr>
                  <w:tcW w:w="0" w:type="auto"/>
                  <w:shd w:val="clear" w:color="auto" w:fill="B4C6E7" w:themeFill="accent1" w:themeFillTint="66"/>
                  <w:vAlign w:val="center"/>
                </w:tcPr>
                <w:p w14:paraId="00130BEE" w14:textId="77777777" w:rsidR="00250B7D" w:rsidRPr="00C23B22" w:rsidRDefault="00250B7D" w:rsidP="00250B7D">
                  <w:pPr>
                    <w:spacing w:line="259" w:lineRule="auto"/>
                    <w:jc w:val="center"/>
                    <w:rPr>
                      <w:rFonts w:cs="Arial"/>
                      <w:lang w:val="en-US"/>
                    </w:rPr>
                  </w:pPr>
                  <w:r w:rsidRPr="00C23B22">
                    <w:rPr>
                      <w:rFonts w:cs="Arial"/>
                      <w:lang w:val="en-US"/>
                    </w:rPr>
                    <w:t>Half-Power Beamwidth</w:t>
                  </w:r>
                </w:p>
              </w:tc>
              <w:tc>
                <w:tcPr>
                  <w:tcW w:w="0" w:type="auto"/>
                  <w:vAlign w:val="center"/>
                </w:tcPr>
                <w:p w14:paraId="75BD548B" w14:textId="77777777" w:rsidR="00250B7D" w:rsidRPr="00C23B22" w:rsidRDefault="00250B7D" w:rsidP="00250B7D">
                  <w:pPr>
                    <w:spacing w:line="259" w:lineRule="auto"/>
                    <w:jc w:val="center"/>
                    <w:rPr>
                      <w:rFonts w:cs="Arial"/>
                      <w:lang w:val="en-US"/>
                    </w:rPr>
                  </w:pPr>
                  <w:r w:rsidRPr="00C23B22">
                    <w:rPr>
                      <w:rFonts w:cs="Arial"/>
                      <w:lang w:val="en-US"/>
                    </w:rPr>
                    <w:t>100</w:t>
                  </w:r>
                </w:p>
              </w:tc>
              <w:tc>
                <w:tcPr>
                  <w:tcW w:w="0" w:type="auto"/>
                  <w:vAlign w:val="center"/>
                </w:tcPr>
                <w:p w14:paraId="7B614358" w14:textId="77777777" w:rsidR="00250B7D" w:rsidRPr="00C23B22" w:rsidRDefault="00250B7D" w:rsidP="00250B7D">
                  <w:pPr>
                    <w:jc w:val="center"/>
                    <w:rPr>
                      <w:rFonts w:cs="Arial"/>
                      <w:lang w:val="en-US"/>
                    </w:rPr>
                  </w:pPr>
                  <w:r w:rsidRPr="00C23B22">
                    <w:rPr>
                      <w:rFonts w:cs="Arial"/>
                      <w:lang w:val="en-US"/>
                    </w:rPr>
                    <w:t>deg</w:t>
                  </w:r>
                </w:p>
              </w:tc>
            </w:tr>
            <w:tr w:rsidR="00250B7D" w:rsidRPr="003127F9" w14:paraId="136C23DD" w14:textId="77777777" w:rsidTr="00EB3A6E">
              <w:trPr>
                <w:trHeight w:val="232"/>
                <w:tblHeader/>
              </w:trPr>
              <w:tc>
                <w:tcPr>
                  <w:tcW w:w="0" w:type="auto"/>
                  <w:shd w:val="clear" w:color="auto" w:fill="B4C6E7" w:themeFill="accent1" w:themeFillTint="66"/>
                </w:tcPr>
                <w:p w14:paraId="7DF95DDA" w14:textId="77777777" w:rsidR="00250B7D" w:rsidRPr="00C23B22" w:rsidRDefault="0081710D" w:rsidP="00250B7D">
                  <w:pPr>
                    <w:jc w:val="center"/>
                    <w:rPr>
                      <w:rFonts w:eastAsia="Calibri" w:cs="Arial"/>
                    </w:rPr>
                  </w:pPr>
                  <m:oMathPara>
                    <m:oMath>
                      <m:sSub>
                        <m:sSubPr>
                          <m:ctrlPr>
                            <w:rPr>
                              <w:rFonts w:ascii="Cambria Math" w:hAnsi="Cambria Math" w:cs="Arial"/>
                              <w:i/>
                            </w:rPr>
                          </m:ctrlPr>
                        </m:sSubPr>
                        <m:e>
                          <m:r>
                            <w:rPr>
                              <w:rFonts w:ascii="Cambria Math" w:hAnsi="Cambria Math" w:cs="Arial"/>
                            </w:rPr>
                            <m:t>θ</m:t>
                          </m:r>
                        </m:e>
                        <m:sub>
                          <m:r>
                            <w:rPr>
                              <w:rFonts w:ascii="Cambria Math" w:hAnsi="Cambria Math" w:cs="Arial"/>
                            </w:rPr>
                            <m:t>e, GS</m:t>
                          </m:r>
                        </m:sub>
                      </m:sSub>
                    </m:oMath>
                  </m:oMathPara>
                </w:p>
              </w:tc>
              <w:tc>
                <w:tcPr>
                  <w:tcW w:w="0" w:type="auto"/>
                  <w:shd w:val="clear" w:color="auto" w:fill="B4C6E7" w:themeFill="accent1" w:themeFillTint="66"/>
                  <w:vAlign w:val="center"/>
                </w:tcPr>
                <w:p w14:paraId="6292810F" w14:textId="77777777" w:rsidR="00250B7D" w:rsidRPr="00C23B22" w:rsidRDefault="00250B7D" w:rsidP="00250B7D">
                  <w:pPr>
                    <w:jc w:val="center"/>
                    <w:rPr>
                      <w:rFonts w:cs="Arial"/>
                      <w:lang w:val="en-US"/>
                    </w:rPr>
                  </w:pPr>
                  <w:r w:rsidRPr="00C23B22">
                    <w:rPr>
                      <w:rFonts w:cs="Arial"/>
                      <w:lang w:val="en-US"/>
                    </w:rPr>
                    <w:t>Pointing Error</w:t>
                  </w:r>
                </w:p>
              </w:tc>
              <w:tc>
                <w:tcPr>
                  <w:tcW w:w="0" w:type="auto"/>
                  <w:vAlign w:val="center"/>
                </w:tcPr>
                <w:p w14:paraId="296E08DF" w14:textId="77777777" w:rsidR="00250B7D" w:rsidRPr="00C23B22" w:rsidRDefault="00250B7D" w:rsidP="00250B7D">
                  <w:pPr>
                    <w:jc w:val="center"/>
                    <w:rPr>
                      <w:rFonts w:cs="Arial"/>
                      <w:lang w:val="en-US"/>
                    </w:rPr>
                  </w:pPr>
                  <w:r w:rsidRPr="00C23B22">
                    <w:rPr>
                      <w:rFonts w:cs="Arial"/>
                      <w:lang w:val="en-US"/>
                    </w:rPr>
                    <w:t>10</w:t>
                  </w:r>
                </w:p>
              </w:tc>
              <w:tc>
                <w:tcPr>
                  <w:tcW w:w="0" w:type="auto"/>
                  <w:vAlign w:val="center"/>
                </w:tcPr>
                <w:p w14:paraId="7D57267A" w14:textId="77777777" w:rsidR="00250B7D" w:rsidRPr="00C23B22" w:rsidRDefault="00250B7D" w:rsidP="00250B7D">
                  <w:pPr>
                    <w:jc w:val="center"/>
                    <w:rPr>
                      <w:rFonts w:cs="Arial"/>
                      <w:lang w:val="en-US"/>
                    </w:rPr>
                  </w:pPr>
                  <w:r w:rsidRPr="00C23B22">
                    <w:rPr>
                      <w:rFonts w:cs="Arial"/>
                      <w:lang w:val="en-US"/>
                    </w:rPr>
                    <w:t>deg</w:t>
                  </w:r>
                </w:p>
              </w:tc>
            </w:tr>
            <w:tr w:rsidR="00250B7D" w:rsidRPr="003127F9" w14:paraId="6BC973A5" w14:textId="77777777" w:rsidTr="00EB3A6E">
              <w:trPr>
                <w:trHeight w:val="232"/>
                <w:tblHeader/>
              </w:trPr>
              <w:tc>
                <w:tcPr>
                  <w:tcW w:w="0" w:type="auto"/>
                  <w:shd w:val="clear" w:color="auto" w:fill="B4C6E7" w:themeFill="accent1" w:themeFillTint="66"/>
                </w:tcPr>
                <w:p w14:paraId="36A88D68" w14:textId="77777777" w:rsidR="00250B7D" w:rsidRPr="00C23B22" w:rsidRDefault="0081710D" w:rsidP="00250B7D">
                  <w:pPr>
                    <w:jc w:val="center"/>
                    <w:rPr>
                      <w:rFonts w:eastAsia="Calibri" w:cs="Arial"/>
                    </w:rPr>
                  </w:pPr>
                  <m:oMathPara>
                    <m:oMath>
                      <m:sSub>
                        <m:sSubPr>
                          <m:ctrlPr>
                            <w:rPr>
                              <w:rFonts w:ascii="Cambria Math" w:hAnsi="Cambria Math" w:cs="Arial"/>
                              <w:i/>
                            </w:rPr>
                          </m:ctrlPr>
                        </m:sSubPr>
                        <m:e>
                          <m:r>
                            <w:rPr>
                              <w:rFonts w:ascii="Cambria Math" w:hAnsi="Cambria Math" w:cs="Arial"/>
                            </w:rPr>
                            <m:t>L</m:t>
                          </m:r>
                        </m:e>
                        <m:sub>
                          <m:r>
                            <w:rPr>
                              <w:rFonts w:ascii="Cambria Math" w:hAnsi="Cambria Math" w:cs="Arial"/>
                            </w:rPr>
                            <m:t>θe, GS</m:t>
                          </m:r>
                        </m:sub>
                      </m:sSub>
                    </m:oMath>
                  </m:oMathPara>
                </w:p>
              </w:tc>
              <w:tc>
                <w:tcPr>
                  <w:tcW w:w="0" w:type="auto"/>
                  <w:shd w:val="clear" w:color="auto" w:fill="B4C6E7" w:themeFill="accent1" w:themeFillTint="66"/>
                  <w:vAlign w:val="center"/>
                </w:tcPr>
                <w:p w14:paraId="7B45AA7D" w14:textId="77777777" w:rsidR="00250B7D" w:rsidRPr="00C23B22" w:rsidRDefault="00250B7D" w:rsidP="00250B7D">
                  <w:pPr>
                    <w:jc w:val="center"/>
                    <w:rPr>
                      <w:rFonts w:cs="Arial"/>
                      <w:lang w:val="en-US"/>
                    </w:rPr>
                  </w:pPr>
                  <w:r w:rsidRPr="00C23B22">
                    <w:rPr>
                      <w:rFonts w:cs="Arial"/>
                      <w:lang w:val="en-US"/>
                    </w:rPr>
                    <w:t>Antenna Pointing Loss</w:t>
                  </w:r>
                </w:p>
              </w:tc>
              <w:tc>
                <w:tcPr>
                  <w:tcW w:w="0" w:type="auto"/>
                  <w:vAlign w:val="center"/>
                </w:tcPr>
                <w:p w14:paraId="3AAA8A33" w14:textId="77777777" w:rsidR="00250B7D" w:rsidRPr="00C23B22" w:rsidRDefault="00250B7D" w:rsidP="00250B7D">
                  <w:pPr>
                    <w:jc w:val="center"/>
                    <w:rPr>
                      <w:rFonts w:cs="Arial"/>
                      <w:lang w:val="en-US"/>
                    </w:rPr>
                  </w:pPr>
                  <w:r w:rsidRPr="00C23B22">
                    <w:rPr>
                      <w:rFonts w:cs="Arial"/>
                      <w:lang w:val="en-US"/>
                    </w:rPr>
                    <w:t>-0,12</w:t>
                  </w:r>
                </w:p>
              </w:tc>
              <w:tc>
                <w:tcPr>
                  <w:tcW w:w="0" w:type="auto"/>
                  <w:vAlign w:val="center"/>
                </w:tcPr>
                <w:p w14:paraId="3B84AC0E" w14:textId="77777777" w:rsidR="00250B7D" w:rsidRPr="00C23B22" w:rsidRDefault="00250B7D" w:rsidP="00250B7D">
                  <w:pPr>
                    <w:jc w:val="center"/>
                    <w:rPr>
                      <w:rFonts w:cs="Arial"/>
                      <w:lang w:val="en-US"/>
                    </w:rPr>
                  </w:pPr>
                  <w:r w:rsidRPr="00C23B22">
                    <w:rPr>
                      <w:rFonts w:cs="Arial"/>
                      <w:lang w:val="en-US"/>
                    </w:rPr>
                    <w:t>dB</w:t>
                  </w:r>
                </w:p>
              </w:tc>
            </w:tr>
            <w:tr w:rsidR="00250B7D" w:rsidRPr="000E2E46" w14:paraId="7ADA79B8" w14:textId="77777777" w:rsidTr="00EB3A6E">
              <w:trPr>
                <w:trHeight w:val="215"/>
                <w:tblHeader/>
              </w:trPr>
              <w:tc>
                <w:tcPr>
                  <w:tcW w:w="0" w:type="auto"/>
                  <w:shd w:val="clear" w:color="auto" w:fill="B4C6E7" w:themeFill="accent1" w:themeFillTint="66"/>
                </w:tcPr>
                <w:p w14:paraId="2A6663A0" w14:textId="77777777" w:rsidR="00250B7D" w:rsidRPr="00C23B22" w:rsidRDefault="0081710D" w:rsidP="00250B7D">
                  <w:pPr>
                    <w:jc w:val="center"/>
                    <w:rPr>
                      <w:rFonts w:eastAsia="Calibri" w:cs="Arial"/>
                    </w:rPr>
                  </w:pPr>
                  <m:oMathPara>
                    <m:oMath>
                      <m:sSub>
                        <m:sSubPr>
                          <m:ctrlPr>
                            <w:rPr>
                              <w:rFonts w:ascii="Cambria Math" w:hAnsi="Cambria Math" w:cs="Arial"/>
                              <w:i/>
                            </w:rPr>
                          </m:ctrlPr>
                        </m:sSubPr>
                        <m:e>
                          <m:r>
                            <w:rPr>
                              <w:rFonts w:ascii="Cambria Math" w:hAnsi="Cambria Math" w:cs="Arial"/>
                            </w:rPr>
                            <m:t>sen</m:t>
                          </m:r>
                        </m:e>
                        <m:sub>
                          <m:r>
                            <w:rPr>
                              <w:rFonts w:ascii="Cambria Math" w:hAnsi="Cambria Math" w:cs="Arial"/>
                            </w:rPr>
                            <m:t>GS</m:t>
                          </m:r>
                        </m:sub>
                      </m:sSub>
                    </m:oMath>
                  </m:oMathPara>
                </w:p>
              </w:tc>
              <w:tc>
                <w:tcPr>
                  <w:tcW w:w="0" w:type="auto"/>
                  <w:shd w:val="clear" w:color="auto" w:fill="B4C6E7" w:themeFill="accent1" w:themeFillTint="66"/>
                  <w:vAlign w:val="center"/>
                </w:tcPr>
                <w:p w14:paraId="3508AD25" w14:textId="77777777" w:rsidR="00250B7D" w:rsidRPr="00C23B22" w:rsidRDefault="00250B7D" w:rsidP="00250B7D">
                  <w:pPr>
                    <w:jc w:val="center"/>
                    <w:rPr>
                      <w:rFonts w:cs="Arial"/>
                      <w:lang w:val="en-US"/>
                    </w:rPr>
                  </w:pPr>
                  <w:r w:rsidRPr="00C23B22">
                    <w:rPr>
                      <w:rFonts w:cs="Arial"/>
                      <w:lang w:val="en-US"/>
                    </w:rPr>
                    <w:t>Radio Sensitivity</w:t>
                  </w:r>
                </w:p>
              </w:tc>
              <w:tc>
                <w:tcPr>
                  <w:tcW w:w="0" w:type="auto"/>
                  <w:vAlign w:val="center"/>
                </w:tcPr>
                <w:p w14:paraId="28E72AE0" w14:textId="77777777" w:rsidR="00250B7D" w:rsidRPr="00C23B22" w:rsidRDefault="00250B7D" w:rsidP="00250B7D">
                  <w:pPr>
                    <w:jc w:val="center"/>
                    <w:rPr>
                      <w:rFonts w:cs="Arial"/>
                      <w:lang w:val="en-US"/>
                    </w:rPr>
                  </w:pPr>
                  <w:r w:rsidRPr="00C23B22">
                    <w:rPr>
                      <w:rFonts w:cs="Arial"/>
                      <w:lang w:val="en-US"/>
                    </w:rPr>
                    <w:t>-110</w:t>
                  </w:r>
                </w:p>
              </w:tc>
              <w:tc>
                <w:tcPr>
                  <w:tcW w:w="0" w:type="auto"/>
                  <w:vAlign w:val="center"/>
                </w:tcPr>
                <w:p w14:paraId="4764A353" w14:textId="77777777" w:rsidR="00250B7D" w:rsidRPr="00C23B22" w:rsidRDefault="00250B7D" w:rsidP="00250B7D">
                  <w:pPr>
                    <w:jc w:val="center"/>
                    <w:rPr>
                      <w:rFonts w:cs="Arial"/>
                      <w:lang w:val="en-US"/>
                    </w:rPr>
                  </w:pPr>
                  <w:r w:rsidRPr="00C23B22">
                    <w:rPr>
                      <w:rFonts w:cs="Arial"/>
                      <w:lang w:val="en-US"/>
                    </w:rPr>
                    <w:t>dBm</w:t>
                  </w:r>
                </w:p>
              </w:tc>
            </w:tr>
          </w:tbl>
          <w:p w14:paraId="26D9B239" w14:textId="2422C6D0" w:rsidR="00250B7D" w:rsidRPr="00250B7D" w:rsidRDefault="00250B7D" w:rsidP="00EB3A6E">
            <w:pPr>
              <w:jc w:val="center"/>
              <w:rPr>
                <w:lang w:val="en-US"/>
              </w:rPr>
            </w:pPr>
            <w:r w:rsidRPr="00250B7D">
              <w:rPr>
                <w:rFonts w:ascii="Cambria" w:eastAsia="Calibri" w:hAnsi="Cambria" w:cs="Arial"/>
                <w:b/>
                <w:i/>
                <w:color w:val="445369"/>
                <w:sz w:val="18"/>
                <w:szCs w:val="18"/>
                <w:lang w:val="en-US"/>
              </w:rPr>
              <w:t xml:space="preserve">Table </w:t>
            </w:r>
            <w:r w:rsidRPr="00250B7D">
              <w:rPr>
                <w:rFonts w:ascii="Cambria" w:eastAsia="Calibri" w:hAnsi="Cambria" w:cs="Arial"/>
                <w:b/>
                <w:bCs/>
                <w:i/>
                <w:color w:val="445369"/>
                <w:sz w:val="18"/>
                <w:szCs w:val="18"/>
                <w:lang w:val="en-US"/>
              </w:rPr>
              <w:fldChar w:fldCharType="begin"/>
            </w:r>
            <w:r w:rsidRPr="00250B7D">
              <w:rPr>
                <w:rFonts w:ascii="Cambria" w:eastAsia="Calibri" w:hAnsi="Cambria" w:cs="Arial"/>
                <w:b/>
                <w:bCs/>
                <w:i/>
                <w:color w:val="445369"/>
                <w:sz w:val="18"/>
                <w:szCs w:val="18"/>
                <w:lang w:val="en-US"/>
              </w:rPr>
              <w:instrText xml:space="preserve"> STYLEREF 2 \s </w:instrText>
            </w:r>
            <w:r w:rsidRPr="00250B7D">
              <w:rPr>
                <w:rFonts w:ascii="Cambria" w:eastAsia="Calibri" w:hAnsi="Cambria" w:cs="Arial"/>
                <w:b/>
                <w:bCs/>
                <w:i/>
                <w:color w:val="445369"/>
                <w:sz w:val="18"/>
                <w:szCs w:val="18"/>
                <w:lang w:val="en-US"/>
              </w:rPr>
              <w:fldChar w:fldCharType="separate"/>
            </w:r>
            <w:r w:rsidR="00626EB2">
              <w:rPr>
                <w:rFonts w:ascii="Cambria" w:eastAsia="Calibri" w:hAnsi="Cambria" w:cs="Arial"/>
                <w:b/>
                <w:bCs/>
                <w:i/>
                <w:noProof/>
                <w:color w:val="445369"/>
                <w:sz w:val="18"/>
                <w:szCs w:val="18"/>
                <w:lang w:val="en-US"/>
              </w:rPr>
              <w:t>4.3</w:t>
            </w:r>
            <w:r w:rsidRPr="00250B7D">
              <w:rPr>
                <w:rFonts w:ascii="Cambria" w:eastAsia="Calibri" w:hAnsi="Cambria" w:cs="Arial"/>
                <w:b/>
                <w:i/>
                <w:color w:val="445369"/>
                <w:sz w:val="18"/>
                <w:szCs w:val="18"/>
                <w:lang w:val="en-US"/>
              </w:rPr>
              <w:fldChar w:fldCharType="end"/>
            </w:r>
            <w:r w:rsidRPr="00250B7D">
              <w:rPr>
                <w:rFonts w:ascii="Cambria" w:eastAsia="Calibri" w:hAnsi="Cambria" w:cs="Arial"/>
                <w:b/>
                <w:bCs/>
                <w:i/>
                <w:color w:val="445369"/>
                <w:sz w:val="18"/>
                <w:szCs w:val="18"/>
                <w:lang w:val="en-US"/>
              </w:rPr>
              <w:t>.</w:t>
            </w:r>
            <w:r w:rsidRPr="00250B7D">
              <w:rPr>
                <w:rFonts w:ascii="Cambria" w:eastAsia="Calibri" w:hAnsi="Cambria" w:cs="Arial"/>
                <w:b/>
                <w:bCs/>
                <w:i/>
                <w:color w:val="445369"/>
                <w:sz w:val="18"/>
                <w:szCs w:val="18"/>
                <w:lang w:val="en-US"/>
              </w:rPr>
              <w:fldChar w:fldCharType="begin"/>
            </w:r>
            <w:r w:rsidRPr="00250B7D">
              <w:rPr>
                <w:rFonts w:ascii="Cambria" w:eastAsia="Calibri" w:hAnsi="Cambria" w:cs="Arial"/>
                <w:b/>
                <w:bCs/>
                <w:i/>
                <w:color w:val="445369"/>
                <w:sz w:val="18"/>
                <w:szCs w:val="18"/>
                <w:lang w:val="en-US"/>
              </w:rPr>
              <w:instrText xml:space="preserve"> SEQ Table \* ARABIC \s 2 </w:instrText>
            </w:r>
            <w:r w:rsidRPr="00250B7D">
              <w:rPr>
                <w:rFonts w:ascii="Cambria" w:eastAsia="Calibri" w:hAnsi="Cambria" w:cs="Arial"/>
                <w:b/>
                <w:bCs/>
                <w:i/>
                <w:color w:val="445369"/>
                <w:sz w:val="18"/>
                <w:szCs w:val="18"/>
                <w:lang w:val="en-US"/>
              </w:rPr>
              <w:fldChar w:fldCharType="separate"/>
            </w:r>
            <w:r w:rsidR="00626EB2">
              <w:rPr>
                <w:rFonts w:ascii="Cambria" w:eastAsia="Calibri" w:hAnsi="Cambria" w:cs="Arial"/>
                <w:b/>
                <w:bCs/>
                <w:i/>
                <w:noProof/>
                <w:color w:val="445369"/>
                <w:sz w:val="18"/>
                <w:szCs w:val="18"/>
                <w:lang w:val="en-US"/>
              </w:rPr>
              <w:t>5</w:t>
            </w:r>
            <w:r w:rsidRPr="00250B7D">
              <w:rPr>
                <w:rFonts w:ascii="Cambria" w:eastAsia="Calibri" w:hAnsi="Cambria" w:cs="Arial"/>
                <w:b/>
                <w:i/>
                <w:color w:val="445369"/>
                <w:sz w:val="18"/>
                <w:szCs w:val="18"/>
                <w:lang w:val="en-US"/>
              </w:rPr>
              <w:fldChar w:fldCharType="end"/>
            </w:r>
            <w:r w:rsidRPr="00250B7D">
              <w:rPr>
                <w:rFonts w:ascii="Cambria" w:eastAsia="Calibri" w:hAnsi="Cambria" w:cs="Arial"/>
                <w:b/>
                <w:i/>
                <w:color w:val="445369"/>
                <w:sz w:val="18"/>
                <w:szCs w:val="18"/>
                <w:lang w:val="en-US"/>
              </w:rPr>
              <w:t xml:space="preserve">: </w:t>
            </w:r>
            <w:r w:rsidRPr="0056107A">
              <w:rPr>
                <w:i/>
                <w:iCs/>
                <w:color w:val="44546A" w:themeColor="text2"/>
                <w:sz w:val="18"/>
                <w:szCs w:val="18"/>
                <w:lang w:val="en-US"/>
              </w:rPr>
              <w:t>Satellite Antenna Characteristics</w:t>
            </w:r>
          </w:p>
        </w:tc>
        <w:tc>
          <w:tcPr>
            <w:tcW w:w="0" w:type="auto"/>
            <w:vAlign w:val="bottom"/>
          </w:tcPr>
          <w:p w14:paraId="0896FF31" w14:textId="26F2CCD7" w:rsidR="00250B7D" w:rsidRDefault="704B0120" w:rsidP="00EB3A6E">
            <w:pPr>
              <w:jc w:val="center"/>
            </w:pPr>
            <w:r>
              <w:rPr>
                <w:noProof/>
              </w:rPr>
              <w:drawing>
                <wp:inline distT="0" distB="0" distL="0" distR="0" wp14:anchorId="4BA922B4" wp14:editId="71D736C4">
                  <wp:extent cx="2305210" cy="183927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29">
                            <a:extLst>
                              <a:ext uri="{BEBA8EAE-BF5A-486C-A8C5-ECC9F3942E4B}">
                                <a14:imgProps xmlns:a14="http://schemas.microsoft.com/office/drawing/2010/main">
                                  <a14:imgLayer r:embed="rId30">
                                    <a14:imgEffect>
                                      <a14:backgroundRemoval t="9912" b="93172" l="7909" r="91388">
                                        <a14:foregroundMark x1="10545" y1="38546" x2="8084" y2="50881"/>
                                        <a14:foregroundMark x1="43937" y1="87445" x2="53603" y2="88767"/>
                                        <a14:foregroundMark x1="45694" y1="90529" x2="46397" y2="93392"/>
                                        <a14:foregroundMark x1="91307" y1="49593" x2="91388" y2="50220"/>
                                        <a14:foregroundMark x1="89455" y1="35242" x2="90834" y2="45925"/>
                                        <a14:backgroundMark x1="94728" y1="50000" x2="92091" y2="50881"/>
                                      </a14:backgroundRemoval>
                                    </a14:imgEffect>
                                  </a14:imgLayer>
                                </a14:imgProps>
                              </a:ext>
                              <a:ext uri="{28A0092B-C50C-407E-A947-70E740481C1C}">
                                <a14:useLocalDpi xmlns:a14="http://schemas.microsoft.com/office/drawing/2010/main" val="0"/>
                              </a:ext>
                            </a:extLst>
                          </a:blip>
                          <a:stretch>
                            <a:fillRect/>
                          </a:stretch>
                        </pic:blipFill>
                        <pic:spPr>
                          <a:xfrm>
                            <a:off x="0" y="0"/>
                            <a:ext cx="2305210" cy="1839274"/>
                          </a:xfrm>
                          <a:prstGeom prst="rect">
                            <a:avLst/>
                          </a:prstGeom>
                        </pic:spPr>
                      </pic:pic>
                    </a:graphicData>
                  </a:graphic>
                </wp:inline>
              </w:drawing>
            </w:r>
          </w:p>
          <w:p w14:paraId="23C89D0C" w14:textId="4737B577" w:rsidR="00250B7D" w:rsidRPr="004B2E03" w:rsidRDefault="004B2E03" w:rsidP="00EB3A6E">
            <w:pPr>
              <w:pStyle w:val="Descripcin"/>
              <w:spacing w:after="0"/>
              <w:jc w:val="center"/>
              <w:rPr>
                <w:noProof/>
                <w:lang w:val="en-US"/>
              </w:rPr>
            </w:pPr>
            <w:r w:rsidRPr="00F15B9C">
              <w:rPr>
                <w:b/>
                <w:lang w:val="en-US"/>
              </w:rPr>
              <w:t xml:space="preserve">Figure </w:t>
            </w:r>
            <w:r>
              <w:rPr>
                <w:b/>
                <w:bCs/>
                <w:lang w:val="en-US"/>
              </w:rPr>
              <w:fldChar w:fldCharType="begin"/>
            </w:r>
            <w:r>
              <w:rPr>
                <w:b/>
                <w:bCs/>
                <w:lang w:val="en-US"/>
              </w:rPr>
              <w:instrText xml:space="preserve"> STYLEREF 2 \s </w:instrText>
            </w:r>
            <w:r>
              <w:rPr>
                <w:b/>
                <w:bCs/>
                <w:lang w:val="en-US"/>
              </w:rPr>
              <w:fldChar w:fldCharType="separate"/>
            </w:r>
            <w:r w:rsidR="00626EB2">
              <w:rPr>
                <w:b/>
                <w:bCs/>
                <w:noProof/>
                <w:lang w:val="en-US"/>
              </w:rPr>
              <w:t>4.3</w:t>
            </w:r>
            <w:r>
              <w:rPr>
                <w:b/>
                <w:bCs/>
                <w:lang w:val="en-US"/>
              </w:rPr>
              <w:fldChar w:fldCharType="end"/>
            </w:r>
            <w:r>
              <w:rPr>
                <w:b/>
                <w:bCs/>
                <w:lang w:val="en-US"/>
              </w:rPr>
              <w:t>.</w:t>
            </w:r>
            <w:r>
              <w:rPr>
                <w:b/>
                <w:bCs/>
                <w:lang w:val="en-US"/>
              </w:rPr>
              <w:fldChar w:fldCharType="begin"/>
            </w:r>
            <w:r>
              <w:rPr>
                <w:b/>
                <w:bCs/>
                <w:lang w:val="en-US"/>
              </w:rPr>
              <w:instrText xml:space="preserve"> SEQ Figure \* ARABIC \s 2 </w:instrText>
            </w:r>
            <w:r>
              <w:rPr>
                <w:b/>
                <w:bCs/>
                <w:lang w:val="en-US"/>
              </w:rPr>
              <w:fldChar w:fldCharType="separate"/>
            </w:r>
            <w:r w:rsidR="00626EB2">
              <w:rPr>
                <w:b/>
                <w:bCs/>
                <w:noProof/>
                <w:lang w:val="en-US"/>
              </w:rPr>
              <w:t>2</w:t>
            </w:r>
            <w:r>
              <w:rPr>
                <w:b/>
                <w:bCs/>
                <w:lang w:val="en-US"/>
              </w:rPr>
              <w:fldChar w:fldCharType="end"/>
            </w:r>
            <w:r w:rsidRPr="00400C04">
              <w:rPr>
                <w:lang w:val="en-US"/>
              </w:rPr>
              <w:t>: S-Band Patch Antenna ISIS</w:t>
            </w:r>
          </w:p>
        </w:tc>
      </w:tr>
    </w:tbl>
    <w:p w14:paraId="4A95E745" w14:textId="77777777" w:rsidR="000E19C7" w:rsidRPr="000E19C7" w:rsidRDefault="000E19C7" w:rsidP="000E19C7">
      <w:pPr>
        <w:rPr>
          <w:lang w:val="en-US"/>
        </w:rPr>
      </w:pPr>
    </w:p>
    <w:p w14:paraId="7A18A957" w14:textId="3AA31BD2" w:rsidR="00102902" w:rsidRPr="000E14EF" w:rsidRDefault="000E14EF" w:rsidP="33AA302C">
      <w:pPr>
        <w:pStyle w:val="Ttulo3"/>
        <w:rPr>
          <w:color w:val="1F3763"/>
          <w:lang w:val="en-US"/>
        </w:rPr>
      </w:pPr>
      <w:bookmarkStart w:id="29" w:name="_Toc61711452"/>
      <w:r w:rsidRPr="000E14EF">
        <w:rPr>
          <w:color w:val="1F3763"/>
          <w:lang w:val="en-US"/>
        </w:rPr>
        <w:t>Uplink/Downlink Budget</w:t>
      </w:r>
      <w:bookmarkEnd w:id="29"/>
      <w:r w:rsidRPr="000E14EF">
        <w:rPr>
          <w:color w:val="1F3763"/>
          <w:lang w:val="en-US"/>
        </w:rPr>
        <w:t xml:space="preserve"> </w:t>
      </w:r>
    </w:p>
    <w:p w14:paraId="7E39F318" w14:textId="1124853C" w:rsidR="33AA302C" w:rsidRDefault="33AA302C" w:rsidP="33AA302C">
      <w:pPr>
        <w:rPr>
          <w:lang w:val="en-US"/>
        </w:rPr>
      </w:pPr>
    </w:p>
    <w:p w14:paraId="04D2F209" w14:textId="2292599C" w:rsidR="0020041A" w:rsidRPr="0070762E" w:rsidRDefault="00F140FE" w:rsidP="49329351">
      <w:pPr>
        <w:rPr>
          <w:rFonts w:eastAsiaTheme="minorEastAsia"/>
          <w:lang w:val="en-US"/>
        </w:rPr>
      </w:pPr>
      <w:r w:rsidRPr="49329351">
        <w:rPr>
          <w:rFonts w:eastAsiaTheme="minorEastAsia"/>
          <w:lang w:val="en-US"/>
        </w:rPr>
        <w:t xml:space="preserve">Finally, the </w:t>
      </w:r>
      <w:r w:rsidR="001118C2" w:rsidRPr="49329351">
        <w:rPr>
          <w:rFonts w:eastAsiaTheme="minorEastAsia"/>
          <w:lang w:val="en-US"/>
        </w:rPr>
        <w:t>calculation o</w:t>
      </w:r>
      <w:r w:rsidR="0070762E" w:rsidRPr="49329351">
        <w:rPr>
          <w:rFonts w:eastAsiaTheme="minorEastAsia"/>
          <w:lang w:val="en-US"/>
        </w:rPr>
        <w:t>f</w:t>
      </w:r>
      <w:r w:rsidR="001118C2" w:rsidRPr="49329351">
        <w:rPr>
          <w:rFonts w:eastAsiaTheme="minorEastAsia"/>
          <w:lang w:val="en-US"/>
        </w:rPr>
        <w:t xml:space="preserve"> the sys</w:t>
      </w:r>
      <w:r w:rsidR="0070762E" w:rsidRPr="49329351">
        <w:rPr>
          <w:rFonts w:eastAsiaTheme="minorEastAsia"/>
          <w:lang w:val="en-US"/>
        </w:rPr>
        <w:t>tem margin</w:t>
      </w:r>
      <w:r w:rsidR="00451FB6" w:rsidRPr="49329351">
        <w:rPr>
          <w:rFonts w:eastAsiaTheme="minorEastAsia"/>
          <w:lang w:val="en-US"/>
        </w:rPr>
        <w:t xml:space="preserve"> </w:t>
      </w:r>
      <w:r w:rsidR="001118C2" w:rsidRPr="49329351">
        <w:rPr>
          <w:rFonts w:eastAsiaTheme="minorEastAsia"/>
          <w:lang w:val="en-US"/>
        </w:rPr>
        <w:t>and</w:t>
      </w:r>
      <w:r w:rsidR="0070762E" w:rsidRPr="49329351">
        <w:rPr>
          <w:rFonts w:eastAsiaTheme="minorEastAsia"/>
          <w:lang w:val="en-US"/>
        </w:rPr>
        <w:t xml:space="preserve"> the total losses</w:t>
      </w:r>
      <w:r w:rsidR="001118C2" w:rsidRPr="49329351">
        <w:rPr>
          <w:rFonts w:eastAsiaTheme="minorEastAsia"/>
          <w:lang w:val="en-US"/>
        </w:rPr>
        <w:t xml:space="preserve"> </w:t>
      </w:r>
      <w:r w:rsidR="00F66BCE" w:rsidRPr="49329351">
        <w:rPr>
          <w:rFonts w:eastAsiaTheme="minorEastAsia"/>
          <w:lang w:val="en-US"/>
        </w:rPr>
        <w:t xml:space="preserve">(both uplink and downlink budgets) </w:t>
      </w:r>
      <w:r w:rsidR="0070762E" w:rsidRPr="49329351">
        <w:rPr>
          <w:rFonts w:eastAsiaTheme="minorEastAsia"/>
          <w:lang w:val="en-US"/>
        </w:rPr>
        <w:t>are</w:t>
      </w:r>
      <w:r w:rsidR="004D010E" w:rsidRPr="49329351">
        <w:rPr>
          <w:rFonts w:eastAsiaTheme="minorEastAsia"/>
          <w:lang w:val="en-US"/>
        </w:rPr>
        <w:t xml:space="preserve"> shown </w:t>
      </w:r>
      <w:r w:rsidR="004D010E" w:rsidRPr="007F1921">
        <w:rPr>
          <w:lang w:val="en-US"/>
        </w:rPr>
        <w:t xml:space="preserve">in </w:t>
      </w:r>
      <w:r w:rsidR="007F1921" w:rsidRPr="007F1921">
        <w:fldChar w:fldCharType="begin"/>
      </w:r>
      <w:r w:rsidR="007F1921" w:rsidRPr="007F1921">
        <w:rPr>
          <w:lang w:val="en-US"/>
        </w:rPr>
        <w:instrText xml:space="preserve"> REF _Ref61175116 \h  \* MERGEFORMAT</w:instrText>
      </w:r>
      <w:r w:rsidR="007F1921" w:rsidRPr="00A11D08">
        <w:rPr>
          <w:lang w:val="en-US"/>
        </w:rPr>
        <w:instrText xml:space="preserve"> </w:instrText>
      </w:r>
      <w:r w:rsidR="007F1921" w:rsidRPr="007F1921">
        <w:fldChar w:fldCharType="separate"/>
      </w:r>
      <w:r w:rsidR="00626EB2" w:rsidRPr="00626EB2">
        <w:rPr>
          <w:lang w:val="en-US"/>
        </w:rPr>
        <w:t>Table 4.3.6</w:t>
      </w:r>
      <w:r w:rsidR="007F1921" w:rsidRPr="007F1921">
        <w:fldChar w:fldCharType="end"/>
      </w:r>
      <w:r w:rsidR="004D010E" w:rsidRPr="007F1921">
        <w:rPr>
          <w:lang w:val="en-US"/>
        </w:rPr>
        <w:t xml:space="preserve"> and </w:t>
      </w:r>
      <w:r w:rsidR="007F1921" w:rsidRPr="007F1921">
        <w:fldChar w:fldCharType="begin"/>
      </w:r>
      <w:r w:rsidR="007F1921" w:rsidRPr="007F1921">
        <w:rPr>
          <w:lang w:val="en-US"/>
        </w:rPr>
        <w:instrText xml:space="preserve"> REF _Ref61175140 \h  \* MERGEFORMAT</w:instrText>
      </w:r>
      <w:r w:rsidR="007F1921" w:rsidRPr="00A11D08">
        <w:rPr>
          <w:lang w:val="en-US"/>
        </w:rPr>
        <w:instrText xml:space="preserve"> </w:instrText>
      </w:r>
      <w:r w:rsidR="007F1921" w:rsidRPr="007F1921">
        <w:fldChar w:fldCharType="separate"/>
      </w:r>
      <w:r w:rsidR="00626EB2" w:rsidRPr="00626EB2">
        <w:rPr>
          <w:lang w:val="en-US"/>
        </w:rPr>
        <w:t>Table 4.3.7</w:t>
      </w:r>
      <w:r w:rsidR="007F1921" w:rsidRPr="007F1921">
        <w:fldChar w:fldCharType="end"/>
      </w:r>
      <w:r w:rsidR="00D067BC">
        <w:rPr>
          <w:rFonts w:eastAsiaTheme="minorEastAsia"/>
          <w:lang w:val="en-US"/>
        </w:rPr>
        <w:t>.</w:t>
      </w:r>
      <w:r w:rsidR="007F1921" w:rsidRPr="0070762E">
        <w:rPr>
          <w:rFonts w:eastAsiaTheme="minorEastAsia"/>
          <w:lang w:val="en-US"/>
        </w:rPr>
        <w:t xml:space="preserve"> </w:t>
      </w:r>
    </w:p>
    <w:tbl>
      <w:tblPr>
        <w:tblStyle w:val="Tablaconcuadrcula"/>
        <w:tblW w:w="0" w:type="auto"/>
        <w:tblLook w:val="06A0" w:firstRow="1" w:lastRow="0" w:firstColumn="1" w:lastColumn="0" w:noHBand="1" w:noVBand="1"/>
      </w:tblPr>
      <w:tblGrid>
        <w:gridCol w:w="1696"/>
        <w:gridCol w:w="3402"/>
        <w:gridCol w:w="1691"/>
        <w:gridCol w:w="2227"/>
      </w:tblGrid>
      <w:tr w:rsidR="0020041A" w:rsidRPr="00207C48" w14:paraId="51B89D15" w14:textId="77777777" w:rsidTr="00792D4E">
        <w:trPr>
          <w:tblHeader/>
        </w:trPr>
        <w:tc>
          <w:tcPr>
            <w:tcW w:w="9016" w:type="dxa"/>
            <w:gridSpan w:val="4"/>
            <w:shd w:val="clear" w:color="auto" w:fill="D9E2F3" w:themeFill="accent1" w:themeFillTint="33"/>
          </w:tcPr>
          <w:p w14:paraId="65323218" w14:textId="0D7B0A41" w:rsidR="0020041A" w:rsidRPr="00061495" w:rsidRDefault="00F47406" w:rsidP="000F420A">
            <w:pPr>
              <w:jc w:val="center"/>
              <w:rPr>
                <w:rFonts w:cs="Arial"/>
                <w:lang w:val="en-US"/>
              </w:rPr>
            </w:pPr>
            <w:r w:rsidRPr="00061495">
              <w:rPr>
                <w:rFonts w:cs="Arial"/>
                <w:lang w:val="en-US"/>
              </w:rPr>
              <w:t>UPLINK BUDGET DESIGN</w:t>
            </w:r>
          </w:p>
        </w:tc>
      </w:tr>
      <w:tr w:rsidR="0020041A" w:rsidRPr="00207C48" w14:paraId="0ECF8C08" w14:textId="77777777" w:rsidTr="00792D4E">
        <w:trPr>
          <w:tblHeader/>
        </w:trPr>
        <w:tc>
          <w:tcPr>
            <w:tcW w:w="5098" w:type="dxa"/>
            <w:gridSpan w:val="2"/>
            <w:shd w:val="clear" w:color="auto" w:fill="D9E2F3" w:themeFill="accent1" w:themeFillTint="33"/>
          </w:tcPr>
          <w:p w14:paraId="326F0AB8" w14:textId="77777777" w:rsidR="0020041A" w:rsidRPr="00061495" w:rsidRDefault="0020041A" w:rsidP="000F420A">
            <w:pPr>
              <w:spacing w:line="259" w:lineRule="auto"/>
              <w:jc w:val="center"/>
              <w:rPr>
                <w:rFonts w:cs="Arial"/>
              </w:rPr>
            </w:pPr>
            <w:r w:rsidRPr="00061495">
              <w:rPr>
                <w:rFonts w:cs="Arial"/>
                <w:lang w:val="en-US"/>
              </w:rPr>
              <w:t>Parameters</w:t>
            </w:r>
          </w:p>
        </w:tc>
        <w:tc>
          <w:tcPr>
            <w:tcW w:w="1691" w:type="dxa"/>
            <w:shd w:val="clear" w:color="auto" w:fill="D9E2F3" w:themeFill="accent1" w:themeFillTint="33"/>
          </w:tcPr>
          <w:p w14:paraId="68FAF162" w14:textId="77777777" w:rsidR="0020041A" w:rsidRPr="00061495" w:rsidRDefault="0020041A" w:rsidP="000F420A">
            <w:pPr>
              <w:spacing w:line="259" w:lineRule="auto"/>
              <w:jc w:val="center"/>
              <w:rPr>
                <w:rFonts w:cs="Arial"/>
              </w:rPr>
            </w:pPr>
            <w:r w:rsidRPr="00061495">
              <w:rPr>
                <w:rFonts w:cs="Arial"/>
              </w:rPr>
              <w:t>Value</w:t>
            </w:r>
          </w:p>
        </w:tc>
        <w:tc>
          <w:tcPr>
            <w:tcW w:w="2227" w:type="dxa"/>
            <w:shd w:val="clear" w:color="auto" w:fill="D9E2F3" w:themeFill="accent1" w:themeFillTint="33"/>
          </w:tcPr>
          <w:p w14:paraId="7E0B33CF" w14:textId="77777777" w:rsidR="0020041A" w:rsidRPr="00061495" w:rsidRDefault="0020041A" w:rsidP="000F420A">
            <w:pPr>
              <w:spacing w:line="259" w:lineRule="auto"/>
              <w:jc w:val="center"/>
              <w:rPr>
                <w:rFonts w:cs="Arial"/>
                <w:lang w:val="en-US"/>
              </w:rPr>
            </w:pPr>
            <w:r w:rsidRPr="00061495">
              <w:rPr>
                <w:rFonts w:cs="Arial"/>
              </w:rPr>
              <w:t>Unit</w:t>
            </w:r>
          </w:p>
        </w:tc>
      </w:tr>
      <w:tr w:rsidR="00FD597F" w:rsidRPr="00207C48" w14:paraId="06A826BD" w14:textId="77777777" w:rsidTr="00F30A45">
        <w:tc>
          <w:tcPr>
            <w:tcW w:w="1696" w:type="dxa"/>
            <w:shd w:val="clear" w:color="auto" w:fill="B4C6E7" w:themeFill="accent1" w:themeFillTint="66"/>
          </w:tcPr>
          <w:p w14:paraId="05DCBF55" w14:textId="2873C93B" w:rsidR="00FD597F" w:rsidRPr="00061495" w:rsidRDefault="0081710D" w:rsidP="000F420A">
            <w:pPr>
              <w:jc w:val="center"/>
              <w:rPr>
                <w:rFonts w:eastAsia="Calibri"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U</m:t>
                    </m:r>
                  </m:sub>
                </m:sSub>
              </m:oMath>
            </m:oMathPara>
          </w:p>
        </w:tc>
        <w:tc>
          <w:tcPr>
            <w:tcW w:w="3402" w:type="dxa"/>
            <w:shd w:val="clear" w:color="auto" w:fill="B4C6E7" w:themeFill="accent1" w:themeFillTint="66"/>
          </w:tcPr>
          <w:p w14:paraId="00A4D5E8" w14:textId="716F9E6E" w:rsidR="00FD597F" w:rsidRPr="00061495" w:rsidRDefault="00FD597F" w:rsidP="000F420A">
            <w:pPr>
              <w:jc w:val="center"/>
              <w:rPr>
                <w:rFonts w:cs="Arial"/>
                <w:lang w:val="en-US"/>
              </w:rPr>
            </w:pPr>
            <w:r w:rsidRPr="00061495">
              <w:rPr>
                <w:rFonts w:cs="Arial"/>
                <w:lang w:val="en-US"/>
              </w:rPr>
              <w:t>Uplink Frequency</w:t>
            </w:r>
          </w:p>
        </w:tc>
        <w:tc>
          <w:tcPr>
            <w:tcW w:w="1691" w:type="dxa"/>
            <w:shd w:val="clear" w:color="auto" w:fill="auto"/>
          </w:tcPr>
          <w:p w14:paraId="4EAED755" w14:textId="1E4265D0" w:rsidR="00FD597F" w:rsidRPr="00061495" w:rsidRDefault="00FD597F" w:rsidP="000F420A">
            <w:pPr>
              <w:jc w:val="center"/>
              <w:rPr>
                <w:rFonts w:cs="Arial"/>
                <w:lang w:val="en-US"/>
              </w:rPr>
            </w:pPr>
            <w:r w:rsidRPr="00061495">
              <w:rPr>
                <w:rFonts w:cs="Arial"/>
                <w:lang w:val="en-US"/>
              </w:rPr>
              <w:t>2,1</w:t>
            </w:r>
          </w:p>
        </w:tc>
        <w:tc>
          <w:tcPr>
            <w:tcW w:w="2227" w:type="dxa"/>
            <w:shd w:val="clear" w:color="auto" w:fill="auto"/>
          </w:tcPr>
          <w:p w14:paraId="2487BE9C" w14:textId="1348487B" w:rsidR="00FD597F" w:rsidRPr="00061495" w:rsidRDefault="00FD597F" w:rsidP="000F420A">
            <w:pPr>
              <w:jc w:val="center"/>
              <w:rPr>
                <w:rFonts w:cs="Arial"/>
                <w:lang w:val="en-US"/>
              </w:rPr>
            </w:pPr>
            <w:r w:rsidRPr="00061495">
              <w:rPr>
                <w:rFonts w:cs="Arial"/>
                <w:lang w:val="en-US"/>
              </w:rPr>
              <w:t>GHz</w:t>
            </w:r>
          </w:p>
        </w:tc>
      </w:tr>
      <w:tr w:rsidR="005E5DFB" w:rsidRPr="00207C48" w14:paraId="22EF7DBE" w14:textId="77777777" w:rsidTr="00F30A45">
        <w:tc>
          <w:tcPr>
            <w:tcW w:w="1696" w:type="dxa"/>
            <w:shd w:val="clear" w:color="auto" w:fill="B4C6E7" w:themeFill="accent1" w:themeFillTint="66"/>
          </w:tcPr>
          <w:p w14:paraId="32D3B55E" w14:textId="082507C7" w:rsidR="0020041A" w:rsidRPr="00061495" w:rsidRDefault="0081710D" w:rsidP="000F420A">
            <w:pPr>
              <w:jc w:val="center"/>
              <w:rPr>
                <w:rFonts w:cs="Arial"/>
              </w:rPr>
            </w:pPr>
            <m:oMathPara>
              <m:oMath>
                <m:sSub>
                  <m:sSubPr>
                    <m:ctrlPr>
                      <w:rPr>
                        <w:rFonts w:ascii="Cambria Math" w:hAnsi="Cambria Math" w:cs="Arial"/>
                        <w:i/>
                      </w:rPr>
                    </m:ctrlPr>
                  </m:sSubPr>
                  <m:e>
                    <m:r>
                      <w:rPr>
                        <w:rFonts w:ascii="Cambria Math" w:hAnsi="Cambria Math" w:cs="Arial"/>
                      </w:rPr>
                      <m:t>EIRP</m:t>
                    </m:r>
                  </m:e>
                  <m:sub>
                    <m:r>
                      <w:rPr>
                        <w:rFonts w:ascii="Cambria Math" w:hAnsi="Cambria Math" w:cs="Arial"/>
                      </w:rPr>
                      <m:t>ant-tx, GS</m:t>
                    </m:r>
                  </m:sub>
                </m:sSub>
              </m:oMath>
            </m:oMathPara>
          </w:p>
        </w:tc>
        <w:tc>
          <w:tcPr>
            <w:tcW w:w="3402" w:type="dxa"/>
            <w:shd w:val="clear" w:color="auto" w:fill="B4C6E7" w:themeFill="accent1" w:themeFillTint="66"/>
          </w:tcPr>
          <w:p w14:paraId="7EE19B41" w14:textId="46AF10C4" w:rsidR="0020041A" w:rsidRPr="00061495" w:rsidRDefault="00577EEA" w:rsidP="000F420A">
            <w:pPr>
              <w:jc w:val="center"/>
              <w:rPr>
                <w:rFonts w:cs="Arial"/>
                <w:lang w:val="en-US"/>
              </w:rPr>
            </w:pPr>
            <w:r w:rsidRPr="00061495">
              <w:rPr>
                <w:rFonts w:cs="Arial"/>
                <w:lang w:val="en-US"/>
              </w:rPr>
              <w:t>EIRP</w:t>
            </w:r>
          </w:p>
        </w:tc>
        <w:tc>
          <w:tcPr>
            <w:tcW w:w="1691" w:type="dxa"/>
            <w:shd w:val="clear" w:color="auto" w:fill="auto"/>
          </w:tcPr>
          <w:p w14:paraId="300E1116" w14:textId="7DE8B856" w:rsidR="0020041A" w:rsidRPr="00061495" w:rsidRDefault="00F24AA1" w:rsidP="000F420A">
            <w:pPr>
              <w:jc w:val="center"/>
              <w:rPr>
                <w:rFonts w:cs="Arial"/>
                <w:lang w:val="en-US"/>
              </w:rPr>
            </w:pPr>
            <w:r w:rsidRPr="00061495">
              <w:rPr>
                <w:rFonts w:cs="Arial"/>
                <w:lang w:val="en-US"/>
              </w:rPr>
              <w:t>6</w:t>
            </w:r>
            <w:r w:rsidR="00460156" w:rsidRPr="00061495">
              <w:rPr>
                <w:rFonts w:cs="Arial"/>
                <w:lang w:val="en-US"/>
              </w:rPr>
              <w:t>6,8</w:t>
            </w:r>
          </w:p>
        </w:tc>
        <w:tc>
          <w:tcPr>
            <w:tcW w:w="2227" w:type="dxa"/>
            <w:shd w:val="clear" w:color="auto" w:fill="auto"/>
          </w:tcPr>
          <w:p w14:paraId="26B2583A" w14:textId="0A7CF2B0" w:rsidR="0020041A" w:rsidRPr="00061495" w:rsidRDefault="0020041A" w:rsidP="000F420A">
            <w:pPr>
              <w:jc w:val="center"/>
              <w:rPr>
                <w:rFonts w:cs="Arial"/>
                <w:lang w:val="en-US"/>
              </w:rPr>
            </w:pPr>
            <w:r w:rsidRPr="00061495">
              <w:rPr>
                <w:rFonts w:cs="Arial"/>
                <w:lang w:val="en-US"/>
              </w:rPr>
              <w:t>d</w:t>
            </w:r>
            <w:r w:rsidR="008607C0" w:rsidRPr="00061495">
              <w:rPr>
                <w:rFonts w:cs="Arial"/>
                <w:lang w:val="en-US"/>
              </w:rPr>
              <w:t>B</w:t>
            </w:r>
            <w:r w:rsidR="002E62F6" w:rsidRPr="00061495">
              <w:rPr>
                <w:rFonts w:cs="Arial"/>
                <w:lang w:val="en-US"/>
              </w:rPr>
              <w:t>W</w:t>
            </w:r>
          </w:p>
        </w:tc>
      </w:tr>
      <w:tr w:rsidR="00662BE9" w:rsidRPr="00207C48" w14:paraId="7C3C82BA" w14:textId="77777777" w:rsidTr="004111A9">
        <w:tc>
          <w:tcPr>
            <w:tcW w:w="1696" w:type="dxa"/>
            <w:shd w:val="clear" w:color="auto" w:fill="B4C6E7" w:themeFill="accent1" w:themeFillTint="66"/>
          </w:tcPr>
          <w:p w14:paraId="18ED3E82" w14:textId="2DB5F624" w:rsidR="00662BE9" w:rsidRPr="00061495" w:rsidRDefault="0081710D" w:rsidP="00662BE9">
            <w:pPr>
              <w:jc w:val="center"/>
              <w:rPr>
                <w:rFonts w:eastAsia="Calibri" w:cs="Arial"/>
              </w:rPr>
            </w:pPr>
            <m:oMathPara>
              <m:oMath>
                <m:sSub>
                  <m:sSubPr>
                    <m:ctrlPr>
                      <w:rPr>
                        <w:rFonts w:ascii="Cambria Math" w:hAnsi="Cambria Math" w:cs="Arial"/>
                        <w:i/>
                      </w:rPr>
                    </m:ctrlPr>
                  </m:sSubPr>
                  <m:e>
                    <m:r>
                      <w:rPr>
                        <w:rFonts w:ascii="Cambria Math" w:hAnsi="Cambria Math" w:cs="Arial"/>
                      </w:rPr>
                      <m:t>L</m:t>
                    </m:r>
                  </m:e>
                  <m:sub>
                    <m:r>
                      <w:rPr>
                        <w:rFonts w:ascii="Cambria Math" w:hAnsi="Cambria Math" w:cs="Arial"/>
                      </w:rPr>
                      <m:t>Tx-ant, GS</m:t>
                    </m:r>
                  </m:sub>
                </m:sSub>
              </m:oMath>
            </m:oMathPara>
          </w:p>
        </w:tc>
        <w:tc>
          <w:tcPr>
            <w:tcW w:w="3402" w:type="dxa"/>
            <w:shd w:val="clear" w:color="auto" w:fill="B4C6E7" w:themeFill="accent1" w:themeFillTint="66"/>
          </w:tcPr>
          <w:p w14:paraId="6083BA78" w14:textId="38B097F9" w:rsidR="00662BE9" w:rsidRPr="00061495" w:rsidRDefault="00662BE9" w:rsidP="00662BE9">
            <w:pPr>
              <w:jc w:val="center"/>
              <w:rPr>
                <w:rFonts w:cs="Arial"/>
                <w:lang w:val="en-US"/>
              </w:rPr>
            </w:pPr>
            <w:r w:rsidRPr="00061495">
              <w:rPr>
                <w:rFonts w:cs="Arial"/>
                <w:lang w:val="en-US"/>
              </w:rPr>
              <w:t>Transmitter-Antenna Losses</w:t>
            </w:r>
          </w:p>
        </w:tc>
        <w:tc>
          <w:tcPr>
            <w:tcW w:w="1691" w:type="dxa"/>
          </w:tcPr>
          <w:p w14:paraId="3895851B" w14:textId="69C2FD94" w:rsidR="00662BE9" w:rsidRPr="00061495" w:rsidRDefault="00662BE9" w:rsidP="00662BE9">
            <w:pPr>
              <w:jc w:val="center"/>
              <w:rPr>
                <w:rFonts w:cs="Arial"/>
                <w:lang w:val="en-US"/>
              </w:rPr>
            </w:pPr>
            <w:r w:rsidRPr="00061495">
              <w:rPr>
                <w:rFonts w:cs="Arial"/>
                <w:lang w:val="en-US"/>
              </w:rPr>
              <w:t>-1</w:t>
            </w:r>
          </w:p>
        </w:tc>
        <w:tc>
          <w:tcPr>
            <w:tcW w:w="2227" w:type="dxa"/>
          </w:tcPr>
          <w:p w14:paraId="5B202BC8" w14:textId="7886F399" w:rsidR="00662BE9" w:rsidRPr="00061495" w:rsidRDefault="00662BE9" w:rsidP="00662BE9">
            <w:pPr>
              <w:jc w:val="center"/>
              <w:rPr>
                <w:rFonts w:cs="Arial"/>
                <w:lang w:val="en-US"/>
              </w:rPr>
            </w:pPr>
            <w:r w:rsidRPr="00061495">
              <w:rPr>
                <w:rFonts w:cs="Arial"/>
                <w:lang w:val="en-US"/>
              </w:rPr>
              <w:t>dB</w:t>
            </w:r>
          </w:p>
        </w:tc>
      </w:tr>
      <w:tr w:rsidR="005E5DFB" w:rsidRPr="00207C48" w14:paraId="39093A2B" w14:textId="77777777" w:rsidTr="004111A9">
        <w:tc>
          <w:tcPr>
            <w:tcW w:w="1696" w:type="dxa"/>
            <w:shd w:val="clear" w:color="auto" w:fill="B4C6E7" w:themeFill="accent1" w:themeFillTint="66"/>
          </w:tcPr>
          <w:p w14:paraId="58B79F3D" w14:textId="17D70CEC" w:rsidR="0020041A" w:rsidRPr="00061495" w:rsidRDefault="0081710D" w:rsidP="000F420A">
            <w:pPr>
              <w:jc w:val="center"/>
              <w:rPr>
                <w:rFonts w:cs="Arial"/>
              </w:rPr>
            </w:pPr>
            <m:oMathPara>
              <m:oMath>
                <m:sSub>
                  <m:sSubPr>
                    <m:ctrlPr>
                      <w:rPr>
                        <w:rFonts w:ascii="Cambria Math" w:hAnsi="Cambria Math" w:cs="Arial"/>
                        <w:i/>
                      </w:rPr>
                    </m:ctrlPr>
                  </m:sSubPr>
                  <m:e>
                    <m:r>
                      <w:rPr>
                        <w:rFonts w:ascii="Cambria Math" w:hAnsi="Cambria Math" w:cs="Arial"/>
                      </w:rPr>
                      <m:t>L</m:t>
                    </m:r>
                  </m:e>
                  <m:sub>
                    <m:r>
                      <w:rPr>
                        <w:rFonts w:ascii="Cambria Math" w:hAnsi="Cambria Math" w:cs="Arial"/>
                      </w:rPr>
                      <m:t>S,U</m:t>
                    </m:r>
                  </m:sub>
                </m:sSub>
              </m:oMath>
            </m:oMathPara>
          </w:p>
        </w:tc>
        <w:tc>
          <w:tcPr>
            <w:tcW w:w="3402" w:type="dxa"/>
            <w:shd w:val="clear" w:color="auto" w:fill="B4C6E7" w:themeFill="accent1" w:themeFillTint="66"/>
          </w:tcPr>
          <w:p w14:paraId="1764D05D" w14:textId="3B378F1F" w:rsidR="0020041A" w:rsidRPr="00061495" w:rsidRDefault="00577EEA" w:rsidP="000F420A">
            <w:pPr>
              <w:jc w:val="center"/>
              <w:rPr>
                <w:rFonts w:cs="Arial"/>
                <w:lang w:val="en-US"/>
              </w:rPr>
            </w:pPr>
            <w:r w:rsidRPr="00061495">
              <w:rPr>
                <w:rFonts w:cs="Arial"/>
                <w:lang w:val="en-US"/>
              </w:rPr>
              <w:t>Free Space Losses</w:t>
            </w:r>
          </w:p>
        </w:tc>
        <w:tc>
          <w:tcPr>
            <w:tcW w:w="1691" w:type="dxa"/>
          </w:tcPr>
          <w:p w14:paraId="119A342A" w14:textId="7B6F5E0C" w:rsidR="0020041A" w:rsidRPr="00061495" w:rsidRDefault="007978C5" w:rsidP="000F420A">
            <w:pPr>
              <w:jc w:val="center"/>
              <w:rPr>
                <w:rFonts w:cs="Arial"/>
                <w:lang w:val="en-US"/>
              </w:rPr>
            </w:pPr>
            <w:r w:rsidRPr="00061495">
              <w:rPr>
                <w:rFonts w:cs="Arial"/>
                <w:lang w:val="en-US"/>
              </w:rPr>
              <w:t>-165</w:t>
            </w:r>
            <w:r w:rsidR="00215043" w:rsidRPr="00061495">
              <w:rPr>
                <w:rFonts w:cs="Arial"/>
                <w:lang w:val="en-US"/>
              </w:rPr>
              <w:t>,53</w:t>
            </w:r>
          </w:p>
        </w:tc>
        <w:tc>
          <w:tcPr>
            <w:tcW w:w="2227" w:type="dxa"/>
          </w:tcPr>
          <w:p w14:paraId="63CFE175" w14:textId="77777777" w:rsidR="0020041A" w:rsidRPr="00061495" w:rsidRDefault="0020041A" w:rsidP="000F420A">
            <w:pPr>
              <w:jc w:val="center"/>
              <w:rPr>
                <w:rFonts w:cs="Arial"/>
                <w:lang w:val="en-US"/>
              </w:rPr>
            </w:pPr>
            <w:r w:rsidRPr="00061495">
              <w:rPr>
                <w:rFonts w:cs="Arial"/>
                <w:lang w:val="en-US"/>
              </w:rPr>
              <w:t>dB</w:t>
            </w:r>
          </w:p>
        </w:tc>
      </w:tr>
      <w:tr w:rsidR="005E5DFB" w:rsidRPr="00207C48" w14:paraId="42A429FB" w14:textId="77777777" w:rsidTr="004111A9">
        <w:tc>
          <w:tcPr>
            <w:tcW w:w="1696" w:type="dxa"/>
            <w:shd w:val="clear" w:color="auto" w:fill="B4C6E7" w:themeFill="accent1" w:themeFillTint="66"/>
          </w:tcPr>
          <w:p w14:paraId="32095658" w14:textId="30178A82" w:rsidR="0020041A" w:rsidRPr="00061495" w:rsidRDefault="005E5DFB" w:rsidP="000F420A">
            <w:pPr>
              <w:jc w:val="center"/>
              <w:rPr>
                <w:rFonts w:cs="Arial"/>
              </w:rPr>
            </w:pPr>
            <w:r w:rsidRPr="00061495">
              <w:rPr>
                <w:rFonts w:cs="Arial"/>
              </w:rPr>
              <w:t>-</w:t>
            </w:r>
          </w:p>
        </w:tc>
        <w:tc>
          <w:tcPr>
            <w:tcW w:w="3402" w:type="dxa"/>
            <w:shd w:val="clear" w:color="auto" w:fill="B4C6E7" w:themeFill="accent1" w:themeFillTint="66"/>
          </w:tcPr>
          <w:p w14:paraId="2B4235D4" w14:textId="094ACCC5" w:rsidR="0020041A" w:rsidRPr="00061495" w:rsidRDefault="00577EEA" w:rsidP="000F420A">
            <w:pPr>
              <w:jc w:val="center"/>
              <w:rPr>
                <w:rFonts w:cs="Arial"/>
                <w:lang w:val="en-US"/>
              </w:rPr>
            </w:pPr>
            <w:r w:rsidRPr="00061495">
              <w:rPr>
                <w:rFonts w:cs="Arial"/>
                <w:lang w:val="en-US"/>
              </w:rPr>
              <w:t xml:space="preserve">Propagation </w:t>
            </w:r>
            <w:r w:rsidR="00215043" w:rsidRPr="00061495">
              <w:rPr>
                <w:rFonts w:cs="Arial"/>
                <w:lang w:val="en-US"/>
              </w:rPr>
              <w:t>Absorption</w:t>
            </w:r>
            <w:r w:rsidRPr="00061495">
              <w:rPr>
                <w:rFonts w:cs="Arial"/>
                <w:lang w:val="en-US"/>
              </w:rPr>
              <w:t xml:space="preserve"> Losses</w:t>
            </w:r>
          </w:p>
        </w:tc>
        <w:tc>
          <w:tcPr>
            <w:tcW w:w="1691" w:type="dxa"/>
          </w:tcPr>
          <w:p w14:paraId="2617C0E9" w14:textId="593C2274" w:rsidR="0020041A" w:rsidRPr="00061495" w:rsidRDefault="0022617A" w:rsidP="000F420A">
            <w:pPr>
              <w:jc w:val="center"/>
              <w:rPr>
                <w:rFonts w:cs="Arial"/>
                <w:lang w:val="en-US"/>
              </w:rPr>
            </w:pPr>
            <w:r w:rsidRPr="00061495">
              <w:rPr>
                <w:rFonts w:cs="Arial"/>
                <w:lang w:val="en-US"/>
              </w:rPr>
              <w:t>-0,1</w:t>
            </w:r>
          </w:p>
        </w:tc>
        <w:tc>
          <w:tcPr>
            <w:tcW w:w="2227" w:type="dxa"/>
          </w:tcPr>
          <w:p w14:paraId="78507BA4" w14:textId="168AE1A9" w:rsidR="0020041A" w:rsidRPr="00061495" w:rsidRDefault="0020041A" w:rsidP="000F420A">
            <w:pPr>
              <w:jc w:val="center"/>
              <w:rPr>
                <w:rFonts w:cs="Arial"/>
                <w:lang w:val="en-US"/>
              </w:rPr>
            </w:pPr>
            <w:r w:rsidRPr="00061495">
              <w:rPr>
                <w:rFonts w:cs="Arial"/>
                <w:lang w:val="en-US"/>
              </w:rPr>
              <w:t>dB</w:t>
            </w:r>
          </w:p>
        </w:tc>
      </w:tr>
      <w:tr w:rsidR="005E5DFB" w:rsidRPr="00207C48" w14:paraId="40302621" w14:textId="77777777" w:rsidTr="004111A9">
        <w:tc>
          <w:tcPr>
            <w:tcW w:w="1696" w:type="dxa"/>
            <w:shd w:val="clear" w:color="auto" w:fill="B4C6E7" w:themeFill="accent1" w:themeFillTint="66"/>
          </w:tcPr>
          <w:p w14:paraId="2EEB4F23" w14:textId="12296FBA" w:rsidR="0020041A" w:rsidRPr="00061495" w:rsidRDefault="005E5DFB" w:rsidP="005E5DFB">
            <w:pPr>
              <w:jc w:val="center"/>
              <w:rPr>
                <w:rFonts w:cs="Arial"/>
              </w:rPr>
            </w:pPr>
            <w:r w:rsidRPr="00061495">
              <w:rPr>
                <w:rFonts w:cs="Arial"/>
              </w:rPr>
              <w:t>-</w:t>
            </w:r>
          </w:p>
        </w:tc>
        <w:tc>
          <w:tcPr>
            <w:tcW w:w="3402" w:type="dxa"/>
            <w:shd w:val="clear" w:color="auto" w:fill="B4C6E7" w:themeFill="accent1" w:themeFillTint="66"/>
          </w:tcPr>
          <w:p w14:paraId="1447BA19" w14:textId="40A1C46C" w:rsidR="0020041A" w:rsidRPr="00061495" w:rsidRDefault="00B04122" w:rsidP="000F420A">
            <w:pPr>
              <w:jc w:val="center"/>
              <w:rPr>
                <w:rFonts w:cs="Arial"/>
                <w:lang w:val="en-US"/>
              </w:rPr>
            </w:pPr>
            <w:r w:rsidRPr="00061495">
              <w:rPr>
                <w:rFonts w:cs="Arial"/>
                <w:lang w:val="en-US"/>
              </w:rPr>
              <w:t>Polarization Losses</w:t>
            </w:r>
          </w:p>
        </w:tc>
        <w:tc>
          <w:tcPr>
            <w:tcW w:w="1691" w:type="dxa"/>
          </w:tcPr>
          <w:p w14:paraId="1EBB1665" w14:textId="0D9B962D" w:rsidR="0020041A" w:rsidRPr="00061495" w:rsidRDefault="0022617A" w:rsidP="000F420A">
            <w:pPr>
              <w:jc w:val="center"/>
              <w:rPr>
                <w:rFonts w:cs="Arial"/>
                <w:lang w:val="en-US"/>
              </w:rPr>
            </w:pPr>
            <w:r w:rsidRPr="00061495">
              <w:rPr>
                <w:rFonts w:cs="Arial"/>
                <w:lang w:val="en-US"/>
              </w:rPr>
              <w:t>-0,30</w:t>
            </w:r>
          </w:p>
        </w:tc>
        <w:tc>
          <w:tcPr>
            <w:tcW w:w="2227" w:type="dxa"/>
          </w:tcPr>
          <w:p w14:paraId="0A56D4D8" w14:textId="11F8E5BB" w:rsidR="0020041A" w:rsidRPr="00061495" w:rsidRDefault="0020041A" w:rsidP="000F420A">
            <w:pPr>
              <w:jc w:val="center"/>
              <w:rPr>
                <w:rFonts w:cs="Arial"/>
                <w:lang w:val="en-US"/>
              </w:rPr>
            </w:pPr>
            <w:r w:rsidRPr="00061495">
              <w:rPr>
                <w:rFonts w:cs="Arial"/>
                <w:lang w:val="en-US"/>
              </w:rPr>
              <w:t>d</w:t>
            </w:r>
            <w:r w:rsidR="00360A84" w:rsidRPr="00061495">
              <w:rPr>
                <w:rFonts w:cs="Arial"/>
                <w:lang w:val="en-US"/>
              </w:rPr>
              <w:t>B</w:t>
            </w:r>
          </w:p>
        </w:tc>
      </w:tr>
      <w:tr w:rsidR="005E5DFB" w:rsidRPr="00207C48" w14:paraId="0CC271D7" w14:textId="77777777" w:rsidTr="004111A9">
        <w:tc>
          <w:tcPr>
            <w:tcW w:w="1696" w:type="dxa"/>
            <w:shd w:val="clear" w:color="auto" w:fill="B4C6E7" w:themeFill="accent1" w:themeFillTint="66"/>
          </w:tcPr>
          <w:p w14:paraId="12339AA8" w14:textId="53B830D5" w:rsidR="0020041A" w:rsidRPr="00061495" w:rsidRDefault="005E5DFB" w:rsidP="000F420A">
            <w:pPr>
              <w:jc w:val="center"/>
              <w:rPr>
                <w:rFonts w:cs="Arial"/>
              </w:rPr>
            </w:pPr>
            <w:r w:rsidRPr="00061495">
              <w:rPr>
                <w:rFonts w:cs="Arial"/>
              </w:rPr>
              <w:t>-</w:t>
            </w:r>
          </w:p>
        </w:tc>
        <w:tc>
          <w:tcPr>
            <w:tcW w:w="3402" w:type="dxa"/>
            <w:shd w:val="clear" w:color="auto" w:fill="B4C6E7" w:themeFill="accent1" w:themeFillTint="66"/>
          </w:tcPr>
          <w:p w14:paraId="60C0CA43" w14:textId="35762D07" w:rsidR="0020041A" w:rsidRPr="00061495" w:rsidRDefault="009F61BD" w:rsidP="000F420A">
            <w:pPr>
              <w:jc w:val="center"/>
              <w:rPr>
                <w:rFonts w:cs="Arial"/>
                <w:lang w:val="en-US"/>
              </w:rPr>
            </w:pPr>
            <w:r w:rsidRPr="00061495">
              <w:rPr>
                <w:rFonts w:cs="Arial"/>
                <w:lang w:val="en-US"/>
              </w:rPr>
              <w:t>Radome Losses</w:t>
            </w:r>
          </w:p>
        </w:tc>
        <w:tc>
          <w:tcPr>
            <w:tcW w:w="1691" w:type="dxa"/>
          </w:tcPr>
          <w:p w14:paraId="5F1C651F" w14:textId="67AC388F" w:rsidR="0020041A" w:rsidRPr="00061495" w:rsidRDefault="002A4531" w:rsidP="000F420A">
            <w:pPr>
              <w:jc w:val="center"/>
              <w:rPr>
                <w:rFonts w:cs="Arial"/>
                <w:lang w:val="en-US"/>
              </w:rPr>
            </w:pPr>
            <w:r w:rsidRPr="00061495">
              <w:rPr>
                <w:rFonts w:cs="Arial"/>
                <w:lang w:val="en-US"/>
              </w:rPr>
              <w:t>-1</w:t>
            </w:r>
          </w:p>
        </w:tc>
        <w:tc>
          <w:tcPr>
            <w:tcW w:w="2227" w:type="dxa"/>
          </w:tcPr>
          <w:p w14:paraId="5F604EF8" w14:textId="37597A45" w:rsidR="0020041A" w:rsidRPr="00061495" w:rsidRDefault="00CF353C" w:rsidP="000F420A">
            <w:pPr>
              <w:jc w:val="center"/>
              <w:rPr>
                <w:rFonts w:cs="Arial"/>
                <w:lang w:val="en-US"/>
              </w:rPr>
            </w:pPr>
            <w:r w:rsidRPr="00061495">
              <w:rPr>
                <w:rFonts w:cs="Arial"/>
                <w:lang w:val="en-US"/>
              </w:rPr>
              <w:t>dB</w:t>
            </w:r>
          </w:p>
        </w:tc>
      </w:tr>
      <w:tr w:rsidR="005E5DFB" w:rsidRPr="00207C48" w14:paraId="26AAC97C" w14:textId="77777777" w:rsidTr="004111A9">
        <w:tc>
          <w:tcPr>
            <w:tcW w:w="1696" w:type="dxa"/>
            <w:shd w:val="clear" w:color="auto" w:fill="B4C6E7" w:themeFill="accent1" w:themeFillTint="66"/>
          </w:tcPr>
          <w:p w14:paraId="5C50A5F3" w14:textId="438B077B" w:rsidR="0020041A" w:rsidRPr="00061495" w:rsidRDefault="0081710D" w:rsidP="000F420A">
            <w:pPr>
              <w:spacing w:line="259" w:lineRule="auto"/>
              <w:jc w:val="center"/>
              <w:rPr>
                <w:rFonts w:cs="Arial"/>
                <w:lang w:val="en-US"/>
              </w:rPr>
            </w:pPr>
            <m:oMathPara>
              <m:oMath>
                <m:sSub>
                  <m:sSubPr>
                    <m:ctrlPr>
                      <w:rPr>
                        <w:rFonts w:ascii="Cambria Math" w:hAnsi="Cambria Math" w:cs="Arial"/>
                        <w:i/>
                      </w:rPr>
                    </m:ctrlPr>
                  </m:sSubPr>
                  <m:e>
                    <m:r>
                      <w:rPr>
                        <w:rFonts w:ascii="Cambria Math" w:hAnsi="Cambria Math" w:cs="Arial"/>
                      </w:rPr>
                      <m:t>L</m:t>
                    </m:r>
                  </m:e>
                  <m:sub>
                    <m:r>
                      <w:rPr>
                        <w:rFonts w:ascii="Cambria Math" w:hAnsi="Cambria Math" w:cs="Arial"/>
                      </w:rPr>
                      <m:t>θe, GS</m:t>
                    </m:r>
                  </m:sub>
                </m:sSub>
              </m:oMath>
            </m:oMathPara>
          </w:p>
        </w:tc>
        <w:tc>
          <w:tcPr>
            <w:tcW w:w="3402" w:type="dxa"/>
            <w:shd w:val="clear" w:color="auto" w:fill="B4C6E7" w:themeFill="accent1" w:themeFillTint="66"/>
          </w:tcPr>
          <w:p w14:paraId="1CFB4288" w14:textId="53E4F520" w:rsidR="0020041A" w:rsidRPr="00061495" w:rsidRDefault="001A531F" w:rsidP="000F420A">
            <w:pPr>
              <w:spacing w:line="259" w:lineRule="auto"/>
              <w:jc w:val="center"/>
              <w:rPr>
                <w:rFonts w:cs="Arial"/>
                <w:lang w:val="en-US"/>
              </w:rPr>
            </w:pPr>
            <w:r w:rsidRPr="00061495">
              <w:rPr>
                <w:rFonts w:cs="Arial"/>
                <w:lang w:val="en-US"/>
              </w:rPr>
              <w:t>GS Po</w:t>
            </w:r>
            <w:r w:rsidR="009C4A3C" w:rsidRPr="00061495">
              <w:rPr>
                <w:rFonts w:cs="Arial"/>
                <w:lang w:val="en-US"/>
              </w:rPr>
              <w:t>inting Losses</w:t>
            </w:r>
          </w:p>
        </w:tc>
        <w:tc>
          <w:tcPr>
            <w:tcW w:w="1691" w:type="dxa"/>
          </w:tcPr>
          <w:p w14:paraId="6E341A6B" w14:textId="1A801ACB" w:rsidR="0020041A" w:rsidRPr="00061495" w:rsidRDefault="002A4531" w:rsidP="000F420A">
            <w:pPr>
              <w:spacing w:line="259" w:lineRule="auto"/>
              <w:jc w:val="center"/>
              <w:rPr>
                <w:rFonts w:cs="Arial"/>
                <w:lang w:val="en-US"/>
              </w:rPr>
            </w:pPr>
            <w:r w:rsidRPr="00061495">
              <w:rPr>
                <w:rFonts w:cs="Arial"/>
                <w:lang w:val="en-US"/>
              </w:rPr>
              <w:t>-0,12</w:t>
            </w:r>
          </w:p>
        </w:tc>
        <w:tc>
          <w:tcPr>
            <w:tcW w:w="2227" w:type="dxa"/>
          </w:tcPr>
          <w:p w14:paraId="5FE671DB" w14:textId="7EB47869" w:rsidR="0020041A" w:rsidRPr="00061495" w:rsidRDefault="0020041A" w:rsidP="000F420A">
            <w:pPr>
              <w:keepNext/>
              <w:jc w:val="center"/>
              <w:rPr>
                <w:rFonts w:cs="Arial"/>
                <w:lang w:val="en-US"/>
              </w:rPr>
            </w:pPr>
            <w:r w:rsidRPr="00061495">
              <w:rPr>
                <w:rFonts w:cs="Arial"/>
                <w:lang w:val="en-US"/>
              </w:rPr>
              <w:t>dB</w:t>
            </w:r>
          </w:p>
        </w:tc>
      </w:tr>
      <w:tr w:rsidR="00992D75" w:rsidRPr="00207C48" w14:paraId="22137E6D" w14:textId="77777777" w:rsidTr="00061495">
        <w:tc>
          <w:tcPr>
            <w:tcW w:w="5098" w:type="dxa"/>
            <w:gridSpan w:val="2"/>
            <w:shd w:val="clear" w:color="auto" w:fill="B4C6E7" w:themeFill="accent1" w:themeFillTint="66"/>
          </w:tcPr>
          <w:p w14:paraId="728A7D03" w14:textId="175AA543" w:rsidR="00992D75" w:rsidRPr="00061495" w:rsidRDefault="00992D75" w:rsidP="00F24AA1">
            <w:pPr>
              <w:jc w:val="center"/>
              <w:rPr>
                <w:rFonts w:cs="Arial"/>
                <w:b/>
                <w:lang w:val="en-US"/>
              </w:rPr>
            </w:pPr>
            <w:r w:rsidRPr="00061495">
              <w:rPr>
                <w:rFonts w:cs="Arial"/>
                <w:b/>
                <w:lang w:val="en-US"/>
              </w:rPr>
              <w:t>Total Losses</w:t>
            </w:r>
          </w:p>
        </w:tc>
        <w:tc>
          <w:tcPr>
            <w:tcW w:w="1691" w:type="dxa"/>
            <w:shd w:val="clear" w:color="auto" w:fill="auto"/>
          </w:tcPr>
          <w:p w14:paraId="45EADDB7" w14:textId="7590B0B7" w:rsidR="00992D75" w:rsidRPr="00061495" w:rsidRDefault="00B00F2D" w:rsidP="00F24AA1">
            <w:pPr>
              <w:jc w:val="center"/>
              <w:rPr>
                <w:rFonts w:cs="Arial"/>
                <w:b/>
                <w:lang w:val="en-US"/>
              </w:rPr>
            </w:pPr>
            <w:r w:rsidRPr="00061495">
              <w:rPr>
                <w:rFonts w:cs="Arial"/>
                <w:b/>
                <w:lang w:val="en-US"/>
              </w:rPr>
              <w:t>-167,05</w:t>
            </w:r>
          </w:p>
        </w:tc>
        <w:tc>
          <w:tcPr>
            <w:tcW w:w="2227" w:type="dxa"/>
            <w:shd w:val="clear" w:color="auto" w:fill="auto"/>
          </w:tcPr>
          <w:p w14:paraId="5E48989C" w14:textId="73F3D400" w:rsidR="00992D75" w:rsidRPr="00061495" w:rsidRDefault="00992D75" w:rsidP="00F24AA1">
            <w:pPr>
              <w:keepNext/>
              <w:jc w:val="center"/>
              <w:rPr>
                <w:rFonts w:cs="Arial"/>
                <w:b/>
                <w:lang w:val="en-US"/>
              </w:rPr>
            </w:pPr>
            <w:r w:rsidRPr="00061495">
              <w:rPr>
                <w:rFonts w:cs="Arial"/>
                <w:b/>
                <w:lang w:val="en-US"/>
              </w:rPr>
              <w:t>dB</w:t>
            </w:r>
          </w:p>
        </w:tc>
      </w:tr>
      <w:tr w:rsidR="00190AD9" w:rsidRPr="00207C48" w14:paraId="54F81EBF" w14:textId="77777777" w:rsidTr="004111A9">
        <w:tc>
          <w:tcPr>
            <w:tcW w:w="1696" w:type="dxa"/>
            <w:shd w:val="clear" w:color="auto" w:fill="B4C6E7" w:themeFill="accent1" w:themeFillTint="66"/>
          </w:tcPr>
          <w:p w14:paraId="5661F3AC" w14:textId="6086145E" w:rsidR="00190AD9" w:rsidRPr="00061495" w:rsidRDefault="0081710D" w:rsidP="000F420A">
            <w:pPr>
              <w:jc w:val="center"/>
              <w:rPr>
                <w:rFonts w:eastAsia="Calibri" w:cs="Arial"/>
              </w:rPr>
            </w:pPr>
            <m:oMathPara>
              <m:oMath>
                <m:sSub>
                  <m:sSubPr>
                    <m:ctrlPr>
                      <w:rPr>
                        <w:rFonts w:ascii="Cambria Math" w:hAnsi="Cambria Math" w:cs="Arial"/>
                        <w:i/>
                      </w:rPr>
                    </m:ctrlPr>
                  </m:sSubPr>
                  <m:e>
                    <m:r>
                      <w:rPr>
                        <w:rFonts w:ascii="Cambria Math" w:hAnsi="Cambria Math" w:cs="Arial"/>
                      </w:rPr>
                      <m:t>T</m:t>
                    </m:r>
                  </m:e>
                  <m:sub>
                    <m:r>
                      <w:rPr>
                        <w:rFonts w:ascii="Cambria Math" w:hAnsi="Cambria Math" w:cs="Arial"/>
                      </w:rPr>
                      <m:t>SYS,U</m:t>
                    </m:r>
                  </m:sub>
                </m:sSub>
              </m:oMath>
            </m:oMathPara>
          </w:p>
        </w:tc>
        <w:tc>
          <w:tcPr>
            <w:tcW w:w="3402" w:type="dxa"/>
            <w:shd w:val="clear" w:color="auto" w:fill="B4C6E7" w:themeFill="accent1" w:themeFillTint="66"/>
          </w:tcPr>
          <w:p w14:paraId="06CDF590" w14:textId="59E9F2BD" w:rsidR="00190AD9" w:rsidRPr="00061495" w:rsidRDefault="000E24C1" w:rsidP="000F420A">
            <w:pPr>
              <w:jc w:val="center"/>
              <w:rPr>
                <w:rFonts w:cs="Arial"/>
                <w:lang w:val="en-US"/>
              </w:rPr>
            </w:pPr>
            <w:r w:rsidRPr="00061495">
              <w:rPr>
                <w:rFonts w:cs="Arial"/>
                <w:lang w:val="en-US"/>
              </w:rPr>
              <w:t>System Noise Temperature</w:t>
            </w:r>
          </w:p>
        </w:tc>
        <w:tc>
          <w:tcPr>
            <w:tcW w:w="1691" w:type="dxa"/>
          </w:tcPr>
          <w:p w14:paraId="26525441" w14:textId="6BBD00AA" w:rsidR="00190AD9" w:rsidRPr="00061495" w:rsidRDefault="000E24C1" w:rsidP="000F420A">
            <w:pPr>
              <w:jc w:val="center"/>
              <w:rPr>
                <w:rFonts w:cs="Arial"/>
                <w:lang w:val="en-US"/>
              </w:rPr>
            </w:pPr>
            <w:r w:rsidRPr="00061495">
              <w:rPr>
                <w:rFonts w:cs="Arial"/>
                <w:lang w:val="en-US"/>
              </w:rPr>
              <w:t>614</w:t>
            </w:r>
          </w:p>
        </w:tc>
        <w:tc>
          <w:tcPr>
            <w:tcW w:w="2227" w:type="dxa"/>
          </w:tcPr>
          <w:p w14:paraId="3F770B45" w14:textId="375DAEF3" w:rsidR="00190AD9" w:rsidRPr="00061495" w:rsidRDefault="00CF69E3" w:rsidP="000F420A">
            <w:pPr>
              <w:keepNext/>
              <w:jc w:val="center"/>
              <w:rPr>
                <w:rFonts w:cs="Arial"/>
                <w:lang w:val="en-US"/>
              </w:rPr>
            </w:pPr>
            <w:r w:rsidRPr="00061495">
              <w:rPr>
                <w:rFonts w:cs="Arial"/>
                <w:lang w:val="en-US"/>
              </w:rPr>
              <w:t>K</w:t>
            </w:r>
          </w:p>
        </w:tc>
      </w:tr>
      <w:tr w:rsidR="00190AD9" w:rsidRPr="00207C48" w14:paraId="19199017" w14:textId="77777777" w:rsidTr="004111A9">
        <w:tc>
          <w:tcPr>
            <w:tcW w:w="1696" w:type="dxa"/>
            <w:shd w:val="clear" w:color="auto" w:fill="B4C6E7" w:themeFill="accent1" w:themeFillTint="66"/>
          </w:tcPr>
          <w:p w14:paraId="7E84D535" w14:textId="234D67DF" w:rsidR="00190AD9" w:rsidRPr="00061495" w:rsidRDefault="000E24C1" w:rsidP="000F420A">
            <w:pPr>
              <w:jc w:val="center"/>
              <w:rPr>
                <w:rFonts w:eastAsia="Calibri" w:cs="Arial"/>
              </w:rPr>
            </w:pPr>
            <m:oMathPara>
              <m:oMath>
                <m:r>
                  <w:rPr>
                    <w:rFonts w:ascii="Cambria Math" w:hAnsi="Cambria Math" w:cs="Arial"/>
                  </w:rPr>
                  <m:t>G/</m:t>
                </m:r>
                <m:sSub>
                  <m:sSubPr>
                    <m:ctrlPr>
                      <w:rPr>
                        <w:rFonts w:ascii="Cambria Math" w:hAnsi="Cambria Math" w:cs="Arial"/>
                        <w:i/>
                      </w:rPr>
                    </m:ctrlPr>
                  </m:sSubPr>
                  <m:e>
                    <m:r>
                      <w:rPr>
                        <w:rFonts w:ascii="Cambria Math" w:hAnsi="Cambria Math" w:cs="Arial"/>
                      </w:rPr>
                      <m:t>T</m:t>
                    </m:r>
                  </m:e>
                  <m:sub>
                    <m:r>
                      <w:rPr>
                        <w:rFonts w:ascii="Cambria Math" w:hAnsi="Cambria Math" w:cs="Arial"/>
                      </w:rPr>
                      <m:t>U</m:t>
                    </m:r>
                  </m:sub>
                </m:sSub>
              </m:oMath>
            </m:oMathPara>
          </w:p>
        </w:tc>
        <w:tc>
          <w:tcPr>
            <w:tcW w:w="3402" w:type="dxa"/>
            <w:shd w:val="clear" w:color="auto" w:fill="B4C6E7" w:themeFill="accent1" w:themeFillTint="66"/>
          </w:tcPr>
          <w:p w14:paraId="48F45288" w14:textId="0CBF5DF8" w:rsidR="00190AD9" w:rsidRPr="00061495" w:rsidRDefault="000E24C1" w:rsidP="000F420A">
            <w:pPr>
              <w:jc w:val="center"/>
              <w:rPr>
                <w:rFonts w:cs="Arial"/>
                <w:lang w:val="en-US"/>
              </w:rPr>
            </w:pPr>
            <w:r w:rsidRPr="00061495">
              <w:rPr>
                <w:rFonts w:cs="Arial"/>
                <w:lang w:val="en-US"/>
              </w:rPr>
              <w:t>Figure of Merit</w:t>
            </w:r>
          </w:p>
        </w:tc>
        <w:tc>
          <w:tcPr>
            <w:tcW w:w="1691" w:type="dxa"/>
          </w:tcPr>
          <w:p w14:paraId="600F040B" w14:textId="23D3B9F2" w:rsidR="00190AD9" w:rsidRPr="00061495" w:rsidRDefault="000E24C1" w:rsidP="000F420A">
            <w:pPr>
              <w:jc w:val="center"/>
              <w:rPr>
                <w:rFonts w:cs="Arial"/>
                <w:lang w:val="en-US"/>
              </w:rPr>
            </w:pPr>
            <w:r w:rsidRPr="00061495">
              <w:rPr>
                <w:rFonts w:cs="Arial"/>
                <w:lang w:val="en-US"/>
              </w:rPr>
              <w:t>-21,38</w:t>
            </w:r>
          </w:p>
        </w:tc>
        <w:tc>
          <w:tcPr>
            <w:tcW w:w="2227" w:type="dxa"/>
          </w:tcPr>
          <w:p w14:paraId="3B1B15A1" w14:textId="2E2B81FD" w:rsidR="00190AD9" w:rsidRPr="00061495" w:rsidRDefault="006F1D24" w:rsidP="000F420A">
            <w:pPr>
              <w:keepNext/>
              <w:jc w:val="center"/>
              <w:rPr>
                <w:rFonts w:cs="Arial"/>
                <w:lang w:val="en-US"/>
              </w:rPr>
            </w:pPr>
            <w:r w:rsidRPr="00061495">
              <w:rPr>
                <w:rFonts w:cs="Arial"/>
                <w:lang w:val="en-US"/>
              </w:rPr>
              <w:t>dB/K</w:t>
            </w:r>
          </w:p>
        </w:tc>
      </w:tr>
      <w:tr w:rsidR="00190AD9" w:rsidRPr="00207C48" w14:paraId="71552D58" w14:textId="77777777" w:rsidTr="00F30A45">
        <w:tc>
          <w:tcPr>
            <w:tcW w:w="1696" w:type="dxa"/>
            <w:shd w:val="clear" w:color="auto" w:fill="B4C6E7" w:themeFill="accent1" w:themeFillTint="66"/>
          </w:tcPr>
          <w:p w14:paraId="7C12BA25" w14:textId="2C2352C8" w:rsidR="00190AD9" w:rsidRPr="00061495" w:rsidRDefault="00961DFE" w:rsidP="000F420A">
            <w:pPr>
              <w:jc w:val="center"/>
              <w:rPr>
                <w:rFonts w:eastAsia="Calibri" w:cs="Arial"/>
              </w:rPr>
            </w:pPr>
            <m:oMathPara>
              <m:oMath>
                <m:r>
                  <w:rPr>
                    <w:rFonts w:ascii="Cambria Math" w:eastAsia="Calibri" w:hAnsi="Cambria Math" w:cs="Arial"/>
                  </w:rPr>
                  <m:t>C/</m:t>
                </m:r>
                <m:sSub>
                  <m:sSubPr>
                    <m:ctrlPr>
                      <w:rPr>
                        <w:rFonts w:ascii="Cambria Math" w:eastAsia="Calibri" w:hAnsi="Cambria Math" w:cs="Arial"/>
                        <w:i/>
                      </w:rPr>
                    </m:ctrlPr>
                  </m:sSubPr>
                  <m:e>
                    <m:r>
                      <w:rPr>
                        <w:rFonts w:ascii="Cambria Math" w:eastAsia="Calibri" w:hAnsi="Cambria Math" w:cs="Arial"/>
                      </w:rPr>
                      <m:t>N</m:t>
                    </m:r>
                  </m:e>
                  <m:sub>
                    <m:r>
                      <w:rPr>
                        <w:rFonts w:ascii="Cambria Math" w:eastAsia="Calibri" w:hAnsi="Cambria Math" w:cs="Arial"/>
                      </w:rPr>
                      <m:t>0</m:t>
                    </m:r>
                  </m:sub>
                </m:sSub>
              </m:oMath>
            </m:oMathPara>
          </w:p>
        </w:tc>
        <w:tc>
          <w:tcPr>
            <w:tcW w:w="3402" w:type="dxa"/>
            <w:shd w:val="clear" w:color="auto" w:fill="B4C6E7" w:themeFill="accent1" w:themeFillTint="66"/>
          </w:tcPr>
          <w:p w14:paraId="757C21FD" w14:textId="04997E9D" w:rsidR="00190AD9" w:rsidRPr="00061495" w:rsidRDefault="00961DFE" w:rsidP="000F420A">
            <w:pPr>
              <w:jc w:val="center"/>
              <w:rPr>
                <w:rFonts w:cs="Arial"/>
                <w:lang w:val="en-US"/>
              </w:rPr>
            </w:pPr>
            <w:r w:rsidRPr="00061495">
              <w:rPr>
                <w:rFonts w:cs="Arial"/>
                <w:lang w:val="en-US"/>
              </w:rPr>
              <w:t>Carrier to Noise Power Density</w:t>
            </w:r>
          </w:p>
        </w:tc>
        <w:tc>
          <w:tcPr>
            <w:tcW w:w="1691" w:type="dxa"/>
            <w:shd w:val="clear" w:color="auto" w:fill="auto"/>
          </w:tcPr>
          <w:p w14:paraId="3630CD30" w14:textId="0C0C68B5" w:rsidR="00190AD9" w:rsidRPr="00061495" w:rsidRDefault="004C4514" w:rsidP="000F420A">
            <w:pPr>
              <w:jc w:val="center"/>
              <w:rPr>
                <w:rFonts w:cs="Arial"/>
                <w:lang w:val="en-US"/>
              </w:rPr>
            </w:pPr>
            <w:r w:rsidRPr="00061495">
              <w:rPr>
                <w:rFonts w:cs="Arial"/>
                <w:lang w:val="en-US"/>
              </w:rPr>
              <w:t>7</w:t>
            </w:r>
            <w:r w:rsidR="00543734" w:rsidRPr="00061495">
              <w:rPr>
                <w:rFonts w:cs="Arial"/>
                <w:lang w:val="en-US"/>
              </w:rPr>
              <w:t>6,96</w:t>
            </w:r>
          </w:p>
        </w:tc>
        <w:tc>
          <w:tcPr>
            <w:tcW w:w="2227" w:type="dxa"/>
            <w:shd w:val="clear" w:color="auto" w:fill="auto"/>
          </w:tcPr>
          <w:p w14:paraId="093C8208" w14:textId="3374E492" w:rsidR="00190AD9" w:rsidRPr="00061495" w:rsidRDefault="00C5567D" w:rsidP="000F420A">
            <w:pPr>
              <w:keepNext/>
              <w:jc w:val="center"/>
              <w:rPr>
                <w:rFonts w:cs="Arial"/>
                <w:lang w:val="en-US"/>
              </w:rPr>
            </w:pPr>
            <w:r w:rsidRPr="00061495">
              <w:rPr>
                <w:rFonts w:cs="Arial"/>
                <w:lang w:val="en-US"/>
              </w:rPr>
              <w:t>dBHz</w:t>
            </w:r>
          </w:p>
        </w:tc>
      </w:tr>
      <w:tr w:rsidR="00A438EB" w:rsidRPr="00207C48" w14:paraId="5A8138E1" w14:textId="77777777" w:rsidTr="00F30A45">
        <w:tc>
          <w:tcPr>
            <w:tcW w:w="1696" w:type="dxa"/>
            <w:shd w:val="clear" w:color="auto" w:fill="B4C6E7" w:themeFill="accent1" w:themeFillTint="66"/>
          </w:tcPr>
          <w:p w14:paraId="73165EC3" w14:textId="0B2B5FB0" w:rsidR="00A438EB" w:rsidRPr="00061495" w:rsidRDefault="0081710D" w:rsidP="000F420A">
            <w:pPr>
              <w:jc w:val="center"/>
              <w:rPr>
                <w:rFonts w:eastAsia="Calibri" w:cs="Arial"/>
              </w:rPr>
            </w:pPr>
            <m:oMathPara>
              <m:oMath>
                <m:sSub>
                  <m:sSubPr>
                    <m:ctrlPr>
                      <w:rPr>
                        <w:rFonts w:ascii="Cambria Math" w:eastAsia="Calibri" w:hAnsi="Cambria Math" w:cs="Arial"/>
                        <w:i/>
                      </w:rPr>
                    </m:ctrlPr>
                  </m:sSubPr>
                  <m:e>
                    <m:r>
                      <w:rPr>
                        <w:rFonts w:ascii="Cambria Math" w:eastAsia="Calibri" w:hAnsi="Cambria Math" w:cs="Arial"/>
                      </w:rPr>
                      <m:t>E</m:t>
                    </m:r>
                  </m:e>
                  <m:sub>
                    <m:r>
                      <w:rPr>
                        <w:rFonts w:ascii="Cambria Math" w:eastAsia="Calibri" w:hAnsi="Cambria Math" w:cs="Arial"/>
                      </w:rPr>
                      <m:t>b</m:t>
                    </m:r>
                  </m:sub>
                </m:sSub>
                <m:r>
                  <w:rPr>
                    <w:rFonts w:ascii="Cambria Math" w:eastAsia="Calibri" w:hAnsi="Cambria Math" w:cs="Arial"/>
                  </w:rPr>
                  <m:t>/</m:t>
                </m:r>
                <m:sSub>
                  <m:sSubPr>
                    <m:ctrlPr>
                      <w:rPr>
                        <w:rFonts w:ascii="Cambria Math" w:eastAsia="Calibri" w:hAnsi="Cambria Math" w:cs="Arial"/>
                        <w:i/>
                      </w:rPr>
                    </m:ctrlPr>
                  </m:sSubPr>
                  <m:e>
                    <m:r>
                      <w:rPr>
                        <w:rFonts w:ascii="Cambria Math" w:eastAsia="Calibri" w:hAnsi="Cambria Math" w:cs="Arial"/>
                      </w:rPr>
                      <m:t>N</m:t>
                    </m:r>
                  </m:e>
                  <m:sub>
                    <m:r>
                      <w:rPr>
                        <w:rFonts w:ascii="Cambria Math" w:eastAsia="Calibri" w:hAnsi="Cambria Math" w:cs="Arial"/>
                      </w:rPr>
                      <m:t>0</m:t>
                    </m:r>
                  </m:sub>
                </m:sSub>
              </m:oMath>
            </m:oMathPara>
          </w:p>
        </w:tc>
        <w:tc>
          <w:tcPr>
            <w:tcW w:w="3402" w:type="dxa"/>
            <w:shd w:val="clear" w:color="auto" w:fill="B4C6E7" w:themeFill="accent1" w:themeFillTint="66"/>
          </w:tcPr>
          <w:p w14:paraId="3C3E615E" w14:textId="72167D49" w:rsidR="00A438EB" w:rsidRPr="00061495" w:rsidRDefault="0081710D" w:rsidP="000F420A">
            <w:pPr>
              <w:jc w:val="center"/>
              <w:rPr>
                <w:rFonts w:cs="Arial"/>
                <w:lang w:val="en-US"/>
              </w:rPr>
            </w:pPr>
            <m:oMathPara>
              <m:oMath>
                <m:sSub>
                  <m:sSubPr>
                    <m:ctrlPr>
                      <w:rPr>
                        <w:rFonts w:ascii="Cambria Math" w:eastAsia="Calibri" w:hAnsi="Cambria Math" w:cs="Arial"/>
                        <w:i/>
                      </w:rPr>
                    </m:ctrlPr>
                  </m:sSubPr>
                  <m:e>
                    <m:r>
                      <w:rPr>
                        <w:rFonts w:ascii="Cambria Math" w:eastAsia="Calibri" w:hAnsi="Cambria Math" w:cs="Arial"/>
                      </w:rPr>
                      <m:t>E</m:t>
                    </m:r>
                  </m:e>
                  <m:sub>
                    <m:r>
                      <w:rPr>
                        <w:rFonts w:ascii="Cambria Math" w:eastAsia="Calibri" w:hAnsi="Cambria Math" w:cs="Arial"/>
                      </w:rPr>
                      <m:t>b</m:t>
                    </m:r>
                  </m:sub>
                </m:sSub>
                <m:r>
                  <w:rPr>
                    <w:rFonts w:ascii="Cambria Math" w:eastAsia="Calibri" w:hAnsi="Cambria Math" w:cs="Arial"/>
                  </w:rPr>
                  <m:t>/</m:t>
                </m:r>
                <m:sSub>
                  <m:sSubPr>
                    <m:ctrlPr>
                      <w:rPr>
                        <w:rFonts w:ascii="Cambria Math" w:eastAsia="Calibri" w:hAnsi="Cambria Math" w:cs="Arial"/>
                        <w:i/>
                      </w:rPr>
                    </m:ctrlPr>
                  </m:sSubPr>
                  <m:e>
                    <m:r>
                      <w:rPr>
                        <w:rFonts w:ascii="Cambria Math" w:eastAsia="Calibri" w:hAnsi="Cambria Math" w:cs="Arial"/>
                      </w:rPr>
                      <m:t>N</m:t>
                    </m:r>
                  </m:e>
                  <m:sub>
                    <m:r>
                      <w:rPr>
                        <w:rFonts w:ascii="Cambria Math" w:eastAsia="Calibri" w:hAnsi="Cambria Math" w:cs="Arial"/>
                      </w:rPr>
                      <m:t>0</m:t>
                    </m:r>
                  </m:sub>
                </m:sSub>
              </m:oMath>
            </m:oMathPara>
          </w:p>
        </w:tc>
        <w:tc>
          <w:tcPr>
            <w:tcW w:w="1691" w:type="dxa"/>
            <w:shd w:val="clear" w:color="auto" w:fill="auto"/>
          </w:tcPr>
          <w:p w14:paraId="402A16CF" w14:textId="00B48381" w:rsidR="00A438EB" w:rsidRPr="00061495" w:rsidRDefault="00D22A81" w:rsidP="000F420A">
            <w:pPr>
              <w:jc w:val="center"/>
              <w:rPr>
                <w:rFonts w:cs="Arial"/>
                <w:lang w:val="en-US"/>
              </w:rPr>
            </w:pPr>
            <w:r w:rsidRPr="00061495">
              <w:rPr>
                <w:rFonts w:cs="Arial"/>
                <w:lang w:val="en-US"/>
              </w:rPr>
              <w:t>33,95</w:t>
            </w:r>
          </w:p>
        </w:tc>
        <w:tc>
          <w:tcPr>
            <w:tcW w:w="2227" w:type="dxa"/>
            <w:shd w:val="clear" w:color="auto" w:fill="auto"/>
          </w:tcPr>
          <w:p w14:paraId="29B9DDDD" w14:textId="509D6C5E" w:rsidR="00A438EB" w:rsidRPr="00061495" w:rsidRDefault="00D22A81" w:rsidP="000F420A">
            <w:pPr>
              <w:keepNext/>
              <w:jc w:val="center"/>
              <w:rPr>
                <w:rFonts w:cs="Arial"/>
                <w:lang w:val="en-US"/>
              </w:rPr>
            </w:pPr>
            <w:r w:rsidRPr="00061495">
              <w:rPr>
                <w:rFonts w:cs="Arial"/>
                <w:lang w:val="en-US"/>
              </w:rPr>
              <w:t>dB</w:t>
            </w:r>
          </w:p>
        </w:tc>
      </w:tr>
      <w:tr w:rsidR="00190AD9" w:rsidRPr="00207C48" w14:paraId="07CDDD4D" w14:textId="77777777" w:rsidTr="004111A9">
        <w:tc>
          <w:tcPr>
            <w:tcW w:w="1696" w:type="dxa"/>
            <w:shd w:val="clear" w:color="auto" w:fill="B4C6E7" w:themeFill="accent1" w:themeFillTint="66"/>
          </w:tcPr>
          <w:p w14:paraId="5A006640" w14:textId="2BC26158" w:rsidR="00190AD9" w:rsidRPr="00061495" w:rsidRDefault="0081710D" w:rsidP="000F420A">
            <w:pPr>
              <w:jc w:val="center"/>
              <w:rPr>
                <w:rFonts w:eastAsia="Calibri" w:cs="Arial"/>
              </w:rPr>
            </w:pPr>
            <m:oMathPara>
              <m:oMath>
                <m:sSub>
                  <m:sSubPr>
                    <m:ctrlPr>
                      <w:rPr>
                        <w:rFonts w:ascii="Cambria Math" w:eastAsia="Calibri" w:hAnsi="Cambria Math" w:cs="Arial"/>
                        <w:i/>
                      </w:rPr>
                    </m:ctrlPr>
                  </m:sSubPr>
                  <m:e>
                    <m:r>
                      <w:rPr>
                        <w:rFonts w:ascii="Cambria Math" w:eastAsia="Calibri" w:hAnsi="Cambria Math" w:cs="Arial"/>
                      </w:rPr>
                      <m:t>b</m:t>
                    </m:r>
                  </m:e>
                  <m:sub>
                    <m:r>
                      <w:rPr>
                        <w:rFonts w:ascii="Cambria Math" w:eastAsia="Calibri" w:hAnsi="Cambria Math" w:cs="Arial"/>
                      </w:rPr>
                      <m:t>U</m:t>
                    </m:r>
                  </m:sub>
                </m:sSub>
              </m:oMath>
            </m:oMathPara>
          </w:p>
        </w:tc>
        <w:tc>
          <w:tcPr>
            <w:tcW w:w="3402" w:type="dxa"/>
            <w:shd w:val="clear" w:color="auto" w:fill="B4C6E7" w:themeFill="accent1" w:themeFillTint="66"/>
          </w:tcPr>
          <w:p w14:paraId="5C5F9617" w14:textId="201B4B70" w:rsidR="00190AD9" w:rsidRPr="00061495" w:rsidRDefault="00F47406" w:rsidP="000F420A">
            <w:pPr>
              <w:jc w:val="center"/>
              <w:rPr>
                <w:rFonts w:cs="Arial"/>
                <w:lang w:val="en-US"/>
              </w:rPr>
            </w:pPr>
            <w:r w:rsidRPr="00061495">
              <w:rPr>
                <w:rFonts w:cs="Arial"/>
                <w:lang w:val="en-US"/>
              </w:rPr>
              <w:t>Modulation</w:t>
            </w:r>
          </w:p>
        </w:tc>
        <w:tc>
          <w:tcPr>
            <w:tcW w:w="1691" w:type="dxa"/>
          </w:tcPr>
          <w:p w14:paraId="5A0DDF53" w14:textId="3079DBA8" w:rsidR="00190AD9" w:rsidRPr="00061495" w:rsidRDefault="00C324B1" w:rsidP="000F420A">
            <w:pPr>
              <w:jc w:val="center"/>
              <w:rPr>
                <w:rFonts w:cs="Arial"/>
                <w:lang w:val="en-US"/>
              </w:rPr>
            </w:pPr>
            <w:r w:rsidRPr="00061495">
              <w:rPr>
                <w:rFonts w:cs="Arial"/>
                <w:lang w:val="en-US"/>
              </w:rPr>
              <w:t>QPSK</w:t>
            </w:r>
          </w:p>
        </w:tc>
        <w:tc>
          <w:tcPr>
            <w:tcW w:w="2227" w:type="dxa"/>
          </w:tcPr>
          <w:p w14:paraId="613D4D5D" w14:textId="722FF7A6" w:rsidR="00190AD9" w:rsidRPr="00061495" w:rsidRDefault="00EA4C59" w:rsidP="000F420A">
            <w:pPr>
              <w:keepNext/>
              <w:jc w:val="center"/>
              <w:rPr>
                <w:rFonts w:cs="Arial"/>
                <w:lang w:val="en-US"/>
              </w:rPr>
            </w:pPr>
            <w:r w:rsidRPr="00061495">
              <w:rPr>
                <w:rFonts w:cs="Arial"/>
                <w:lang w:val="en-US"/>
              </w:rPr>
              <w:t>-</w:t>
            </w:r>
          </w:p>
        </w:tc>
      </w:tr>
      <w:tr w:rsidR="00190AD9" w:rsidRPr="00207C48" w14:paraId="76C27633" w14:textId="77777777" w:rsidTr="004111A9">
        <w:tc>
          <w:tcPr>
            <w:tcW w:w="1696" w:type="dxa"/>
            <w:shd w:val="clear" w:color="auto" w:fill="B4C6E7" w:themeFill="accent1" w:themeFillTint="66"/>
          </w:tcPr>
          <w:p w14:paraId="370217B7" w14:textId="34C21532" w:rsidR="00190AD9" w:rsidRPr="00061495" w:rsidRDefault="0081710D" w:rsidP="000F420A">
            <w:pPr>
              <w:jc w:val="center"/>
              <w:rPr>
                <w:rFonts w:eastAsia="Calibri" w:cs="Arial"/>
              </w:rPr>
            </w:pPr>
            <m:oMathPara>
              <m:oMath>
                <m:sSub>
                  <m:sSubPr>
                    <m:ctrlPr>
                      <w:rPr>
                        <w:rFonts w:ascii="Cambria Math" w:eastAsia="Calibri" w:hAnsi="Cambria Math" w:cs="Arial"/>
                        <w:i/>
                      </w:rPr>
                    </m:ctrlPr>
                  </m:sSubPr>
                  <m:e>
                    <m:r>
                      <w:rPr>
                        <w:rFonts w:ascii="Cambria Math" w:eastAsia="Calibri" w:hAnsi="Cambria Math" w:cs="Arial"/>
                      </w:rPr>
                      <m:t>E</m:t>
                    </m:r>
                  </m:e>
                  <m:sub>
                    <m:r>
                      <w:rPr>
                        <w:rFonts w:ascii="Cambria Math" w:eastAsia="Calibri" w:hAnsi="Cambria Math" w:cs="Arial"/>
                      </w:rPr>
                      <m:t>b</m:t>
                    </m:r>
                  </m:sub>
                </m:sSub>
                <m:r>
                  <w:rPr>
                    <w:rFonts w:ascii="Cambria Math" w:eastAsia="Calibri" w:hAnsi="Cambria Math" w:cs="Arial"/>
                  </w:rPr>
                  <m:t>/</m:t>
                </m:r>
                <m:sSub>
                  <m:sSubPr>
                    <m:ctrlPr>
                      <w:rPr>
                        <w:rFonts w:ascii="Cambria Math" w:eastAsia="Calibri" w:hAnsi="Cambria Math" w:cs="Arial"/>
                        <w:i/>
                      </w:rPr>
                    </m:ctrlPr>
                  </m:sSubPr>
                  <m:e>
                    <m:sSub>
                      <m:sSubPr>
                        <m:ctrlPr>
                          <w:rPr>
                            <w:rFonts w:ascii="Cambria Math" w:eastAsia="Calibri" w:hAnsi="Cambria Math" w:cs="Arial"/>
                            <w:i/>
                          </w:rPr>
                        </m:ctrlPr>
                      </m:sSubPr>
                      <m:e>
                        <m:r>
                          <w:rPr>
                            <w:rFonts w:ascii="Cambria Math" w:eastAsia="Calibri" w:hAnsi="Cambria Math" w:cs="Arial"/>
                          </w:rPr>
                          <m:t>N</m:t>
                        </m:r>
                      </m:e>
                      <m:sub>
                        <m:r>
                          <w:rPr>
                            <w:rFonts w:ascii="Cambria Math" w:eastAsia="Calibri" w:hAnsi="Cambria Math" w:cs="Arial"/>
                          </w:rPr>
                          <m:t>0</m:t>
                        </m:r>
                      </m:sub>
                    </m:sSub>
                  </m:e>
                  <m:sub>
                    <m:r>
                      <w:rPr>
                        <w:rFonts w:ascii="Cambria Math" w:eastAsia="Calibri" w:hAnsi="Cambria Math" w:cs="Arial"/>
                      </w:rPr>
                      <m:t>REQ</m:t>
                    </m:r>
                  </m:sub>
                </m:sSub>
              </m:oMath>
            </m:oMathPara>
          </w:p>
        </w:tc>
        <w:tc>
          <w:tcPr>
            <w:tcW w:w="3402" w:type="dxa"/>
            <w:shd w:val="clear" w:color="auto" w:fill="B4C6E7" w:themeFill="accent1" w:themeFillTint="66"/>
          </w:tcPr>
          <w:p w14:paraId="6654910F" w14:textId="3D5D3A24" w:rsidR="00190AD9" w:rsidRPr="00061495" w:rsidRDefault="0081710D" w:rsidP="000F420A">
            <w:pPr>
              <w:jc w:val="center"/>
              <w:rPr>
                <w:rFonts w:cs="Arial"/>
                <w:lang w:val="en-US"/>
              </w:rPr>
            </w:pPr>
            <m:oMath>
              <m:sSub>
                <m:sSubPr>
                  <m:ctrlPr>
                    <w:rPr>
                      <w:rFonts w:ascii="Cambria Math" w:eastAsia="Calibri" w:hAnsi="Cambria Math" w:cs="Arial"/>
                      <w:i/>
                    </w:rPr>
                  </m:ctrlPr>
                </m:sSubPr>
                <m:e>
                  <m:r>
                    <w:rPr>
                      <w:rFonts w:ascii="Cambria Math" w:eastAsia="Calibri" w:hAnsi="Cambria Math" w:cs="Arial"/>
                    </w:rPr>
                    <m:t>E</m:t>
                  </m:r>
                </m:e>
                <m:sub>
                  <m:r>
                    <w:rPr>
                      <w:rFonts w:ascii="Cambria Math" w:eastAsia="Calibri" w:hAnsi="Cambria Math" w:cs="Arial"/>
                    </w:rPr>
                    <m:t>b</m:t>
                  </m:r>
                </m:sub>
              </m:sSub>
              <m:r>
                <w:rPr>
                  <w:rFonts w:ascii="Cambria Math" w:eastAsia="Calibri" w:hAnsi="Cambria Math" w:cs="Arial"/>
                </w:rPr>
                <m:t>/</m:t>
              </m:r>
              <m:sSub>
                <m:sSubPr>
                  <m:ctrlPr>
                    <w:rPr>
                      <w:rFonts w:ascii="Cambria Math" w:eastAsia="Calibri" w:hAnsi="Cambria Math" w:cs="Arial"/>
                      <w:i/>
                    </w:rPr>
                  </m:ctrlPr>
                </m:sSubPr>
                <m:e>
                  <m:r>
                    <w:rPr>
                      <w:rFonts w:ascii="Cambria Math" w:eastAsia="Calibri" w:hAnsi="Cambria Math" w:cs="Arial"/>
                    </w:rPr>
                    <m:t>N</m:t>
                  </m:r>
                </m:e>
                <m:sub>
                  <m:r>
                    <w:rPr>
                      <w:rFonts w:ascii="Cambria Math" w:eastAsia="Calibri" w:hAnsi="Cambria Math" w:cs="Arial"/>
                    </w:rPr>
                    <m:t>0</m:t>
                  </m:r>
                </m:sub>
              </m:sSub>
            </m:oMath>
            <w:r w:rsidR="00321E88" w:rsidRPr="00061495">
              <w:rPr>
                <w:rFonts w:eastAsiaTheme="minorEastAsia" w:cs="Arial"/>
              </w:rPr>
              <w:t xml:space="preserve"> Required</w:t>
            </w:r>
          </w:p>
        </w:tc>
        <w:tc>
          <w:tcPr>
            <w:tcW w:w="1691" w:type="dxa"/>
          </w:tcPr>
          <w:p w14:paraId="554DD486" w14:textId="13E4749A" w:rsidR="00190AD9" w:rsidRPr="00061495" w:rsidRDefault="005A5B8B" w:rsidP="000F420A">
            <w:pPr>
              <w:jc w:val="center"/>
              <w:rPr>
                <w:rFonts w:cs="Arial"/>
                <w:lang w:val="en-US"/>
              </w:rPr>
            </w:pPr>
            <w:r w:rsidRPr="00061495">
              <w:rPr>
                <w:rFonts w:cs="Arial"/>
                <w:lang w:val="en-US"/>
              </w:rPr>
              <w:t>11,</w:t>
            </w:r>
            <w:r w:rsidR="002E7242" w:rsidRPr="00061495">
              <w:rPr>
                <w:rFonts w:cs="Arial"/>
                <w:lang w:val="en-US"/>
              </w:rPr>
              <w:t>59</w:t>
            </w:r>
          </w:p>
        </w:tc>
        <w:tc>
          <w:tcPr>
            <w:tcW w:w="2227" w:type="dxa"/>
          </w:tcPr>
          <w:p w14:paraId="25DEFDFC" w14:textId="710A8B35" w:rsidR="00190AD9" w:rsidRPr="00061495" w:rsidRDefault="00040747" w:rsidP="000F420A">
            <w:pPr>
              <w:keepNext/>
              <w:jc w:val="center"/>
              <w:rPr>
                <w:rFonts w:cs="Arial"/>
                <w:lang w:val="en-US"/>
              </w:rPr>
            </w:pPr>
            <w:r w:rsidRPr="00061495">
              <w:rPr>
                <w:rFonts w:cs="Arial"/>
                <w:lang w:val="en-US"/>
              </w:rPr>
              <w:t>dB</w:t>
            </w:r>
          </w:p>
        </w:tc>
      </w:tr>
      <w:tr w:rsidR="002A4531" w:rsidRPr="00207C48" w14:paraId="1B108E2D" w14:textId="77777777" w:rsidTr="00061495">
        <w:tc>
          <w:tcPr>
            <w:tcW w:w="5098" w:type="dxa"/>
            <w:gridSpan w:val="2"/>
            <w:shd w:val="clear" w:color="auto" w:fill="B4C6E7" w:themeFill="accent1" w:themeFillTint="66"/>
          </w:tcPr>
          <w:p w14:paraId="3B31254A" w14:textId="1C0EBD1B" w:rsidR="002A4531" w:rsidRPr="00061495" w:rsidRDefault="002A4531" w:rsidP="000F420A">
            <w:pPr>
              <w:jc w:val="center"/>
              <w:rPr>
                <w:rFonts w:cs="Arial"/>
                <w:b/>
                <w:lang w:val="en-US"/>
              </w:rPr>
            </w:pPr>
            <w:r w:rsidRPr="00061495">
              <w:rPr>
                <w:rFonts w:cs="Arial"/>
                <w:b/>
                <w:lang w:val="en-US"/>
              </w:rPr>
              <w:t>System Link Margin</w:t>
            </w:r>
          </w:p>
        </w:tc>
        <w:tc>
          <w:tcPr>
            <w:tcW w:w="1691" w:type="dxa"/>
            <w:shd w:val="clear" w:color="auto" w:fill="auto"/>
          </w:tcPr>
          <w:p w14:paraId="67705EF3" w14:textId="4CBC1DD9" w:rsidR="002A4531" w:rsidRPr="00061495" w:rsidRDefault="002A4531" w:rsidP="000F420A">
            <w:pPr>
              <w:jc w:val="center"/>
              <w:rPr>
                <w:rFonts w:cs="Arial"/>
                <w:b/>
                <w:lang w:val="en-US"/>
              </w:rPr>
            </w:pPr>
            <w:r w:rsidRPr="00061495">
              <w:rPr>
                <w:rFonts w:cs="Arial"/>
                <w:b/>
                <w:lang w:val="en-US"/>
              </w:rPr>
              <w:t>22,36</w:t>
            </w:r>
          </w:p>
        </w:tc>
        <w:tc>
          <w:tcPr>
            <w:tcW w:w="2227" w:type="dxa"/>
            <w:shd w:val="clear" w:color="auto" w:fill="auto"/>
          </w:tcPr>
          <w:p w14:paraId="5CF76CAA" w14:textId="180B1BAF" w:rsidR="002A4531" w:rsidRPr="00061495" w:rsidRDefault="002A4531" w:rsidP="000F420A">
            <w:pPr>
              <w:keepNext/>
              <w:jc w:val="center"/>
              <w:rPr>
                <w:rFonts w:cs="Arial"/>
                <w:b/>
                <w:lang w:val="en-US"/>
              </w:rPr>
            </w:pPr>
            <w:r w:rsidRPr="00061495">
              <w:rPr>
                <w:rFonts w:cs="Arial"/>
                <w:b/>
                <w:lang w:val="en-US"/>
              </w:rPr>
              <w:t>dB</w:t>
            </w:r>
          </w:p>
        </w:tc>
      </w:tr>
    </w:tbl>
    <w:p w14:paraId="2DAFD1D2" w14:textId="4FB1E7F9" w:rsidR="002C0D5B" w:rsidRPr="002C0D5B" w:rsidRDefault="00521837" w:rsidP="002C0D5B">
      <w:pPr>
        <w:pStyle w:val="Descripcin"/>
        <w:jc w:val="center"/>
      </w:pPr>
      <w:bookmarkStart w:id="30" w:name="_Ref60867397"/>
      <w:bookmarkStart w:id="31" w:name="_Ref61175116"/>
      <w:bookmarkStart w:id="32" w:name="_Ref61088893"/>
      <w:r w:rsidRPr="00D067BC">
        <w:rPr>
          <w:b/>
        </w:rPr>
        <w:t xml:space="preserve">Table </w:t>
      </w:r>
      <w:bookmarkEnd w:id="30"/>
      <w:r w:rsidR="00A23252">
        <w:rPr>
          <w:b/>
          <w:bCs/>
        </w:rPr>
        <w:fldChar w:fldCharType="begin"/>
      </w:r>
      <w:r w:rsidR="00A23252">
        <w:rPr>
          <w:b/>
          <w:bCs/>
        </w:rPr>
        <w:instrText xml:space="preserve"> STYLEREF 2 \s </w:instrText>
      </w:r>
      <w:r w:rsidR="00A23252">
        <w:rPr>
          <w:b/>
          <w:bCs/>
        </w:rPr>
        <w:fldChar w:fldCharType="separate"/>
      </w:r>
      <w:r w:rsidR="00626EB2">
        <w:rPr>
          <w:b/>
          <w:bCs/>
          <w:noProof/>
        </w:rPr>
        <w:t>4.3</w:t>
      </w:r>
      <w:r w:rsidR="00A23252">
        <w:rPr>
          <w:b/>
          <w:bCs/>
        </w:rPr>
        <w:fldChar w:fldCharType="end"/>
      </w:r>
      <w:r w:rsidR="00A23252">
        <w:rPr>
          <w:b/>
          <w:bCs/>
        </w:rPr>
        <w:t>.</w:t>
      </w:r>
      <w:r w:rsidR="00A23252">
        <w:rPr>
          <w:b/>
          <w:bCs/>
        </w:rPr>
        <w:fldChar w:fldCharType="begin"/>
      </w:r>
      <w:r w:rsidR="00A23252">
        <w:rPr>
          <w:b/>
          <w:bCs/>
        </w:rPr>
        <w:instrText xml:space="preserve"> SEQ Table \* ARABIC \s 2 </w:instrText>
      </w:r>
      <w:r w:rsidR="00A23252">
        <w:rPr>
          <w:b/>
          <w:bCs/>
        </w:rPr>
        <w:fldChar w:fldCharType="separate"/>
      </w:r>
      <w:r w:rsidR="00626EB2">
        <w:rPr>
          <w:b/>
          <w:bCs/>
          <w:noProof/>
        </w:rPr>
        <w:t>6</w:t>
      </w:r>
      <w:r w:rsidR="00A23252">
        <w:rPr>
          <w:b/>
          <w:bCs/>
        </w:rPr>
        <w:fldChar w:fldCharType="end"/>
      </w:r>
      <w:bookmarkEnd w:id="31"/>
      <w:r>
        <w:t>: Uplink Budget</w:t>
      </w:r>
      <w:bookmarkEnd w:id="32"/>
    </w:p>
    <w:p w14:paraId="705DC3E8" w14:textId="77777777" w:rsidR="00FD597F" w:rsidRPr="00FD597F" w:rsidRDefault="00FD597F" w:rsidP="00FD597F"/>
    <w:p w14:paraId="3C9BB45D" w14:textId="77777777" w:rsidR="00795A9D" w:rsidRPr="00FD597F" w:rsidRDefault="00795A9D" w:rsidP="00FD597F"/>
    <w:tbl>
      <w:tblPr>
        <w:tblStyle w:val="Tablaconcuadrcula"/>
        <w:tblW w:w="0" w:type="auto"/>
        <w:tblLook w:val="06A0" w:firstRow="1" w:lastRow="0" w:firstColumn="1" w:lastColumn="0" w:noHBand="1" w:noVBand="1"/>
      </w:tblPr>
      <w:tblGrid>
        <w:gridCol w:w="1668"/>
        <w:gridCol w:w="3430"/>
        <w:gridCol w:w="1749"/>
        <w:gridCol w:w="2169"/>
      </w:tblGrid>
      <w:tr w:rsidR="0047216E" w:rsidRPr="00207C48" w14:paraId="431C212E" w14:textId="77777777" w:rsidTr="00C61459">
        <w:trPr>
          <w:tblHeader/>
        </w:trPr>
        <w:tc>
          <w:tcPr>
            <w:tcW w:w="9016" w:type="dxa"/>
            <w:gridSpan w:val="4"/>
            <w:shd w:val="clear" w:color="auto" w:fill="D9E2F3" w:themeFill="accent1" w:themeFillTint="33"/>
          </w:tcPr>
          <w:p w14:paraId="5D69E8FD" w14:textId="2932D19A" w:rsidR="0047216E" w:rsidRPr="00061495" w:rsidRDefault="0047216E" w:rsidP="006E5B0D">
            <w:pPr>
              <w:jc w:val="center"/>
              <w:rPr>
                <w:rFonts w:cs="Arial"/>
                <w:lang w:val="en-US"/>
              </w:rPr>
            </w:pPr>
            <w:r w:rsidRPr="00061495">
              <w:rPr>
                <w:rFonts w:cs="Arial"/>
                <w:lang w:val="en-US"/>
              </w:rPr>
              <w:t>DOWNLINK BUDGET DESIGN</w:t>
            </w:r>
          </w:p>
        </w:tc>
      </w:tr>
      <w:tr w:rsidR="0047216E" w:rsidRPr="00207C48" w14:paraId="72A4C221" w14:textId="77777777" w:rsidTr="00C61459">
        <w:trPr>
          <w:tblHeader/>
        </w:trPr>
        <w:tc>
          <w:tcPr>
            <w:tcW w:w="5098" w:type="dxa"/>
            <w:gridSpan w:val="2"/>
            <w:shd w:val="clear" w:color="auto" w:fill="D9E2F3" w:themeFill="accent1" w:themeFillTint="33"/>
          </w:tcPr>
          <w:p w14:paraId="2931B170" w14:textId="77777777" w:rsidR="0047216E" w:rsidRPr="00061495" w:rsidRDefault="0047216E" w:rsidP="006E5B0D">
            <w:pPr>
              <w:spacing w:line="259" w:lineRule="auto"/>
              <w:jc w:val="center"/>
              <w:rPr>
                <w:rFonts w:cs="Arial"/>
              </w:rPr>
            </w:pPr>
            <w:r w:rsidRPr="00061495">
              <w:rPr>
                <w:rFonts w:cs="Arial"/>
                <w:lang w:val="en-US"/>
              </w:rPr>
              <w:t>Parameters</w:t>
            </w:r>
          </w:p>
        </w:tc>
        <w:tc>
          <w:tcPr>
            <w:tcW w:w="1749" w:type="dxa"/>
            <w:shd w:val="clear" w:color="auto" w:fill="D9E2F3" w:themeFill="accent1" w:themeFillTint="33"/>
          </w:tcPr>
          <w:p w14:paraId="7270D35A" w14:textId="77777777" w:rsidR="0047216E" w:rsidRPr="00061495" w:rsidRDefault="0047216E" w:rsidP="006E5B0D">
            <w:pPr>
              <w:spacing w:line="259" w:lineRule="auto"/>
              <w:jc w:val="center"/>
              <w:rPr>
                <w:rFonts w:cs="Arial"/>
              </w:rPr>
            </w:pPr>
            <w:r w:rsidRPr="00061495">
              <w:rPr>
                <w:rFonts w:cs="Arial"/>
              </w:rPr>
              <w:t>Value</w:t>
            </w:r>
          </w:p>
        </w:tc>
        <w:tc>
          <w:tcPr>
            <w:tcW w:w="2169" w:type="dxa"/>
            <w:shd w:val="clear" w:color="auto" w:fill="D9E2F3" w:themeFill="accent1" w:themeFillTint="33"/>
          </w:tcPr>
          <w:p w14:paraId="6D691057" w14:textId="77777777" w:rsidR="0047216E" w:rsidRPr="00061495" w:rsidRDefault="0047216E" w:rsidP="006E5B0D">
            <w:pPr>
              <w:spacing w:line="259" w:lineRule="auto"/>
              <w:jc w:val="center"/>
              <w:rPr>
                <w:rFonts w:cs="Arial"/>
                <w:lang w:val="en-US"/>
              </w:rPr>
            </w:pPr>
            <w:r w:rsidRPr="00061495">
              <w:rPr>
                <w:rFonts w:cs="Arial"/>
              </w:rPr>
              <w:t>Unit</w:t>
            </w:r>
          </w:p>
        </w:tc>
      </w:tr>
      <w:tr w:rsidR="00FD597F" w:rsidRPr="00207C48" w14:paraId="1775FDF6" w14:textId="77777777" w:rsidTr="00F30A45">
        <w:tc>
          <w:tcPr>
            <w:tcW w:w="1668" w:type="dxa"/>
            <w:shd w:val="clear" w:color="auto" w:fill="B4C6E7" w:themeFill="accent1" w:themeFillTint="66"/>
          </w:tcPr>
          <w:p w14:paraId="6F2FFE0F" w14:textId="1D765D44" w:rsidR="00FD597F" w:rsidRPr="00061495" w:rsidRDefault="0081710D" w:rsidP="00FD597F">
            <w:pPr>
              <w:jc w:val="center"/>
              <w:rPr>
                <w:rFonts w:eastAsia="Calibri"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D</m:t>
                    </m:r>
                  </m:sub>
                </m:sSub>
              </m:oMath>
            </m:oMathPara>
          </w:p>
        </w:tc>
        <w:tc>
          <w:tcPr>
            <w:tcW w:w="3430" w:type="dxa"/>
            <w:shd w:val="clear" w:color="auto" w:fill="B4C6E7" w:themeFill="accent1" w:themeFillTint="66"/>
          </w:tcPr>
          <w:p w14:paraId="1F328727" w14:textId="21D2EB65" w:rsidR="00FD597F" w:rsidRPr="00061495" w:rsidRDefault="00FD597F" w:rsidP="00FD597F">
            <w:pPr>
              <w:jc w:val="center"/>
              <w:rPr>
                <w:rFonts w:cs="Arial"/>
                <w:lang w:val="en-US"/>
              </w:rPr>
            </w:pPr>
            <w:r w:rsidRPr="00061495">
              <w:rPr>
                <w:rFonts w:cs="Arial"/>
                <w:lang w:val="en-US"/>
              </w:rPr>
              <w:t>Downlink Frequency</w:t>
            </w:r>
          </w:p>
        </w:tc>
        <w:tc>
          <w:tcPr>
            <w:tcW w:w="1749" w:type="dxa"/>
            <w:shd w:val="clear" w:color="auto" w:fill="auto"/>
          </w:tcPr>
          <w:p w14:paraId="7077A6D3" w14:textId="50369F95" w:rsidR="00FD597F" w:rsidRPr="00061495" w:rsidRDefault="00FD597F" w:rsidP="00FD597F">
            <w:pPr>
              <w:jc w:val="center"/>
              <w:rPr>
                <w:rFonts w:cs="Arial"/>
                <w:lang w:val="en-US"/>
              </w:rPr>
            </w:pPr>
            <w:r w:rsidRPr="00061495">
              <w:rPr>
                <w:rFonts w:cs="Arial"/>
                <w:lang w:val="en-US"/>
              </w:rPr>
              <w:t>2,25</w:t>
            </w:r>
          </w:p>
        </w:tc>
        <w:tc>
          <w:tcPr>
            <w:tcW w:w="2169" w:type="dxa"/>
            <w:shd w:val="clear" w:color="auto" w:fill="auto"/>
          </w:tcPr>
          <w:p w14:paraId="3947EDAE" w14:textId="07406C5F" w:rsidR="00FD597F" w:rsidRPr="00061495" w:rsidRDefault="00FD597F" w:rsidP="00FD597F">
            <w:pPr>
              <w:jc w:val="center"/>
              <w:rPr>
                <w:rFonts w:cs="Arial"/>
                <w:lang w:val="en-US"/>
              </w:rPr>
            </w:pPr>
            <w:r w:rsidRPr="00061495">
              <w:rPr>
                <w:rFonts w:cs="Arial"/>
                <w:lang w:val="en-US"/>
              </w:rPr>
              <w:t>GHz</w:t>
            </w:r>
          </w:p>
        </w:tc>
      </w:tr>
      <w:tr w:rsidR="0047216E" w:rsidRPr="00207C48" w14:paraId="5557EE98" w14:textId="77777777" w:rsidTr="00F30A45">
        <w:tc>
          <w:tcPr>
            <w:tcW w:w="1668" w:type="dxa"/>
            <w:shd w:val="clear" w:color="auto" w:fill="B4C6E7" w:themeFill="accent1" w:themeFillTint="66"/>
          </w:tcPr>
          <w:p w14:paraId="35B854D0" w14:textId="3CE2EE3D" w:rsidR="0047216E" w:rsidRPr="00061495" w:rsidRDefault="0081710D" w:rsidP="006E5B0D">
            <w:pPr>
              <w:jc w:val="center"/>
              <w:rPr>
                <w:rFonts w:cs="Arial"/>
              </w:rPr>
            </w:pPr>
            <m:oMathPara>
              <m:oMath>
                <m:sSub>
                  <m:sSubPr>
                    <m:ctrlPr>
                      <w:rPr>
                        <w:rFonts w:ascii="Cambria Math" w:hAnsi="Cambria Math" w:cs="Arial"/>
                        <w:i/>
                      </w:rPr>
                    </m:ctrlPr>
                  </m:sSubPr>
                  <m:e>
                    <m:r>
                      <w:rPr>
                        <w:rFonts w:ascii="Cambria Math" w:hAnsi="Cambria Math" w:cs="Arial"/>
                      </w:rPr>
                      <m:t>EIRP</m:t>
                    </m:r>
                  </m:e>
                  <m:sub>
                    <m:r>
                      <w:rPr>
                        <w:rFonts w:ascii="Cambria Math" w:hAnsi="Cambria Math" w:cs="Arial"/>
                      </w:rPr>
                      <m:t>ant, TM-SAT</m:t>
                    </m:r>
                  </m:sub>
                </m:sSub>
              </m:oMath>
            </m:oMathPara>
          </w:p>
        </w:tc>
        <w:tc>
          <w:tcPr>
            <w:tcW w:w="3430" w:type="dxa"/>
            <w:shd w:val="clear" w:color="auto" w:fill="B4C6E7" w:themeFill="accent1" w:themeFillTint="66"/>
          </w:tcPr>
          <w:p w14:paraId="7B9A8DE5" w14:textId="77777777" w:rsidR="0047216E" w:rsidRPr="00061495" w:rsidRDefault="0047216E" w:rsidP="006E5B0D">
            <w:pPr>
              <w:jc w:val="center"/>
              <w:rPr>
                <w:rFonts w:cs="Arial"/>
                <w:lang w:val="en-US"/>
              </w:rPr>
            </w:pPr>
            <w:r w:rsidRPr="00061495">
              <w:rPr>
                <w:rFonts w:cs="Arial"/>
                <w:lang w:val="en-US"/>
              </w:rPr>
              <w:t>EIRP</w:t>
            </w:r>
          </w:p>
        </w:tc>
        <w:tc>
          <w:tcPr>
            <w:tcW w:w="1749" w:type="dxa"/>
            <w:shd w:val="clear" w:color="auto" w:fill="auto"/>
          </w:tcPr>
          <w:p w14:paraId="73427E54" w14:textId="07C76653" w:rsidR="0047216E" w:rsidRPr="00061495" w:rsidRDefault="00A164C3" w:rsidP="006E5B0D">
            <w:pPr>
              <w:jc w:val="center"/>
              <w:rPr>
                <w:rFonts w:cs="Arial"/>
                <w:lang w:val="en-US"/>
              </w:rPr>
            </w:pPr>
            <w:r w:rsidRPr="00061495">
              <w:rPr>
                <w:rFonts w:cs="Arial"/>
                <w:lang w:val="en-US"/>
              </w:rPr>
              <w:t>5,5</w:t>
            </w:r>
          </w:p>
        </w:tc>
        <w:tc>
          <w:tcPr>
            <w:tcW w:w="2169" w:type="dxa"/>
            <w:shd w:val="clear" w:color="auto" w:fill="auto"/>
          </w:tcPr>
          <w:p w14:paraId="58F54B55" w14:textId="77777777" w:rsidR="0047216E" w:rsidRPr="00061495" w:rsidRDefault="0047216E" w:rsidP="006E5B0D">
            <w:pPr>
              <w:jc w:val="center"/>
              <w:rPr>
                <w:rFonts w:cs="Arial"/>
                <w:lang w:val="en-US"/>
              </w:rPr>
            </w:pPr>
            <w:r w:rsidRPr="00061495">
              <w:rPr>
                <w:rFonts w:cs="Arial"/>
                <w:lang w:val="en-US"/>
              </w:rPr>
              <w:t>dBW</w:t>
            </w:r>
          </w:p>
        </w:tc>
      </w:tr>
      <w:tr w:rsidR="0047216E" w:rsidRPr="00207C48" w14:paraId="404EB549" w14:textId="77777777" w:rsidTr="004111A9">
        <w:tc>
          <w:tcPr>
            <w:tcW w:w="1668" w:type="dxa"/>
            <w:shd w:val="clear" w:color="auto" w:fill="B4C6E7" w:themeFill="accent1" w:themeFillTint="66"/>
          </w:tcPr>
          <w:p w14:paraId="29691A95" w14:textId="5D468D6B" w:rsidR="0047216E" w:rsidRPr="00061495" w:rsidRDefault="0081710D" w:rsidP="006E5B0D">
            <w:pPr>
              <w:jc w:val="center"/>
              <w:rPr>
                <w:rFonts w:eastAsia="Calibri" w:cs="Arial"/>
              </w:rPr>
            </w:pPr>
            <m:oMathPara>
              <m:oMath>
                <m:sSub>
                  <m:sSubPr>
                    <m:ctrlPr>
                      <w:rPr>
                        <w:rFonts w:ascii="Cambria Math" w:hAnsi="Cambria Math" w:cs="Arial"/>
                        <w:i/>
                      </w:rPr>
                    </m:ctrlPr>
                  </m:sSubPr>
                  <m:e>
                    <m:r>
                      <w:rPr>
                        <w:rFonts w:ascii="Cambria Math" w:hAnsi="Cambria Math" w:cs="Arial"/>
                      </w:rPr>
                      <m:t>L</m:t>
                    </m:r>
                  </m:e>
                  <m:sub>
                    <m:r>
                      <w:rPr>
                        <w:rFonts w:ascii="Cambria Math" w:hAnsi="Cambria Math" w:cs="Arial"/>
                      </w:rPr>
                      <m:t>TM-ant, SAT</m:t>
                    </m:r>
                  </m:sub>
                </m:sSub>
              </m:oMath>
            </m:oMathPara>
          </w:p>
        </w:tc>
        <w:tc>
          <w:tcPr>
            <w:tcW w:w="3430" w:type="dxa"/>
            <w:shd w:val="clear" w:color="auto" w:fill="B4C6E7" w:themeFill="accent1" w:themeFillTint="66"/>
          </w:tcPr>
          <w:p w14:paraId="402D860B" w14:textId="77777777" w:rsidR="0047216E" w:rsidRPr="00061495" w:rsidRDefault="0047216E" w:rsidP="006E5B0D">
            <w:pPr>
              <w:jc w:val="center"/>
              <w:rPr>
                <w:rFonts w:cs="Arial"/>
                <w:lang w:val="en-US"/>
              </w:rPr>
            </w:pPr>
            <w:r w:rsidRPr="00061495">
              <w:rPr>
                <w:rFonts w:cs="Arial"/>
                <w:lang w:val="en-US"/>
              </w:rPr>
              <w:t>Transmitter-Antenna Losses</w:t>
            </w:r>
          </w:p>
        </w:tc>
        <w:tc>
          <w:tcPr>
            <w:tcW w:w="1749" w:type="dxa"/>
          </w:tcPr>
          <w:p w14:paraId="2D7C2B84" w14:textId="77777777" w:rsidR="0047216E" w:rsidRPr="00061495" w:rsidRDefault="0047216E" w:rsidP="006E5B0D">
            <w:pPr>
              <w:jc w:val="center"/>
              <w:rPr>
                <w:rFonts w:cs="Arial"/>
                <w:lang w:val="en-US"/>
              </w:rPr>
            </w:pPr>
            <w:r w:rsidRPr="00061495">
              <w:rPr>
                <w:rFonts w:cs="Arial"/>
                <w:lang w:val="en-US"/>
              </w:rPr>
              <w:t>-1</w:t>
            </w:r>
          </w:p>
        </w:tc>
        <w:tc>
          <w:tcPr>
            <w:tcW w:w="2169" w:type="dxa"/>
          </w:tcPr>
          <w:p w14:paraId="0F9E206D" w14:textId="77777777" w:rsidR="0047216E" w:rsidRPr="00061495" w:rsidRDefault="0047216E" w:rsidP="006E5B0D">
            <w:pPr>
              <w:jc w:val="center"/>
              <w:rPr>
                <w:rFonts w:cs="Arial"/>
                <w:lang w:val="en-US"/>
              </w:rPr>
            </w:pPr>
            <w:r w:rsidRPr="00061495">
              <w:rPr>
                <w:rFonts w:cs="Arial"/>
                <w:lang w:val="en-US"/>
              </w:rPr>
              <w:t>dB</w:t>
            </w:r>
          </w:p>
        </w:tc>
      </w:tr>
      <w:tr w:rsidR="0047216E" w:rsidRPr="00207C48" w14:paraId="015F0959" w14:textId="77777777" w:rsidTr="004111A9">
        <w:tc>
          <w:tcPr>
            <w:tcW w:w="1668" w:type="dxa"/>
            <w:shd w:val="clear" w:color="auto" w:fill="B4C6E7" w:themeFill="accent1" w:themeFillTint="66"/>
          </w:tcPr>
          <w:p w14:paraId="268D9A7F" w14:textId="4422E19E" w:rsidR="0047216E" w:rsidRPr="00061495" w:rsidRDefault="0081710D" w:rsidP="006E5B0D">
            <w:pPr>
              <w:jc w:val="center"/>
              <w:rPr>
                <w:rFonts w:cs="Arial"/>
              </w:rPr>
            </w:pPr>
            <m:oMathPara>
              <m:oMath>
                <m:sSub>
                  <m:sSubPr>
                    <m:ctrlPr>
                      <w:rPr>
                        <w:rFonts w:ascii="Cambria Math" w:hAnsi="Cambria Math" w:cs="Arial"/>
                        <w:i/>
                      </w:rPr>
                    </m:ctrlPr>
                  </m:sSubPr>
                  <m:e>
                    <m:r>
                      <w:rPr>
                        <w:rFonts w:ascii="Cambria Math" w:hAnsi="Cambria Math" w:cs="Arial"/>
                      </w:rPr>
                      <m:t>L</m:t>
                    </m:r>
                  </m:e>
                  <m:sub>
                    <m:r>
                      <w:rPr>
                        <w:rFonts w:ascii="Cambria Math" w:hAnsi="Cambria Math" w:cs="Arial"/>
                      </w:rPr>
                      <m:t>S,D</m:t>
                    </m:r>
                  </m:sub>
                </m:sSub>
              </m:oMath>
            </m:oMathPara>
          </w:p>
        </w:tc>
        <w:tc>
          <w:tcPr>
            <w:tcW w:w="3430" w:type="dxa"/>
            <w:shd w:val="clear" w:color="auto" w:fill="B4C6E7" w:themeFill="accent1" w:themeFillTint="66"/>
          </w:tcPr>
          <w:p w14:paraId="216CBFF9" w14:textId="77777777" w:rsidR="0047216E" w:rsidRPr="00061495" w:rsidRDefault="0047216E" w:rsidP="006E5B0D">
            <w:pPr>
              <w:jc w:val="center"/>
              <w:rPr>
                <w:rFonts w:cs="Arial"/>
                <w:lang w:val="en-US"/>
              </w:rPr>
            </w:pPr>
            <w:r w:rsidRPr="00061495">
              <w:rPr>
                <w:rFonts w:cs="Arial"/>
                <w:lang w:val="en-US"/>
              </w:rPr>
              <w:t>Free Space Losses</w:t>
            </w:r>
          </w:p>
        </w:tc>
        <w:tc>
          <w:tcPr>
            <w:tcW w:w="1749" w:type="dxa"/>
          </w:tcPr>
          <w:p w14:paraId="640D7205" w14:textId="0233739D" w:rsidR="0047216E" w:rsidRPr="00061495" w:rsidRDefault="0047216E" w:rsidP="006E5B0D">
            <w:pPr>
              <w:jc w:val="center"/>
              <w:rPr>
                <w:rFonts w:cs="Arial"/>
                <w:lang w:val="en-US"/>
              </w:rPr>
            </w:pPr>
            <w:r w:rsidRPr="00061495">
              <w:rPr>
                <w:rFonts w:cs="Arial"/>
                <w:lang w:val="en-US"/>
              </w:rPr>
              <w:t>-16</w:t>
            </w:r>
            <w:r w:rsidR="00127924" w:rsidRPr="00061495">
              <w:rPr>
                <w:rFonts w:cs="Arial"/>
                <w:lang w:val="en-US"/>
              </w:rPr>
              <w:t>6,13</w:t>
            </w:r>
          </w:p>
        </w:tc>
        <w:tc>
          <w:tcPr>
            <w:tcW w:w="2169" w:type="dxa"/>
          </w:tcPr>
          <w:p w14:paraId="72DC1D5A" w14:textId="77777777" w:rsidR="0047216E" w:rsidRPr="00061495" w:rsidRDefault="0047216E" w:rsidP="006E5B0D">
            <w:pPr>
              <w:jc w:val="center"/>
              <w:rPr>
                <w:rFonts w:cs="Arial"/>
                <w:lang w:val="en-US"/>
              </w:rPr>
            </w:pPr>
            <w:r w:rsidRPr="00061495">
              <w:rPr>
                <w:rFonts w:cs="Arial"/>
                <w:lang w:val="en-US"/>
              </w:rPr>
              <w:t>dB</w:t>
            </w:r>
          </w:p>
        </w:tc>
      </w:tr>
      <w:tr w:rsidR="0047216E" w:rsidRPr="00207C48" w14:paraId="44137945" w14:textId="77777777" w:rsidTr="004111A9">
        <w:tc>
          <w:tcPr>
            <w:tcW w:w="1668" w:type="dxa"/>
            <w:shd w:val="clear" w:color="auto" w:fill="B4C6E7" w:themeFill="accent1" w:themeFillTint="66"/>
          </w:tcPr>
          <w:p w14:paraId="35F6545A" w14:textId="77777777" w:rsidR="0047216E" w:rsidRPr="00061495" w:rsidRDefault="0047216E" w:rsidP="006E5B0D">
            <w:pPr>
              <w:jc w:val="center"/>
              <w:rPr>
                <w:rFonts w:cs="Arial"/>
              </w:rPr>
            </w:pPr>
            <w:r w:rsidRPr="00061495">
              <w:rPr>
                <w:rFonts w:cs="Arial"/>
              </w:rPr>
              <w:t>-</w:t>
            </w:r>
          </w:p>
        </w:tc>
        <w:tc>
          <w:tcPr>
            <w:tcW w:w="3430" w:type="dxa"/>
            <w:shd w:val="clear" w:color="auto" w:fill="B4C6E7" w:themeFill="accent1" w:themeFillTint="66"/>
          </w:tcPr>
          <w:p w14:paraId="460EE34D" w14:textId="77777777" w:rsidR="0047216E" w:rsidRPr="00061495" w:rsidRDefault="0047216E" w:rsidP="006E5B0D">
            <w:pPr>
              <w:jc w:val="center"/>
              <w:rPr>
                <w:rFonts w:cs="Arial"/>
                <w:lang w:val="en-US"/>
              </w:rPr>
            </w:pPr>
            <w:r w:rsidRPr="00061495">
              <w:rPr>
                <w:rFonts w:cs="Arial"/>
                <w:lang w:val="en-US"/>
              </w:rPr>
              <w:t>Propagation Absorption Losses</w:t>
            </w:r>
          </w:p>
        </w:tc>
        <w:tc>
          <w:tcPr>
            <w:tcW w:w="1749" w:type="dxa"/>
          </w:tcPr>
          <w:p w14:paraId="4432E7C6" w14:textId="6BC03640" w:rsidR="0047216E" w:rsidRPr="00061495" w:rsidRDefault="0047216E" w:rsidP="006E5B0D">
            <w:pPr>
              <w:jc w:val="center"/>
              <w:rPr>
                <w:rFonts w:cs="Arial"/>
                <w:lang w:val="en-US"/>
              </w:rPr>
            </w:pPr>
            <w:r w:rsidRPr="00061495">
              <w:rPr>
                <w:rFonts w:cs="Arial"/>
                <w:lang w:val="en-US"/>
              </w:rPr>
              <w:t>-0,1</w:t>
            </w:r>
            <w:r w:rsidR="001B30EB" w:rsidRPr="00061495">
              <w:rPr>
                <w:rFonts w:cs="Arial"/>
                <w:lang w:val="en-US"/>
              </w:rPr>
              <w:t>4</w:t>
            </w:r>
          </w:p>
        </w:tc>
        <w:tc>
          <w:tcPr>
            <w:tcW w:w="2169" w:type="dxa"/>
          </w:tcPr>
          <w:p w14:paraId="6FF278DC" w14:textId="77777777" w:rsidR="0047216E" w:rsidRPr="00061495" w:rsidRDefault="0047216E" w:rsidP="006E5B0D">
            <w:pPr>
              <w:jc w:val="center"/>
              <w:rPr>
                <w:rFonts w:cs="Arial"/>
                <w:lang w:val="en-US"/>
              </w:rPr>
            </w:pPr>
            <w:r w:rsidRPr="00061495">
              <w:rPr>
                <w:rFonts w:cs="Arial"/>
                <w:lang w:val="en-US"/>
              </w:rPr>
              <w:t>dB</w:t>
            </w:r>
          </w:p>
        </w:tc>
      </w:tr>
      <w:tr w:rsidR="0047216E" w:rsidRPr="00207C48" w14:paraId="227BE668" w14:textId="77777777" w:rsidTr="004111A9">
        <w:tc>
          <w:tcPr>
            <w:tcW w:w="1668" w:type="dxa"/>
            <w:shd w:val="clear" w:color="auto" w:fill="B4C6E7" w:themeFill="accent1" w:themeFillTint="66"/>
          </w:tcPr>
          <w:p w14:paraId="3A2034E4" w14:textId="77777777" w:rsidR="0047216E" w:rsidRPr="00061495" w:rsidRDefault="0047216E" w:rsidP="006E5B0D">
            <w:pPr>
              <w:jc w:val="center"/>
              <w:rPr>
                <w:rFonts w:cs="Arial"/>
              </w:rPr>
            </w:pPr>
            <w:r w:rsidRPr="00061495">
              <w:rPr>
                <w:rFonts w:cs="Arial"/>
              </w:rPr>
              <w:t>-</w:t>
            </w:r>
          </w:p>
        </w:tc>
        <w:tc>
          <w:tcPr>
            <w:tcW w:w="3430" w:type="dxa"/>
            <w:shd w:val="clear" w:color="auto" w:fill="B4C6E7" w:themeFill="accent1" w:themeFillTint="66"/>
          </w:tcPr>
          <w:p w14:paraId="0099ED18" w14:textId="77777777" w:rsidR="0047216E" w:rsidRPr="00061495" w:rsidRDefault="0047216E" w:rsidP="006E5B0D">
            <w:pPr>
              <w:jc w:val="center"/>
              <w:rPr>
                <w:rFonts w:cs="Arial"/>
                <w:lang w:val="en-US"/>
              </w:rPr>
            </w:pPr>
            <w:r w:rsidRPr="00061495">
              <w:rPr>
                <w:rFonts w:cs="Arial"/>
                <w:lang w:val="en-US"/>
              </w:rPr>
              <w:t>Polarization Losses</w:t>
            </w:r>
          </w:p>
        </w:tc>
        <w:tc>
          <w:tcPr>
            <w:tcW w:w="1749" w:type="dxa"/>
          </w:tcPr>
          <w:p w14:paraId="2C29522A" w14:textId="77777777" w:rsidR="0047216E" w:rsidRPr="00061495" w:rsidRDefault="0047216E" w:rsidP="006E5B0D">
            <w:pPr>
              <w:jc w:val="center"/>
              <w:rPr>
                <w:rFonts w:cs="Arial"/>
                <w:lang w:val="en-US"/>
              </w:rPr>
            </w:pPr>
            <w:r w:rsidRPr="00061495">
              <w:rPr>
                <w:rFonts w:cs="Arial"/>
                <w:lang w:val="en-US"/>
              </w:rPr>
              <w:t>-0,30</w:t>
            </w:r>
          </w:p>
        </w:tc>
        <w:tc>
          <w:tcPr>
            <w:tcW w:w="2169" w:type="dxa"/>
          </w:tcPr>
          <w:p w14:paraId="4841E1B0" w14:textId="77777777" w:rsidR="0047216E" w:rsidRPr="00061495" w:rsidRDefault="0047216E" w:rsidP="006E5B0D">
            <w:pPr>
              <w:jc w:val="center"/>
              <w:rPr>
                <w:rFonts w:cs="Arial"/>
                <w:lang w:val="en-US"/>
              </w:rPr>
            </w:pPr>
            <w:r w:rsidRPr="00061495">
              <w:rPr>
                <w:rFonts w:cs="Arial"/>
                <w:lang w:val="en-US"/>
              </w:rPr>
              <w:t>dB</w:t>
            </w:r>
          </w:p>
        </w:tc>
      </w:tr>
      <w:tr w:rsidR="0047216E" w:rsidRPr="00207C48" w14:paraId="4DA3DFDD" w14:textId="77777777" w:rsidTr="004111A9">
        <w:tc>
          <w:tcPr>
            <w:tcW w:w="1668" w:type="dxa"/>
            <w:shd w:val="clear" w:color="auto" w:fill="B4C6E7" w:themeFill="accent1" w:themeFillTint="66"/>
          </w:tcPr>
          <w:p w14:paraId="0642EE44" w14:textId="77777777" w:rsidR="0047216E" w:rsidRPr="00061495" w:rsidRDefault="0047216E" w:rsidP="006E5B0D">
            <w:pPr>
              <w:jc w:val="center"/>
              <w:rPr>
                <w:rFonts w:cs="Arial"/>
              </w:rPr>
            </w:pPr>
            <w:r w:rsidRPr="00061495">
              <w:rPr>
                <w:rFonts w:cs="Arial"/>
              </w:rPr>
              <w:t>-</w:t>
            </w:r>
          </w:p>
        </w:tc>
        <w:tc>
          <w:tcPr>
            <w:tcW w:w="3430" w:type="dxa"/>
            <w:shd w:val="clear" w:color="auto" w:fill="B4C6E7" w:themeFill="accent1" w:themeFillTint="66"/>
          </w:tcPr>
          <w:p w14:paraId="50BB48F2" w14:textId="77777777" w:rsidR="0047216E" w:rsidRPr="00061495" w:rsidRDefault="0047216E" w:rsidP="006E5B0D">
            <w:pPr>
              <w:jc w:val="center"/>
              <w:rPr>
                <w:rFonts w:cs="Arial"/>
                <w:lang w:val="en-US"/>
              </w:rPr>
            </w:pPr>
            <w:r w:rsidRPr="00061495">
              <w:rPr>
                <w:rFonts w:cs="Arial"/>
                <w:lang w:val="en-US"/>
              </w:rPr>
              <w:t>Radome Losses</w:t>
            </w:r>
          </w:p>
        </w:tc>
        <w:tc>
          <w:tcPr>
            <w:tcW w:w="1749" w:type="dxa"/>
          </w:tcPr>
          <w:p w14:paraId="3BEA4621" w14:textId="77777777" w:rsidR="0047216E" w:rsidRPr="00061495" w:rsidRDefault="0047216E" w:rsidP="006E5B0D">
            <w:pPr>
              <w:jc w:val="center"/>
              <w:rPr>
                <w:rFonts w:cs="Arial"/>
                <w:lang w:val="en-US"/>
              </w:rPr>
            </w:pPr>
            <w:r w:rsidRPr="00061495">
              <w:rPr>
                <w:rFonts w:cs="Arial"/>
                <w:lang w:val="en-US"/>
              </w:rPr>
              <w:t>-1</w:t>
            </w:r>
          </w:p>
        </w:tc>
        <w:tc>
          <w:tcPr>
            <w:tcW w:w="2169" w:type="dxa"/>
          </w:tcPr>
          <w:p w14:paraId="25912E24" w14:textId="77777777" w:rsidR="0047216E" w:rsidRPr="00061495" w:rsidRDefault="0047216E" w:rsidP="006E5B0D">
            <w:pPr>
              <w:jc w:val="center"/>
              <w:rPr>
                <w:rFonts w:cs="Arial"/>
                <w:lang w:val="en-US"/>
              </w:rPr>
            </w:pPr>
            <w:r w:rsidRPr="00061495">
              <w:rPr>
                <w:rFonts w:cs="Arial"/>
                <w:lang w:val="en-US"/>
              </w:rPr>
              <w:t>dB</w:t>
            </w:r>
          </w:p>
        </w:tc>
      </w:tr>
      <w:tr w:rsidR="0047216E" w:rsidRPr="00207C48" w14:paraId="507CD5DA" w14:textId="77777777" w:rsidTr="004111A9">
        <w:tc>
          <w:tcPr>
            <w:tcW w:w="1668" w:type="dxa"/>
            <w:shd w:val="clear" w:color="auto" w:fill="B4C6E7" w:themeFill="accent1" w:themeFillTint="66"/>
          </w:tcPr>
          <w:p w14:paraId="22CFF163" w14:textId="4F336050" w:rsidR="0047216E" w:rsidRPr="00061495" w:rsidRDefault="0081710D" w:rsidP="006E5B0D">
            <w:pPr>
              <w:spacing w:line="259" w:lineRule="auto"/>
              <w:jc w:val="center"/>
              <w:rPr>
                <w:rFonts w:cs="Arial"/>
                <w:lang w:val="en-US"/>
              </w:rPr>
            </w:pPr>
            <m:oMathPara>
              <m:oMath>
                <m:sSub>
                  <m:sSubPr>
                    <m:ctrlPr>
                      <w:rPr>
                        <w:rFonts w:ascii="Cambria Math" w:hAnsi="Cambria Math" w:cs="Arial"/>
                        <w:i/>
                      </w:rPr>
                    </m:ctrlPr>
                  </m:sSubPr>
                  <m:e>
                    <m:r>
                      <w:rPr>
                        <w:rFonts w:ascii="Cambria Math" w:hAnsi="Cambria Math" w:cs="Arial"/>
                      </w:rPr>
                      <m:t>L</m:t>
                    </m:r>
                  </m:e>
                  <m:sub>
                    <m:r>
                      <w:rPr>
                        <w:rFonts w:ascii="Cambria Math" w:hAnsi="Cambria Math" w:cs="Arial"/>
                      </w:rPr>
                      <m:t>θe, SAT</m:t>
                    </m:r>
                  </m:sub>
                </m:sSub>
              </m:oMath>
            </m:oMathPara>
          </w:p>
        </w:tc>
        <w:tc>
          <w:tcPr>
            <w:tcW w:w="3430" w:type="dxa"/>
            <w:shd w:val="clear" w:color="auto" w:fill="B4C6E7" w:themeFill="accent1" w:themeFillTint="66"/>
          </w:tcPr>
          <w:p w14:paraId="1E6C1D1D" w14:textId="77777777" w:rsidR="0047216E" w:rsidRPr="00061495" w:rsidRDefault="0047216E" w:rsidP="006E5B0D">
            <w:pPr>
              <w:spacing w:line="259" w:lineRule="auto"/>
              <w:jc w:val="center"/>
              <w:rPr>
                <w:rFonts w:cs="Arial"/>
                <w:lang w:val="en-US"/>
              </w:rPr>
            </w:pPr>
            <w:r w:rsidRPr="00061495">
              <w:rPr>
                <w:rFonts w:cs="Arial"/>
                <w:lang w:val="en-US"/>
              </w:rPr>
              <w:t>GS Pointing Losses</w:t>
            </w:r>
          </w:p>
        </w:tc>
        <w:tc>
          <w:tcPr>
            <w:tcW w:w="1749" w:type="dxa"/>
          </w:tcPr>
          <w:p w14:paraId="34A59337" w14:textId="77777777" w:rsidR="0047216E" w:rsidRPr="00061495" w:rsidRDefault="0047216E" w:rsidP="006E5B0D">
            <w:pPr>
              <w:spacing w:line="259" w:lineRule="auto"/>
              <w:jc w:val="center"/>
              <w:rPr>
                <w:rFonts w:cs="Arial"/>
                <w:lang w:val="en-US"/>
              </w:rPr>
            </w:pPr>
            <w:r w:rsidRPr="00061495">
              <w:rPr>
                <w:rFonts w:cs="Arial"/>
                <w:lang w:val="en-US"/>
              </w:rPr>
              <w:t>-0,12</w:t>
            </w:r>
          </w:p>
        </w:tc>
        <w:tc>
          <w:tcPr>
            <w:tcW w:w="2169" w:type="dxa"/>
          </w:tcPr>
          <w:p w14:paraId="4F0D68DD" w14:textId="77777777" w:rsidR="0047216E" w:rsidRPr="00061495" w:rsidRDefault="0047216E" w:rsidP="006E5B0D">
            <w:pPr>
              <w:keepNext/>
              <w:jc w:val="center"/>
              <w:rPr>
                <w:rFonts w:cs="Arial"/>
                <w:lang w:val="en-US"/>
              </w:rPr>
            </w:pPr>
            <w:r w:rsidRPr="00061495">
              <w:rPr>
                <w:rFonts w:cs="Arial"/>
                <w:lang w:val="en-US"/>
              </w:rPr>
              <w:t>dB</w:t>
            </w:r>
          </w:p>
        </w:tc>
      </w:tr>
      <w:tr w:rsidR="0047216E" w:rsidRPr="00207C48" w14:paraId="1DAE01D6" w14:textId="77777777" w:rsidTr="00061495">
        <w:tc>
          <w:tcPr>
            <w:tcW w:w="5098" w:type="dxa"/>
            <w:gridSpan w:val="2"/>
            <w:shd w:val="clear" w:color="auto" w:fill="B4C6E7" w:themeFill="accent1" w:themeFillTint="66"/>
          </w:tcPr>
          <w:p w14:paraId="6024F7CA" w14:textId="77777777" w:rsidR="0047216E" w:rsidRPr="00061495" w:rsidRDefault="0047216E" w:rsidP="006E5B0D">
            <w:pPr>
              <w:jc w:val="center"/>
              <w:rPr>
                <w:rFonts w:cs="Arial"/>
                <w:b/>
                <w:lang w:val="en-US"/>
              </w:rPr>
            </w:pPr>
            <w:r w:rsidRPr="00061495">
              <w:rPr>
                <w:rFonts w:cs="Arial"/>
                <w:b/>
                <w:lang w:val="en-US"/>
              </w:rPr>
              <w:t>Total Losses</w:t>
            </w:r>
          </w:p>
        </w:tc>
        <w:tc>
          <w:tcPr>
            <w:tcW w:w="1749" w:type="dxa"/>
            <w:shd w:val="clear" w:color="auto" w:fill="auto"/>
          </w:tcPr>
          <w:p w14:paraId="0542FA4C" w14:textId="438FEAD6" w:rsidR="0047216E" w:rsidRPr="00061495" w:rsidRDefault="0047216E" w:rsidP="006E5B0D">
            <w:pPr>
              <w:jc w:val="center"/>
              <w:rPr>
                <w:rFonts w:cs="Arial"/>
                <w:b/>
                <w:lang w:val="en-US"/>
              </w:rPr>
            </w:pPr>
            <w:r w:rsidRPr="00061495">
              <w:rPr>
                <w:rFonts w:cs="Arial"/>
                <w:b/>
                <w:lang w:val="en-US"/>
              </w:rPr>
              <w:t>-167,</w:t>
            </w:r>
            <w:r w:rsidR="00DC1D3B" w:rsidRPr="00061495">
              <w:rPr>
                <w:rFonts w:cs="Arial"/>
                <w:b/>
                <w:lang w:val="en-US"/>
              </w:rPr>
              <w:t>69</w:t>
            </w:r>
          </w:p>
        </w:tc>
        <w:tc>
          <w:tcPr>
            <w:tcW w:w="2169" w:type="dxa"/>
            <w:shd w:val="clear" w:color="auto" w:fill="auto"/>
          </w:tcPr>
          <w:p w14:paraId="7588D706" w14:textId="77777777" w:rsidR="0047216E" w:rsidRPr="00061495" w:rsidRDefault="0047216E" w:rsidP="006E5B0D">
            <w:pPr>
              <w:keepNext/>
              <w:jc w:val="center"/>
              <w:rPr>
                <w:rFonts w:cs="Arial"/>
                <w:b/>
                <w:lang w:val="en-US"/>
              </w:rPr>
            </w:pPr>
            <w:r w:rsidRPr="00061495">
              <w:rPr>
                <w:rFonts w:cs="Arial"/>
                <w:b/>
                <w:lang w:val="en-US"/>
              </w:rPr>
              <w:t>dB</w:t>
            </w:r>
          </w:p>
        </w:tc>
      </w:tr>
      <w:tr w:rsidR="0047216E" w:rsidRPr="00207C48" w14:paraId="2C199D8A" w14:textId="77777777" w:rsidTr="004111A9">
        <w:tc>
          <w:tcPr>
            <w:tcW w:w="1668" w:type="dxa"/>
            <w:shd w:val="clear" w:color="auto" w:fill="B4C6E7" w:themeFill="accent1" w:themeFillTint="66"/>
          </w:tcPr>
          <w:p w14:paraId="37891D93" w14:textId="5FA3D35A" w:rsidR="0047216E" w:rsidRPr="00061495" w:rsidRDefault="0081710D" w:rsidP="006E5B0D">
            <w:pPr>
              <w:jc w:val="center"/>
              <w:rPr>
                <w:rFonts w:eastAsia="Calibri" w:cs="Arial"/>
              </w:rPr>
            </w:pPr>
            <m:oMathPara>
              <m:oMath>
                <m:sSub>
                  <m:sSubPr>
                    <m:ctrlPr>
                      <w:rPr>
                        <w:rFonts w:ascii="Cambria Math" w:hAnsi="Cambria Math" w:cs="Arial"/>
                        <w:i/>
                      </w:rPr>
                    </m:ctrlPr>
                  </m:sSubPr>
                  <m:e>
                    <m:r>
                      <w:rPr>
                        <w:rFonts w:ascii="Cambria Math" w:hAnsi="Cambria Math" w:cs="Arial"/>
                      </w:rPr>
                      <m:t>T</m:t>
                    </m:r>
                  </m:e>
                  <m:sub>
                    <m:r>
                      <w:rPr>
                        <w:rFonts w:ascii="Cambria Math" w:hAnsi="Cambria Math" w:cs="Arial"/>
                      </w:rPr>
                      <m:t>SYS,D</m:t>
                    </m:r>
                  </m:sub>
                </m:sSub>
              </m:oMath>
            </m:oMathPara>
          </w:p>
        </w:tc>
        <w:tc>
          <w:tcPr>
            <w:tcW w:w="3430" w:type="dxa"/>
            <w:shd w:val="clear" w:color="auto" w:fill="B4C6E7" w:themeFill="accent1" w:themeFillTint="66"/>
          </w:tcPr>
          <w:p w14:paraId="22405809" w14:textId="77777777" w:rsidR="0047216E" w:rsidRPr="00061495" w:rsidRDefault="0047216E" w:rsidP="006E5B0D">
            <w:pPr>
              <w:jc w:val="center"/>
              <w:rPr>
                <w:rFonts w:cs="Arial"/>
                <w:lang w:val="en-US"/>
              </w:rPr>
            </w:pPr>
            <w:r w:rsidRPr="00061495">
              <w:rPr>
                <w:rFonts w:cs="Arial"/>
                <w:lang w:val="en-US"/>
              </w:rPr>
              <w:t>System Noise Temperature</w:t>
            </w:r>
          </w:p>
        </w:tc>
        <w:tc>
          <w:tcPr>
            <w:tcW w:w="1749" w:type="dxa"/>
          </w:tcPr>
          <w:p w14:paraId="197E1DA0" w14:textId="74E0A785" w:rsidR="0047216E" w:rsidRPr="00061495" w:rsidRDefault="00951F31" w:rsidP="006E5B0D">
            <w:pPr>
              <w:jc w:val="center"/>
              <w:rPr>
                <w:rFonts w:cs="Arial"/>
                <w:lang w:val="en-US"/>
              </w:rPr>
            </w:pPr>
            <w:r w:rsidRPr="00061495">
              <w:rPr>
                <w:rFonts w:cs="Arial"/>
                <w:lang w:val="en-US"/>
              </w:rPr>
              <w:t>190</w:t>
            </w:r>
          </w:p>
        </w:tc>
        <w:tc>
          <w:tcPr>
            <w:tcW w:w="2169" w:type="dxa"/>
          </w:tcPr>
          <w:p w14:paraId="16433A20" w14:textId="77777777" w:rsidR="0047216E" w:rsidRPr="00061495" w:rsidRDefault="0047216E" w:rsidP="006E5B0D">
            <w:pPr>
              <w:keepNext/>
              <w:jc w:val="center"/>
              <w:rPr>
                <w:rFonts w:cs="Arial"/>
                <w:lang w:val="en-US"/>
              </w:rPr>
            </w:pPr>
            <w:r w:rsidRPr="00061495">
              <w:rPr>
                <w:rFonts w:cs="Arial"/>
                <w:lang w:val="en-US"/>
              </w:rPr>
              <w:t>K</w:t>
            </w:r>
          </w:p>
        </w:tc>
      </w:tr>
      <w:tr w:rsidR="0047216E" w:rsidRPr="00207C48" w14:paraId="11D82E70" w14:textId="77777777" w:rsidTr="004111A9">
        <w:tc>
          <w:tcPr>
            <w:tcW w:w="1668" w:type="dxa"/>
            <w:shd w:val="clear" w:color="auto" w:fill="B4C6E7" w:themeFill="accent1" w:themeFillTint="66"/>
          </w:tcPr>
          <w:p w14:paraId="6DBD8EA6" w14:textId="5403AC39" w:rsidR="0047216E" w:rsidRPr="00061495" w:rsidRDefault="00001D02" w:rsidP="006E5B0D">
            <w:pPr>
              <w:jc w:val="center"/>
              <w:rPr>
                <w:rFonts w:eastAsia="Calibri" w:cs="Arial"/>
              </w:rPr>
            </w:pPr>
            <m:oMathPara>
              <m:oMath>
                <m:r>
                  <w:rPr>
                    <w:rFonts w:ascii="Cambria Math" w:hAnsi="Cambria Math" w:cs="Arial"/>
                  </w:rPr>
                  <m:t>G/</m:t>
                </m:r>
                <m:sSub>
                  <m:sSubPr>
                    <m:ctrlPr>
                      <w:rPr>
                        <w:rFonts w:ascii="Cambria Math" w:hAnsi="Cambria Math" w:cs="Arial"/>
                        <w:i/>
                      </w:rPr>
                    </m:ctrlPr>
                  </m:sSubPr>
                  <m:e>
                    <m:r>
                      <w:rPr>
                        <w:rFonts w:ascii="Cambria Math" w:hAnsi="Cambria Math" w:cs="Arial"/>
                      </w:rPr>
                      <m:t>T</m:t>
                    </m:r>
                  </m:e>
                  <m:sub>
                    <m:r>
                      <w:rPr>
                        <w:rFonts w:ascii="Cambria Math" w:hAnsi="Cambria Math" w:cs="Arial"/>
                      </w:rPr>
                      <m:t>D</m:t>
                    </m:r>
                  </m:sub>
                </m:sSub>
              </m:oMath>
            </m:oMathPara>
          </w:p>
        </w:tc>
        <w:tc>
          <w:tcPr>
            <w:tcW w:w="3430" w:type="dxa"/>
            <w:shd w:val="clear" w:color="auto" w:fill="B4C6E7" w:themeFill="accent1" w:themeFillTint="66"/>
          </w:tcPr>
          <w:p w14:paraId="1C165624" w14:textId="77777777" w:rsidR="0047216E" w:rsidRPr="00061495" w:rsidRDefault="0047216E" w:rsidP="006E5B0D">
            <w:pPr>
              <w:jc w:val="center"/>
              <w:rPr>
                <w:rFonts w:cs="Arial"/>
                <w:lang w:val="en-US"/>
              </w:rPr>
            </w:pPr>
            <w:r w:rsidRPr="00061495">
              <w:rPr>
                <w:rFonts w:cs="Arial"/>
                <w:lang w:val="en-US"/>
              </w:rPr>
              <w:t>Figure of Merit</w:t>
            </w:r>
          </w:p>
        </w:tc>
        <w:tc>
          <w:tcPr>
            <w:tcW w:w="1749" w:type="dxa"/>
          </w:tcPr>
          <w:p w14:paraId="1FF362D8" w14:textId="510C8921" w:rsidR="0047216E" w:rsidRPr="00061495" w:rsidRDefault="00951F31" w:rsidP="006E5B0D">
            <w:pPr>
              <w:jc w:val="center"/>
              <w:rPr>
                <w:rFonts w:cs="Arial"/>
                <w:lang w:val="en-US"/>
              </w:rPr>
            </w:pPr>
            <w:r w:rsidRPr="00061495">
              <w:rPr>
                <w:rFonts w:cs="Arial"/>
                <w:lang w:val="en-US"/>
              </w:rPr>
              <w:t>23</w:t>
            </w:r>
            <w:r w:rsidR="007A2E4F" w:rsidRPr="00061495">
              <w:rPr>
                <w:rFonts w:cs="Arial"/>
                <w:lang w:val="en-US"/>
              </w:rPr>
              <w:t>,01</w:t>
            </w:r>
          </w:p>
        </w:tc>
        <w:tc>
          <w:tcPr>
            <w:tcW w:w="2169" w:type="dxa"/>
          </w:tcPr>
          <w:p w14:paraId="5723C20C" w14:textId="77777777" w:rsidR="0047216E" w:rsidRPr="00061495" w:rsidRDefault="0047216E" w:rsidP="006E5B0D">
            <w:pPr>
              <w:keepNext/>
              <w:jc w:val="center"/>
              <w:rPr>
                <w:rFonts w:cs="Arial"/>
                <w:lang w:val="en-US"/>
              </w:rPr>
            </w:pPr>
            <w:r w:rsidRPr="00061495">
              <w:rPr>
                <w:rFonts w:cs="Arial"/>
                <w:lang w:val="en-US"/>
              </w:rPr>
              <w:t>dB/K</w:t>
            </w:r>
          </w:p>
        </w:tc>
      </w:tr>
      <w:tr w:rsidR="0047216E" w:rsidRPr="00207C48" w14:paraId="2BA6E072" w14:textId="77777777" w:rsidTr="00F30A45">
        <w:tc>
          <w:tcPr>
            <w:tcW w:w="1668" w:type="dxa"/>
            <w:shd w:val="clear" w:color="auto" w:fill="B4C6E7" w:themeFill="accent1" w:themeFillTint="66"/>
          </w:tcPr>
          <w:p w14:paraId="2D7A3DA1" w14:textId="77777777" w:rsidR="0047216E" w:rsidRPr="00061495" w:rsidRDefault="00001D02" w:rsidP="006E5B0D">
            <w:pPr>
              <w:jc w:val="center"/>
              <w:rPr>
                <w:rFonts w:eastAsia="Calibri" w:cs="Arial"/>
              </w:rPr>
            </w:pPr>
            <m:oMathPara>
              <m:oMath>
                <m:r>
                  <w:rPr>
                    <w:rFonts w:ascii="Cambria Math" w:eastAsia="Calibri" w:hAnsi="Cambria Math" w:cs="Arial"/>
                  </w:rPr>
                  <m:t>C/</m:t>
                </m:r>
                <m:sSub>
                  <m:sSubPr>
                    <m:ctrlPr>
                      <w:rPr>
                        <w:rFonts w:ascii="Cambria Math" w:eastAsia="Calibri" w:hAnsi="Cambria Math" w:cs="Arial"/>
                        <w:i/>
                      </w:rPr>
                    </m:ctrlPr>
                  </m:sSubPr>
                  <m:e>
                    <m:r>
                      <w:rPr>
                        <w:rFonts w:ascii="Cambria Math" w:eastAsia="Calibri" w:hAnsi="Cambria Math" w:cs="Arial"/>
                      </w:rPr>
                      <m:t>N</m:t>
                    </m:r>
                  </m:e>
                  <m:sub>
                    <m:r>
                      <w:rPr>
                        <w:rFonts w:ascii="Cambria Math" w:eastAsia="Calibri" w:hAnsi="Cambria Math" w:cs="Arial"/>
                      </w:rPr>
                      <m:t>0</m:t>
                    </m:r>
                  </m:sub>
                </m:sSub>
              </m:oMath>
            </m:oMathPara>
          </w:p>
        </w:tc>
        <w:tc>
          <w:tcPr>
            <w:tcW w:w="3430" w:type="dxa"/>
            <w:shd w:val="clear" w:color="auto" w:fill="B4C6E7" w:themeFill="accent1" w:themeFillTint="66"/>
          </w:tcPr>
          <w:p w14:paraId="459B1325" w14:textId="77777777" w:rsidR="0047216E" w:rsidRPr="00061495" w:rsidRDefault="0047216E" w:rsidP="006E5B0D">
            <w:pPr>
              <w:jc w:val="center"/>
              <w:rPr>
                <w:rFonts w:cs="Arial"/>
                <w:lang w:val="en-US"/>
              </w:rPr>
            </w:pPr>
            <w:r w:rsidRPr="00061495">
              <w:rPr>
                <w:rFonts w:cs="Arial"/>
                <w:lang w:val="en-US"/>
              </w:rPr>
              <w:t>Carrier to Noise Power Density</w:t>
            </w:r>
          </w:p>
        </w:tc>
        <w:tc>
          <w:tcPr>
            <w:tcW w:w="1749" w:type="dxa"/>
            <w:shd w:val="clear" w:color="auto" w:fill="auto"/>
          </w:tcPr>
          <w:p w14:paraId="693A3B1F" w14:textId="015C2D41" w:rsidR="0047216E" w:rsidRPr="00061495" w:rsidRDefault="007A2E4F" w:rsidP="006E5B0D">
            <w:pPr>
              <w:jc w:val="center"/>
              <w:rPr>
                <w:rFonts w:cs="Arial"/>
                <w:lang w:val="en-US"/>
              </w:rPr>
            </w:pPr>
            <w:r w:rsidRPr="00061495">
              <w:rPr>
                <w:rFonts w:cs="Arial"/>
                <w:lang w:val="en-US"/>
              </w:rPr>
              <w:t>59</w:t>
            </w:r>
            <w:r w:rsidR="002A2142" w:rsidRPr="00061495">
              <w:rPr>
                <w:rFonts w:cs="Arial"/>
                <w:lang w:val="en-US"/>
              </w:rPr>
              <w:t>,42</w:t>
            </w:r>
          </w:p>
        </w:tc>
        <w:tc>
          <w:tcPr>
            <w:tcW w:w="2169" w:type="dxa"/>
            <w:shd w:val="clear" w:color="auto" w:fill="auto"/>
          </w:tcPr>
          <w:p w14:paraId="79FAF571" w14:textId="77777777" w:rsidR="0047216E" w:rsidRPr="00061495" w:rsidRDefault="0047216E" w:rsidP="006E5B0D">
            <w:pPr>
              <w:keepNext/>
              <w:jc w:val="center"/>
              <w:rPr>
                <w:rFonts w:cs="Arial"/>
                <w:lang w:val="en-US"/>
              </w:rPr>
            </w:pPr>
            <w:r w:rsidRPr="00061495">
              <w:rPr>
                <w:rFonts w:cs="Arial"/>
                <w:lang w:val="en-US"/>
              </w:rPr>
              <w:t>dBHz</w:t>
            </w:r>
          </w:p>
        </w:tc>
      </w:tr>
      <w:tr w:rsidR="0047216E" w:rsidRPr="00207C48" w14:paraId="003FD7DF" w14:textId="77777777" w:rsidTr="00F30A45">
        <w:tc>
          <w:tcPr>
            <w:tcW w:w="1668" w:type="dxa"/>
            <w:shd w:val="clear" w:color="auto" w:fill="B4C6E7" w:themeFill="accent1" w:themeFillTint="66"/>
          </w:tcPr>
          <w:p w14:paraId="3BFD3A93" w14:textId="77777777" w:rsidR="0047216E" w:rsidRPr="00061495" w:rsidRDefault="0081710D" w:rsidP="006E5B0D">
            <w:pPr>
              <w:jc w:val="center"/>
              <w:rPr>
                <w:rFonts w:eastAsia="Calibri" w:cs="Arial"/>
              </w:rPr>
            </w:pPr>
            <m:oMathPara>
              <m:oMath>
                <m:sSub>
                  <m:sSubPr>
                    <m:ctrlPr>
                      <w:rPr>
                        <w:rFonts w:ascii="Cambria Math" w:eastAsia="Calibri" w:hAnsi="Cambria Math" w:cs="Arial"/>
                        <w:i/>
                      </w:rPr>
                    </m:ctrlPr>
                  </m:sSubPr>
                  <m:e>
                    <m:r>
                      <w:rPr>
                        <w:rFonts w:ascii="Cambria Math" w:eastAsia="Calibri" w:hAnsi="Cambria Math" w:cs="Arial"/>
                      </w:rPr>
                      <m:t>E</m:t>
                    </m:r>
                  </m:e>
                  <m:sub>
                    <m:r>
                      <w:rPr>
                        <w:rFonts w:ascii="Cambria Math" w:eastAsia="Calibri" w:hAnsi="Cambria Math" w:cs="Arial"/>
                      </w:rPr>
                      <m:t>b</m:t>
                    </m:r>
                  </m:sub>
                </m:sSub>
                <m:r>
                  <w:rPr>
                    <w:rFonts w:ascii="Cambria Math" w:eastAsia="Calibri" w:hAnsi="Cambria Math" w:cs="Arial"/>
                  </w:rPr>
                  <m:t>/</m:t>
                </m:r>
                <m:sSub>
                  <m:sSubPr>
                    <m:ctrlPr>
                      <w:rPr>
                        <w:rFonts w:ascii="Cambria Math" w:eastAsia="Calibri" w:hAnsi="Cambria Math" w:cs="Arial"/>
                        <w:i/>
                      </w:rPr>
                    </m:ctrlPr>
                  </m:sSubPr>
                  <m:e>
                    <m:r>
                      <w:rPr>
                        <w:rFonts w:ascii="Cambria Math" w:eastAsia="Calibri" w:hAnsi="Cambria Math" w:cs="Arial"/>
                      </w:rPr>
                      <m:t>N</m:t>
                    </m:r>
                  </m:e>
                  <m:sub>
                    <m:r>
                      <w:rPr>
                        <w:rFonts w:ascii="Cambria Math" w:eastAsia="Calibri" w:hAnsi="Cambria Math" w:cs="Arial"/>
                      </w:rPr>
                      <m:t>0</m:t>
                    </m:r>
                  </m:sub>
                </m:sSub>
              </m:oMath>
            </m:oMathPara>
          </w:p>
        </w:tc>
        <w:tc>
          <w:tcPr>
            <w:tcW w:w="3430" w:type="dxa"/>
            <w:shd w:val="clear" w:color="auto" w:fill="B4C6E7" w:themeFill="accent1" w:themeFillTint="66"/>
          </w:tcPr>
          <w:p w14:paraId="7CBCE5FA" w14:textId="77777777" w:rsidR="0047216E" w:rsidRPr="00061495" w:rsidRDefault="0081710D" w:rsidP="006E5B0D">
            <w:pPr>
              <w:jc w:val="center"/>
              <w:rPr>
                <w:rFonts w:cs="Arial"/>
                <w:lang w:val="en-US"/>
              </w:rPr>
            </w:pPr>
            <m:oMathPara>
              <m:oMath>
                <m:sSub>
                  <m:sSubPr>
                    <m:ctrlPr>
                      <w:rPr>
                        <w:rFonts w:ascii="Cambria Math" w:eastAsia="Calibri" w:hAnsi="Cambria Math" w:cs="Arial"/>
                        <w:i/>
                      </w:rPr>
                    </m:ctrlPr>
                  </m:sSubPr>
                  <m:e>
                    <m:r>
                      <w:rPr>
                        <w:rFonts w:ascii="Cambria Math" w:eastAsia="Calibri" w:hAnsi="Cambria Math" w:cs="Arial"/>
                      </w:rPr>
                      <m:t>E</m:t>
                    </m:r>
                  </m:e>
                  <m:sub>
                    <m:r>
                      <w:rPr>
                        <w:rFonts w:ascii="Cambria Math" w:eastAsia="Calibri" w:hAnsi="Cambria Math" w:cs="Arial"/>
                      </w:rPr>
                      <m:t>b</m:t>
                    </m:r>
                  </m:sub>
                </m:sSub>
                <m:r>
                  <w:rPr>
                    <w:rFonts w:ascii="Cambria Math" w:eastAsia="Calibri" w:hAnsi="Cambria Math" w:cs="Arial"/>
                  </w:rPr>
                  <m:t>/</m:t>
                </m:r>
                <m:sSub>
                  <m:sSubPr>
                    <m:ctrlPr>
                      <w:rPr>
                        <w:rFonts w:ascii="Cambria Math" w:eastAsia="Calibri" w:hAnsi="Cambria Math" w:cs="Arial"/>
                        <w:i/>
                      </w:rPr>
                    </m:ctrlPr>
                  </m:sSubPr>
                  <m:e>
                    <m:r>
                      <w:rPr>
                        <w:rFonts w:ascii="Cambria Math" w:eastAsia="Calibri" w:hAnsi="Cambria Math" w:cs="Arial"/>
                      </w:rPr>
                      <m:t>N</m:t>
                    </m:r>
                  </m:e>
                  <m:sub>
                    <m:r>
                      <w:rPr>
                        <w:rFonts w:ascii="Cambria Math" w:eastAsia="Calibri" w:hAnsi="Cambria Math" w:cs="Arial"/>
                      </w:rPr>
                      <m:t>0</m:t>
                    </m:r>
                  </m:sub>
                </m:sSub>
              </m:oMath>
            </m:oMathPara>
          </w:p>
        </w:tc>
        <w:tc>
          <w:tcPr>
            <w:tcW w:w="1749" w:type="dxa"/>
            <w:shd w:val="clear" w:color="auto" w:fill="auto"/>
          </w:tcPr>
          <w:p w14:paraId="75CF9A15" w14:textId="038FE048" w:rsidR="0047216E" w:rsidRPr="00061495" w:rsidRDefault="00AA1B2A" w:rsidP="006E5B0D">
            <w:pPr>
              <w:jc w:val="center"/>
              <w:rPr>
                <w:rFonts w:cs="Arial"/>
                <w:lang w:val="en-US"/>
              </w:rPr>
            </w:pPr>
            <w:r w:rsidRPr="00061495">
              <w:rPr>
                <w:rFonts w:cs="Arial"/>
                <w:lang w:val="en-US"/>
              </w:rPr>
              <w:t>1</w:t>
            </w:r>
            <w:r w:rsidR="002A2142" w:rsidRPr="00061495">
              <w:rPr>
                <w:rFonts w:cs="Arial"/>
                <w:lang w:val="en-US"/>
              </w:rPr>
              <w:t>6,41</w:t>
            </w:r>
          </w:p>
        </w:tc>
        <w:tc>
          <w:tcPr>
            <w:tcW w:w="2169" w:type="dxa"/>
            <w:shd w:val="clear" w:color="auto" w:fill="auto"/>
          </w:tcPr>
          <w:p w14:paraId="385717FB" w14:textId="77777777" w:rsidR="0047216E" w:rsidRPr="00061495" w:rsidRDefault="0047216E" w:rsidP="006E5B0D">
            <w:pPr>
              <w:keepNext/>
              <w:jc w:val="center"/>
              <w:rPr>
                <w:rFonts w:cs="Arial"/>
                <w:lang w:val="en-US"/>
              </w:rPr>
            </w:pPr>
            <w:r w:rsidRPr="00061495">
              <w:rPr>
                <w:rFonts w:cs="Arial"/>
                <w:lang w:val="en-US"/>
              </w:rPr>
              <w:t>dB</w:t>
            </w:r>
          </w:p>
        </w:tc>
      </w:tr>
      <w:tr w:rsidR="0047216E" w:rsidRPr="00207C48" w14:paraId="00B99A46" w14:textId="77777777" w:rsidTr="00F30A45">
        <w:tc>
          <w:tcPr>
            <w:tcW w:w="1668" w:type="dxa"/>
            <w:shd w:val="clear" w:color="auto" w:fill="B4C6E7" w:themeFill="accent1" w:themeFillTint="66"/>
          </w:tcPr>
          <w:p w14:paraId="2C4937C4" w14:textId="77777777" w:rsidR="0047216E" w:rsidRPr="00061495" w:rsidRDefault="0081710D" w:rsidP="006E5B0D">
            <w:pPr>
              <w:jc w:val="center"/>
              <w:rPr>
                <w:rFonts w:eastAsia="Calibri" w:cs="Arial"/>
              </w:rPr>
            </w:pPr>
            <m:oMathPara>
              <m:oMath>
                <m:sSub>
                  <m:sSubPr>
                    <m:ctrlPr>
                      <w:rPr>
                        <w:rFonts w:ascii="Cambria Math" w:eastAsia="Calibri" w:hAnsi="Cambria Math" w:cs="Arial"/>
                        <w:i/>
                      </w:rPr>
                    </m:ctrlPr>
                  </m:sSubPr>
                  <m:e>
                    <m:r>
                      <w:rPr>
                        <w:rFonts w:ascii="Cambria Math" w:eastAsia="Calibri" w:hAnsi="Cambria Math" w:cs="Arial"/>
                      </w:rPr>
                      <m:t>b</m:t>
                    </m:r>
                  </m:e>
                  <m:sub>
                    <m:r>
                      <w:rPr>
                        <w:rFonts w:ascii="Cambria Math" w:eastAsia="Calibri" w:hAnsi="Cambria Math" w:cs="Arial"/>
                      </w:rPr>
                      <m:t>U</m:t>
                    </m:r>
                  </m:sub>
                </m:sSub>
              </m:oMath>
            </m:oMathPara>
          </w:p>
        </w:tc>
        <w:tc>
          <w:tcPr>
            <w:tcW w:w="3430" w:type="dxa"/>
            <w:shd w:val="clear" w:color="auto" w:fill="B4C6E7" w:themeFill="accent1" w:themeFillTint="66"/>
          </w:tcPr>
          <w:p w14:paraId="0FED2510" w14:textId="77777777" w:rsidR="0047216E" w:rsidRPr="00061495" w:rsidRDefault="0047216E" w:rsidP="006E5B0D">
            <w:pPr>
              <w:jc w:val="center"/>
              <w:rPr>
                <w:rFonts w:cs="Arial"/>
                <w:lang w:val="en-US"/>
              </w:rPr>
            </w:pPr>
            <w:r w:rsidRPr="00061495">
              <w:rPr>
                <w:rFonts w:cs="Arial"/>
                <w:lang w:val="en-US"/>
              </w:rPr>
              <w:t>Modulation</w:t>
            </w:r>
          </w:p>
        </w:tc>
        <w:tc>
          <w:tcPr>
            <w:tcW w:w="1749" w:type="dxa"/>
            <w:shd w:val="clear" w:color="auto" w:fill="auto"/>
          </w:tcPr>
          <w:p w14:paraId="17B383EC" w14:textId="77777777" w:rsidR="0047216E" w:rsidRPr="00061495" w:rsidRDefault="0047216E" w:rsidP="006E5B0D">
            <w:pPr>
              <w:jc w:val="center"/>
              <w:rPr>
                <w:rFonts w:cs="Arial"/>
                <w:lang w:val="en-US"/>
              </w:rPr>
            </w:pPr>
            <w:r w:rsidRPr="00061495">
              <w:rPr>
                <w:rFonts w:cs="Arial"/>
                <w:lang w:val="en-US"/>
              </w:rPr>
              <w:t>QPSK</w:t>
            </w:r>
          </w:p>
        </w:tc>
        <w:tc>
          <w:tcPr>
            <w:tcW w:w="2169" w:type="dxa"/>
            <w:shd w:val="clear" w:color="auto" w:fill="auto"/>
          </w:tcPr>
          <w:p w14:paraId="5CD8B58C" w14:textId="77777777" w:rsidR="0047216E" w:rsidRPr="00061495" w:rsidRDefault="0047216E" w:rsidP="006E5B0D">
            <w:pPr>
              <w:keepNext/>
              <w:jc w:val="center"/>
              <w:rPr>
                <w:rFonts w:cs="Arial"/>
                <w:lang w:val="en-US"/>
              </w:rPr>
            </w:pPr>
            <w:r w:rsidRPr="00061495">
              <w:rPr>
                <w:rFonts w:cs="Arial"/>
                <w:lang w:val="en-US"/>
              </w:rPr>
              <w:t>-</w:t>
            </w:r>
          </w:p>
        </w:tc>
      </w:tr>
      <w:tr w:rsidR="0047216E" w:rsidRPr="00207C48" w14:paraId="1C7EA42D" w14:textId="77777777" w:rsidTr="004111A9">
        <w:tc>
          <w:tcPr>
            <w:tcW w:w="1668" w:type="dxa"/>
            <w:shd w:val="clear" w:color="auto" w:fill="B4C6E7" w:themeFill="accent1" w:themeFillTint="66"/>
          </w:tcPr>
          <w:p w14:paraId="6B601DCF" w14:textId="77777777" w:rsidR="0047216E" w:rsidRPr="00061495" w:rsidRDefault="0081710D" w:rsidP="006E5B0D">
            <w:pPr>
              <w:jc w:val="center"/>
              <w:rPr>
                <w:rFonts w:eastAsia="Calibri" w:cs="Arial"/>
              </w:rPr>
            </w:pPr>
            <m:oMathPara>
              <m:oMath>
                <m:sSub>
                  <m:sSubPr>
                    <m:ctrlPr>
                      <w:rPr>
                        <w:rFonts w:ascii="Cambria Math" w:eastAsia="Calibri" w:hAnsi="Cambria Math" w:cs="Arial"/>
                        <w:i/>
                      </w:rPr>
                    </m:ctrlPr>
                  </m:sSubPr>
                  <m:e>
                    <m:r>
                      <w:rPr>
                        <w:rFonts w:ascii="Cambria Math" w:eastAsia="Calibri" w:hAnsi="Cambria Math" w:cs="Arial"/>
                      </w:rPr>
                      <m:t>E</m:t>
                    </m:r>
                  </m:e>
                  <m:sub>
                    <m:r>
                      <w:rPr>
                        <w:rFonts w:ascii="Cambria Math" w:eastAsia="Calibri" w:hAnsi="Cambria Math" w:cs="Arial"/>
                      </w:rPr>
                      <m:t>b</m:t>
                    </m:r>
                  </m:sub>
                </m:sSub>
                <m:r>
                  <w:rPr>
                    <w:rFonts w:ascii="Cambria Math" w:eastAsia="Calibri" w:hAnsi="Cambria Math" w:cs="Arial"/>
                  </w:rPr>
                  <m:t>/</m:t>
                </m:r>
                <m:sSub>
                  <m:sSubPr>
                    <m:ctrlPr>
                      <w:rPr>
                        <w:rFonts w:ascii="Cambria Math" w:eastAsia="Calibri" w:hAnsi="Cambria Math" w:cs="Arial"/>
                        <w:i/>
                      </w:rPr>
                    </m:ctrlPr>
                  </m:sSubPr>
                  <m:e>
                    <m:sSub>
                      <m:sSubPr>
                        <m:ctrlPr>
                          <w:rPr>
                            <w:rFonts w:ascii="Cambria Math" w:eastAsia="Calibri" w:hAnsi="Cambria Math" w:cs="Arial"/>
                            <w:i/>
                          </w:rPr>
                        </m:ctrlPr>
                      </m:sSubPr>
                      <m:e>
                        <m:r>
                          <w:rPr>
                            <w:rFonts w:ascii="Cambria Math" w:eastAsia="Calibri" w:hAnsi="Cambria Math" w:cs="Arial"/>
                          </w:rPr>
                          <m:t>N</m:t>
                        </m:r>
                      </m:e>
                      <m:sub>
                        <m:r>
                          <w:rPr>
                            <w:rFonts w:ascii="Cambria Math" w:eastAsia="Calibri" w:hAnsi="Cambria Math" w:cs="Arial"/>
                          </w:rPr>
                          <m:t>0</m:t>
                        </m:r>
                      </m:sub>
                    </m:sSub>
                  </m:e>
                  <m:sub>
                    <m:r>
                      <w:rPr>
                        <w:rFonts w:ascii="Cambria Math" w:eastAsia="Calibri" w:hAnsi="Cambria Math" w:cs="Arial"/>
                      </w:rPr>
                      <m:t>REQ</m:t>
                    </m:r>
                  </m:sub>
                </m:sSub>
              </m:oMath>
            </m:oMathPara>
          </w:p>
        </w:tc>
        <w:tc>
          <w:tcPr>
            <w:tcW w:w="3430" w:type="dxa"/>
            <w:shd w:val="clear" w:color="auto" w:fill="B4C6E7" w:themeFill="accent1" w:themeFillTint="66"/>
          </w:tcPr>
          <w:p w14:paraId="616478BF" w14:textId="77777777" w:rsidR="0047216E" w:rsidRPr="00061495" w:rsidRDefault="0081710D" w:rsidP="006E5B0D">
            <w:pPr>
              <w:jc w:val="center"/>
              <w:rPr>
                <w:rFonts w:cs="Arial"/>
                <w:lang w:val="en-US"/>
              </w:rPr>
            </w:pPr>
            <m:oMath>
              <m:sSub>
                <m:sSubPr>
                  <m:ctrlPr>
                    <w:rPr>
                      <w:rFonts w:ascii="Cambria Math" w:eastAsia="Calibri" w:hAnsi="Cambria Math" w:cs="Arial"/>
                      <w:i/>
                    </w:rPr>
                  </m:ctrlPr>
                </m:sSubPr>
                <m:e>
                  <m:r>
                    <w:rPr>
                      <w:rFonts w:ascii="Cambria Math" w:eastAsia="Calibri" w:hAnsi="Cambria Math" w:cs="Arial"/>
                    </w:rPr>
                    <m:t>E</m:t>
                  </m:r>
                </m:e>
                <m:sub>
                  <m:r>
                    <w:rPr>
                      <w:rFonts w:ascii="Cambria Math" w:eastAsia="Calibri" w:hAnsi="Cambria Math" w:cs="Arial"/>
                    </w:rPr>
                    <m:t>b</m:t>
                  </m:r>
                </m:sub>
              </m:sSub>
              <m:r>
                <w:rPr>
                  <w:rFonts w:ascii="Cambria Math" w:eastAsia="Calibri" w:hAnsi="Cambria Math" w:cs="Arial"/>
                </w:rPr>
                <m:t>/</m:t>
              </m:r>
              <m:sSub>
                <m:sSubPr>
                  <m:ctrlPr>
                    <w:rPr>
                      <w:rFonts w:ascii="Cambria Math" w:eastAsia="Calibri" w:hAnsi="Cambria Math" w:cs="Arial"/>
                      <w:i/>
                    </w:rPr>
                  </m:ctrlPr>
                </m:sSubPr>
                <m:e>
                  <m:r>
                    <w:rPr>
                      <w:rFonts w:ascii="Cambria Math" w:eastAsia="Calibri" w:hAnsi="Cambria Math" w:cs="Arial"/>
                    </w:rPr>
                    <m:t>N</m:t>
                  </m:r>
                </m:e>
                <m:sub>
                  <m:r>
                    <w:rPr>
                      <w:rFonts w:ascii="Cambria Math" w:eastAsia="Calibri" w:hAnsi="Cambria Math" w:cs="Arial"/>
                    </w:rPr>
                    <m:t>0</m:t>
                  </m:r>
                </m:sub>
              </m:sSub>
            </m:oMath>
            <w:r w:rsidR="0047216E" w:rsidRPr="00061495">
              <w:rPr>
                <w:rFonts w:eastAsiaTheme="minorEastAsia" w:cs="Arial"/>
              </w:rPr>
              <w:t xml:space="preserve"> Required</w:t>
            </w:r>
          </w:p>
        </w:tc>
        <w:tc>
          <w:tcPr>
            <w:tcW w:w="1749" w:type="dxa"/>
          </w:tcPr>
          <w:p w14:paraId="66792800" w14:textId="012F27C2" w:rsidR="0047216E" w:rsidRPr="00061495" w:rsidRDefault="002A2142" w:rsidP="006E5B0D">
            <w:pPr>
              <w:jc w:val="center"/>
              <w:rPr>
                <w:rFonts w:cs="Arial"/>
                <w:lang w:val="en-US"/>
              </w:rPr>
            </w:pPr>
            <w:r w:rsidRPr="00061495">
              <w:rPr>
                <w:rFonts w:cs="Arial"/>
                <w:lang w:val="en-US"/>
              </w:rPr>
              <w:t>9,6</w:t>
            </w:r>
          </w:p>
        </w:tc>
        <w:tc>
          <w:tcPr>
            <w:tcW w:w="2169" w:type="dxa"/>
          </w:tcPr>
          <w:p w14:paraId="5100886D" w14:textId="77777777" w:rsidR="0047216E" w:rsidRPr="00061495" w:rsidRDefault="0047216E" w:rsidP="006E5B0D">
            <w:pPr>
              <w:keepNext/>
              <w:jc w:val="center"/>
              <w:rPr>
                <w:rFonts w:cs="Arial"/>
                <w:lang w:val="en-US"/>
              </w:rPr>
            </w:pPr>
            <w:r w:rsidRPr="00061495">
              <w:rPr>
                <w:rFonts w:cs="Arial"/>
                <w:lang w:val="en-US"/>
              </w:rPr>
              <w:t>dB</w:t>
            </w:r>
          </w:p>
        </w:tc>
      </w:tr>
      <w:tr w:rsidR="0047216E" w:rsidRPr="00207C48" w14:paraId="5F6B05DD" w14:textId="77777777" w:rsidTr="00061495">
        <w:tc>
          <w:tcPr>
            <w:tcW w:w="5098" w:type="dxa"/>
            <w:gridSpan w:val="2"/>
            <w:shd w:val="clear" w:color="auto" w:fill="B4C6E7" w:themeFill="accent1" w:themeFillTint="66"/>
          </w:tcPr>
          <w:p w14:paraId="416D1F60" w14:textId="77777777" w:rsidR="0047216E" w:rsidRPr="00061495" w:rsidRDefault="0047216E" w:rsidP="006E5B0D">
            <w:pPr>
              <w:jc w:val="center"/>
              <w:rPr>
                <w:rFonts w:cs="Arial"/>
                <w:b/>
                <w:lang w:val="en-US"/>
              </w:rPr>
            </w:pPr>
            <w:r w:rsidRPr="00061495">
              <w:rPr>
                <w:rFonts w:cs="Arial"/>
                <w:b/>
                <w:lang w:val="en-US"/>
              </w:rPr>
              <w:t>System Link Margin</w:t>
            </w:r>
          </w:p>
        </w:tc>
        <w:tc>
          <w:tcPr>
            <w:tcW w:w="1749" w:type="dxa"/>
            <w:shd w:val="clear" w:color="auto" w:fill="auto"/>
          </w:tcPr>
          <w:p w14:paraId="1259753A" w14:textId="008EF232" w:rsidR="0047216E" w:rsidRPr="00061495" w:rsidRDefault="002A2142" w:rsidP="006E5B0D">
            <w:pPr>
              <w:jc w:val="center"/>
              <w:rPr>
                <w:rFonts w:cs="Arial"/>
                <w:b/>
                <w:lang w:val="en-US"/>
              </w:rPr>
            </w:pPr>
            <w:r w:rsidRPr="00061495">
              <w:rPr>
                <w:rFonts w:cs="Arial"/>
                <w:b/>
                <w:lang w:val="en-US"/>
              </w:rPr>
              <w:t>4,81</w:t>
            </w:r>
          </w:p>
        </w:tc>
        <w:tc>
          <w:tcPr>
            <w:tcW w:w="2169" w:type="dxa"/>
            <w:shd w:val="clear" w:color="auto" w:fill="auto"/>
          </w:tcPr>
          <w:p w14:paraId="0CF2F343" w14:textId="77777777" w:rsidR="0047216E" w:rsidRPr="00061495" w:rsidRDefault="0047216E" w:rsidP="0047216E">
            <w:pPr>
              <w:keepNext/>
              <w:jc w:val="center"/>
              <w:rPr>
                <w:rFonts w:cs="Arial"/>
                <w:b/>
                <w:lang w:val="en-US"/>
              </w:rPr>
            </w:pPr>
            <w:r w:rsidRPr="00061495">
              <w:rPr>
                <w:rFonts w:cs="Arial"/>
                <w:b/>
                <w:lang w:val="en-US"/>
              </w:rPr>
              <w:t>dB</w:t>
            </w:r>
          </w:p>
        </w:tc>
      </w:tr>
    </w:tbl>
    <w:p w14:paraId="0562877A" w14:textId="66B30ECF" w:rsidR="0047216E" w:rsidRDefault="0047216E" w:rsidP="0047216E">
      <w:pPr>
        <w:pStyle w:val="Descripcin"/>
        <w:jc w:val="center"/>
        <w:rPr>
          <w:lang w:val="en-US"/>
        </w:rPr>
      </w:pPr>
      <w:bookmarkStart w:id="33" w:name="_Ref60867401"/>
      <w:bookmarkStart w:id="34" w:name="_Ref61175140"/>
      <w:r w:rsidRPr="00D067BC">
        <w:rPr>
          <w:b/>
        </w:rPr>
        <w:t xml:space="preserve">Table </w:t>
      </w:r>
      <w:bookmarkEnd w:id="33"/>
      <w:r w:rsidR="00A23252">
        <w:rPr>
          <w:b/>
          <w:bCs/>
        </w:rPr>
        <w:fldChar w:fldCharType="begin"/>
      </w:r>
      <w:r w:rsidR="00A23252">
        <w:rPr>
          <w:b/>
          <w:bCs/>
        </w:rPr>
        <w:instrText xml:space="preserve"> STYLEREF 2 \s </w:instrText>
      </w:r>
      <w:r w:rsidR="00A23252">
        <w:rPr>
          <w:b/>
          <w:bCs/>
        </w:rPr>
        <w:fldChar w:fldCharType="separate"/>
      </w:r>
      <w:r w:rsidR="00626EB2">
        <w:rPr>
          <w:b/>
          <w:bCs/>
          <w:noProof/>
        </w:rPr>
        <w:t>4.3</w:t>
      </w:r>
      <w:r w:rsidR="00A23252">
        <w:rPr>
          <w:b/>
          <w:bCs/>
        </w:rPr>
        <w:fldChar w:fldCharType="end"/>
      </w:r>
      <w:r w:rsidR="00A23252">
        <w:rPr>
          <w:b/>
          <w:bCs/>
        </w:rPr>
        <w:t>.</w:t>
      </w:r>
      <w:r w:rsidR="00A23252">
        <w:rPr>
          <w:b/>
          <w:bCs/>
        </w:rPr>
        <w:fldChar w:fldCharType="begin"/>
      </w:r>
      <w:r w:rsidR="00A23252">
        <w:rPr>
          <w:b/>
          <w:bCs/>
        </w:rPr>
        <w:instrText xml:space="preserve"> SEQ Table \* ARABIC \s 2 </w:instrText>
      </w:r>
      <w:r w:rsidR="00A23252">
        <w:rPr>
          <w:b/>
          <w:bCs/>
        </w:rPr>
        <w:fldChar w:fldCharType="separate"/>
      </w:r>
      <w:r w:rsidR="00626EB2">
        <w:rPr>
          <w:b/>
          <w:bCs/>
          <w:noProof/>
        </w:rPr>
        <w:t>7</w:t>
      </w:r>
      <w:r w:rsidR="00A23252">
        <w:rPr>
          <w:b/>
          <w:bCs/>
        </w:rPr>
        <w:fldChar w:fldCharType="end"/>
      </w:r>
      <w:bookmarkEnd w:id="34"/>
      <w:r>
        <w:t xml:space="preserve">: </w:t>
      </w:r>
      <w:r w:rsidRPr="009F136E">
        <w:t>Downlink Budget</w:t>
      </w:r>
    </w:p>
    <w:p w14:paraId="43192DA1" w14:textId="0B3F87A2" w:rsidR="0070762E" w:rsidRPr="00C758E0" w:rsidRDefault="00A52A14" w:rsidP="49329351">
      <w:pPr>
        <w:rPr>
          <w:rFonts w:eastAsiaTheme="minorEastAsia"/>
          <w:lang w:val="en-US"/>
        </w:rPr>
      </w:pPr>
      <w:r w:rsidRPr="49329351">
        <w:rPr>
          <w:rFonts w:eastAsiaTheme="minorEastAsia"/>
          <w:lang w:val="en-US"/>
        </w:rPr>
        <w:t xml:space="preserve">Where the propagation </w:t>
      </w:r>
      <w:r w:rsidR="000E0FA3" w:rsidRPr="49329351">
        <w:rPr>
          <w:rFonts w:eastAsiaTheme="minorEastAsia"/>
          <w:lang w:val="en-US"/>
        </w:rPr>
        <w:t>absorption losses ha</w:t>
      </w:r>
      <w:r w:rsidR="00FA07B3" w:rsidRPr="49329351">
        <w:rPr>
          <w:rFonts w:eastAsiaTheme="minorEastAsia"/>
          <w:lang w:val="en-US"/>
        </w:rPr>
        <w:t>ve</w:t>
      </w:r>
      <w:r w:rsidR="000E0FA3" w:rsidRPr="49329351">
        <w:rPr>
          <w:rFonts w:eastAsiaTheme="minorEastAsia"/>
          <w:lang w:val="en-US"/>
        </w:rPr>
        <w:t xml:space="preserve"> been estimated dividing the zenith attenuation by the sine of the minimum elevation angle</w:t>
      </w:r>
      <w:r w:rsidR="00472242" w:rsidRPr="49329351">
        <w:rPr>
          <w:rFonts w:eastAsiaTheme="minorEastAsia"/>
          <w:lang w:val="en-US"/>
        </w:rPr>
        <w:t xml:space="preserve"> from the ground station to the satellite</w:t>
      </w:r>
      <w:r w:rsidR="00A46023" w:rsidRPr="49329351">
        <w:rPr>
          <w:rFonts w:eastAsiaTheme="minorEastAsia"/>
          <w:lang w:val="en-US"/>
        </w:rPr>
        <w:t>. On the other hand, p</w:t>
      </w:r>
      <w:r w:rsidR="004216F3" w:rsidRPr="49329351">
        <w:rPr>
          <w:rFonts w:eastAsiaTheme="minorEastAsia"/>
          <w:lang w:val="en-US"/>
        </w:rPr>
        <w:t>olarization and ra</w:t>
      </w:r>
      <w:r w:rsidR="00F30A45" w:rsidRPr="49329351">
        <w:rPr>
          <w:rFonts w:eastAsiaTheme="minorEastAsia"/>
          <w:lang w:val="en-US"/>
        </w:rPr>
        <w:t>n</w:t>
      </w:r>
      <w:r w:rsidR="004216F3" w:rsidRPr="49329351">
        <w:rPr>
          <w:rFonts w:eastAsiaTheme="minorEastAsia"/>
          <w:lang w:val="en-US"/>
        </w:rPr>
        <w:t>dom losses are fixed values</w:t>
      </w:r>
      <w:r w:rsidR="00A46023" w:rsidRPr="49329351">
        <w:rPr>
          <w:rFonts w:eastAsiaTheme="minorEastAsia"/>
          <w:lang w:val="en-US"/>
        </w:rPr>
        <w:t>.</w:t>
      </w:r>
    </w:p>
    <w:p w14:paraId="5B3D53F8" w14:textId="37F8D6A3" w:rsidR="00DA0B52" w:rsidRPr="00DA0B52" w:rsidRDefault="00747AEE" w:rsidP="49329351">
      <w:pPr>
        <w:rPr>
          <w:rFonts w:eastAsiaTheme="minorEastAsia"/>
          <w:lang w:val="en-US"/>
        </w:rPr>
      </w:pPr>
      <w:r w:rsidRPr="49329351">
        <w:rPr>
          <w:rFonts w:eastAsiaTheme="minorEastAsia"/>
          <w:lang w:val="en-US"/>
        </w:rPr>
        <w:t>The</w:t>
      </w:r>
      <w:r w:rsidR="008D50A8" w:rsidRPr="49329351">
        <w:rPr>
          <w:rFonts w:eastAsiaTheme="minorEastAsia"/>
          <w:lang w:val="en-US"/>
        </w:rPr>
        <w:t xml:space="preserve"> chosen</w:t>
      </w:r>
      <w:r w:rsidRPr="49329351">
        <w:rPr>
          <w:rFonts w:eastAsiaTheme="minorEastAsia"/>
          <w:lang w:val="en-US"/>
        </w:rPr>
        <w:t xml:space="preserve"> </w:t>
      </w:r>
      <w:r w:rsidR="008D50A8" w:rsidRPr="49329351">
        <w:rPr>
          <w:rFonts w:eastAsiaTheme="minorEastAsia"/>
          <w:lang w:val="en-US"/>
        </w:rPr>
        <w:t xml:space="preserve">uplink </w:t>
      </w:r>
      <w:r w:rsidRPr="49329351">
        <w:rPr>
          <w:rFonts w:eastAsiaTheme="minorEastAsia"/>
          <w:lang w:val="en-US"/>
        </w:rPr>
        <w:t>system noise temperature</w:t>
      </w:r>
      <w:r w:rsidR="00A77021" w:rsidRPr="49329351">
        <w:rPr>
          <w:rFonts w:eastAsiaTheme="minorEastAsia"/>
          <w:lang w:val="en-US"/>
        </w:rPr>
        <w:t xml:space="preserve"> (</w:t>
      </w:r>
      <w:r w:rsidR="00A77021" w:rsidRPr="49329351">
        <w:rPr>
          <w:rFonts w:eastAsiaTheme="minorEastAsia"/>
          <w:i/>
          <w:iCs/>
          <w:lang w:val="en-US"/>
        </w:rPr>
        <w:t>T</w:t>
      </w:r>
      <w:r w:rsidR="00A77021" w:rsidRPr="49329351">
        <w:rPr>
          <w:rFonts w:eastAsiaTheme="minorEastAsia"/>
          <w:i/>
          <w:iCs/>
          <w:vertAlign w:val="subscript"/>
          <w:lang w:val="en-US"/>
        </w:rPr>
        <w:t>SYS,U</w:t>
      </w:r>
      <w:r w:rsidR="00A77021" w:rsidRPr="49329351">
        <w:rPr>
          <w:rFonts w:eastAsiaTheme="minorEastAsia"/>
          <w:lang w:val="en-US"/>
        </w:rPr>
        <w:t>)</w:t>
      </w:r>
      <w:r w:rsidR="008D50A8" w:rsidRPr="49329351">
        <w:rPr>
          <w:rFonts w:eastAsiaTheme="minorEastAsia"/>
          <w:lang w:val="en-US"/>
        </w:rPr>
        <w:t xml:space="preserve"> is a typical value </w:t>
      </w:r>
      <w:r w:rsidR="00440101" w:rsidRPr="49329351">
        <w:rPr>
          <w:rFonts w:eastAsiaTheme="minorEastAsia"/>
          <w:lang w:val="en-US"/>
        </w:rPr>
        <w:t>in satellite communications links in clear weather and the temperatures are referred to the antenna terminal.</w:t>
      </w:r>
      <w:r w:rsidR="00A121E8" w:rsidRPr="49329351">
        <w:rPr>
          <w:rFonts w:eastAsiaTheme="minorEastAsia"/>
          <w:lang w:val="en-US"/>
        </w:rPr>
        <w:t xml:space="preserve"> However, the downlink system noise temperature </w:t>
      </w:r>
      <w:r w:rsidR="008D50A8" w:rsidRPr="49329351">
        <w:rPr>
          <w:rFonts w:eastAsiaTheme="minorEastAsia"/>
          <w:lang w:val="en-US"/>
        </w:rPr>
        <w:t>(</w:t>
      </w:r>
      <w:r w:rsidR="008D50A8" w:rsidRPr="49329351">
        <w:rPr>
          <w:rFonts w:eastAsiaTheme="minorEastAsia"/>
          <w:i/>
          <w:iCs/>
          <w:lang w:val="en-US"/>
        </w:rPr>
        <w:t>T</w:t>
      </w:r>
      <w:r w:rsidR="008D50A8" w:rsidRPr="49329351">
        <w:rPr>
          <w:rFonts w:eastAsiaTheme="minorEastAsia"/>
          <w:i/>
          <w:iCs/>
          <w:vertAlign w:val="subscript"/>
          <w:lang w:val="en-US"/>
        </w:rPr>
        <w:t>SYS,D</w:t>
      </w:r>
      <w:r w:rsidR="008D50A8" w:rsidRPr="49329351">
        <w:rPr>
          <w:rFonts w:eastAsiaTheme="minorEastAsia"/>
          <w:lang w:val="en-US"/>
        </w:rPr>
        <w:t xml:space="preserve">) </w:t>
      </w:r>
      <w:r w:rsidR="007F4352" w:rsidRPr="49329351">
        <w:rPr>
          <w:rFonts w:eastAsiaTheme="minorEastAsia"/>
          <w:lang w:val="en-US"/>
        </w:rPr>
        <w:t>is provided by the ground station</w:t>
      </w:r>
      <w:r w:rsidR="0069449D" w:rsidRPr="49329351">
        <w:rPr>
          <w:rFonts w:eastAsiaTheme="minorEastAsia"/>
          <w:lang w:val="en-US"/>
        </w:rPr>
        <w:t>.</w:t>
      </w:r>
    </w:p>
    <w:p w14:paraId="5FA539B2" w14:textId="7ED82ED3" w:rsidR="00C21CE0" w:rsidRDefault="005B2037" w:rsidP="49329351">
      <w:pPr>
        <w:rPr>
          <w:rFonts w:eastAsiaTheme="minorEastAsia"/>
          <w:lang w:val="en-US"/>
        </w:rPr>
      </w:pPr>
      <w:r w:rsidRPr="49329351">
        <w:rPr>
          <w:rFonts w:eastAsiaTheme="minorEastAsia"/>
          <w:lang w:val="en-US"/>
        </w:rPr>
        <w:t xml:space="preserve">As it can be seen, </w:t>
      </w:r>
      <w:r w:rsidR="009E5F34" w:rsidRPr="49329351">
        <w:rPr>
          <w:rFonts w:eastAsiaTheme="minorEastAsia"/>
          <w:lang w:val="en-US"/>
        </w:rPr>
        <w:t xml:space="preserve">the system link margin for the uplink is 22,36 dB and </w:t>
      </w:r>
      <w:r w:rsidR="003A33CE" w:rsidRPr="49329351">
        <w:rPr>
          <w:rFonts w:eastAsiaTheme="minorEastAsia"/>
          <w:lang w:val="en-US"/>
        </w:rPr>
        <w:t>4,81 d</w:t>
      </w:r>
      <w:r w:rsidR="00965A75" w:rsidRPr="49329351">
        <w:rPr>
          <w:rFonts w:eastAsiaTheme="minorEastAsia"/>
          <w:lang w:val="en-US"/>
        </w:rPr>
        <w:t>B</w:t>
      </w:r>
      <w:r w:rsidR="003A33CE" w:rsidRPr="49329351">
        <w:rPr>
          <w:rFonts w:eastAsiaTheme="minorEastAsia"/>
          <w:lang w:val="en-US"/>
        </w:rPr>
        <w:t xml:space="preserve"> for the downlink. </w:t>
      </w:r>
      <w:r w:rsidR="009A418A" w:rsidRPr="49329351">
        <w:rPr>
          <w:rFonts w:eastAsiaTheme="minorEastAsia"/>
          <w:lang w:val="en-US"/>
        </w:rPr>
        <w:t xml:space="preserve">The calculations have been made in the </w:t>
      </w:r>
      <w:r w:rsidR="008D0035" w:rsidRPr="49329351">
        <w:rPr>
          <w:rFonts w:eastAsiaTheme="minorEastAsia"/>
          <w:lang w:val="en-US"/>
        </w:rPr>
        <w:t>worst-case</w:t>
      </w:r>
      <w:r w:rsidR="009A418A" w:rsidRPr="49329351">
        <w:rPr>
          <w:rFonts w:eastAsiaTheme="minorEastAsia"/>
          <w:lang w:val="en-US"/>
        </w:rPr>
        <w:t xml:space="preserve"> scenario, </w:t>
      </w:r>
      <w:r w:rsidR="008A7A09" w:rsidRPr="49329351">
        <w:rPr>
          <w:rFonts w:eastAsiaTheme="minorEastAsia"/>
          <w:lang w:val="en-US"/>
        </w:rPr>
        <w:t xml:space="preserve">for example </w:t>
      </w:r>
      <w:r w:rsidR="009A418A" w:rsidRPr="49329351">
        <w:rPr>
          <w:rFonts w:eastAsiaTheme="minorEastAsia"/>
          <w:lang w:val="en-US"/>
        </w:rPr>
        <w:t>considering a</w:t>
      </w:r>
      <w:r w:rsidR="00B67D07" w:rsidRPr="49329351">
        <w:rPr>
          <w:rFonts w:eastAsiaTheme="minorEastAsia"/>
          <w:lang w:val="en-US"/>
        </w:rPr>
        <w:t xml:space="preserve">n oversized data bit rate and </w:t>
      </w:r>
      <w:r w:rsidR="008D0035" w:rsidRPr="49329351">
        <w:rPr>
          <w:rFonts w:eastAsiaTheme="minorEastAsia"/>
          <w:lang w:val="en-US"/>
        </w:rPr>
        <w:t>that the elevation angle at which the ground station</w:t>
      </w:r>
      <w:r w:rsidR="00965A75" w:rsidRPr="49329351">
        <w:rPr>
          <w:rFonts w:eastAsiaTheme="minorEastAsia"/>
          <w:lang w:val="en-US"/>
        </w:rPr>
        <w:t xml:space="preserve"> </w:t>
      </w:r>
      <w:r w:rsidR="00C2595B" w:rsidRPr="49329351">
        <w:rPr>
          <w:rFonts w:eastAsiaTheme="minorEastAsia"/>
          <w:lang w:val="en-US"/>
        </w:rPr>
        <w:t>has line of sight with satellite</w:t>
      </w:r>
      <w:r w:rsidR="008C54A9" w:rsidRPr="49329351">
        <w:rPr>
          <w:rFonts w:eastAsiaTheme="minorEastAsia"/>
          <w:lang w:val="en-US"/>
        </w:rPr>
        <w:t xml:space="preserve"> is of 5</w:t>
      </w:r>
      <w:r w:rsidR="001130E1">
        <w:rPr>
          <w:rFonts w:cstheme="minorHAnsi"/>
          <w:lang w:val="en-US"/>
        </w:rPr>
        <w:t>°</w:t>
      </w:r>
      <w:r w:rsidR="008C54A9" w:rsidRPr="49329351">
        <w:rPr>
          <w:rFonts w:eastAsiaTheme="minorEastAsia"/>
          <w:lang w:val="en-US"/>
        </w:rPr>
        <w:t>.</w:t>
      </w:r>
      <w:r w:rsidR="00C22E24" w:rsidRPr="49329351">
        <w:rPr>
          <w:rFonts w:eastAsiaTheme="minorEastAsia"/>
          <w:lang w:val="en-US"/>
        </w:rPr>
        <w:t xml:space="preserve"> </w:t>
      </w:r>
      <w:r w:rsidR="00C21CE0" w:rsidRPr="49329351">
        <w:rPr>
          <w:rFonts w:eastAsiaTheme="minorEastAsia"/>
          <w:lang w:val="en-US"/>
        </w:rPr>
        <w:t>Since both margins are positive, it is ensured that all the information will be received with an adequate signal-to-noise ratio.</w:t>
      </w:r>
    </w:p>
    <w:p w14:paraId="79B6C9B7" w14:textId="7C0D7221" w:rsidR="009C7776" w:rsidRDefault="00767B22" w:rsidP="49329351">
      <w:pPr>
        <w:rPr>
          <w:rFonts w:eastAsiaTheme="minorEastAsia"/>
          <w:lang w:val="en-US"/>
        </w:rPr>
      </w:pPr>
      <w:r>
        <w:rPr>
          <w:rFonts w:eastAsiaTheme="minorEastAsia"/>
          <w:lang w:val="en-US"/>
        </w:rPr>
        <w:t xml:space="preserve">Finally, with the </w:t>
      </w:r>
      <w:r w:rsidR="00116337">
        <w:rPr>
          <w:rFonts w:eastAsiaTheme="minorEastAsia"/>
          <w:lang w:val="en-US"/>
        </w:rPr>
        <w:t>purpose</w:t>
      </w:r>
      <w:r>
        <w:rPr>
          <w:rFonts w:eastAsiaTheme="minorEastAsia"/>
          <w:lang w:val="en-US"/>
        </w:rPr>
        <w:t xml:space="preserve"> of </w:t>
      </w:r>
      <w:r w:rsidR="00116337">
        <w:rPr>
          <w:rFonts w:eastAsiaTheme="minorEastAsia"/>
          <w:lang w:val="en-US"/>
        </w:rPr>
        <w:t>validating the selected ground station, the</w:t>
      </w:r>
      <w:r w:rsidR="007717FC">
        <w:rPr>
          <w:rFonts w:eastAsiaTheme="minorEastAsia"/>
          <w:lang w:val="en-US"/>
        </w:rPr>
        <w:t xml:space="preserve"> </w:t>
      </w:r>
      <w:r w:rsidR="007717FC" w:rsidRPr="007717FC">
        <w:rPr>
          <w:rFonts w:eastAsiaTheme="minorEastAsia"/>
          <w:lang w:val="en-US"/>
        </w:rPr>
        <w:fldChar w:fldCharType="begin"/>
      </w:r>
      <w:r w:rsidR="007717FC" w:rsidRPr="007717FC">
        <w:rPr>
          <w:rFonts w:eastAsiaTheme="minorEastAsia"/>
          <w:lang w:val="en-US"/>
        </w:rPr>
        <w:instrText xml:space="preserve"> REF _Ref61100224 \h  \* MERGEFORMAT </w:instrText>
      </w:r>
      <w:r w:rsidR="007717FC" w:rsidRPr="007717FC">
        <w:rPr>
          <w:rFonts w:eastAsiaTheme="minorEastAsia"/>
          <w:lang w:val="en-US"/>
        </w:rPr>
      </w:r>
      <w:r w:rsidR="007717FC" w:rsidRPr="007717FC">
        <w:rPr>
          <w:rFonts w:eastAsiaTheme="minorEastAsia"/>
          <w:lang w:val="en-US"/>
        </w:rPr>
        <w:fldChar w:fldCharType="separate"/>
      </w:r>
      <w:r w:rsidR="00626EB2" w:rsidRPr="00626EB2">
        <w:rPr>
          <w:lang w:val="en-US"/>
        </w:rPr>
        <w:t xml:space="preserve">Figure </w:t>
      </w:r>
      <w:r w:rsidR="00626EB2" w:rsidRPr="00626EB2">
        <w:rPr>
          <w:noProof/>
          <w:lang w:val="en-US"/>
        </w:rPr>
        <w:t>4.3.3</w:t>
      </w:r>
      <w:r w:rsidR="007717FC" w:rsidRPr="007717FC">
        <w:rPr>
          <w:rFonts w:eastAsiaTheme="minorEastAsia"/>
          <w:lang w:val="en-US"/>
        </w:rPr>
        <w:fldChar w:fldCharType="end"/>
      </w:r>
      <w:r w:rsidR="00116337">
        <w:rPr>
          <w:rFonts w:eastAsiaTheme="minorEastAsia"/>
          <w:lang w:val="en-US"/>
        </w:rPr>
        <w:t xml:space="preserve"> represents </w:t>
      </w:r>
      <w:r w:rsidR="00686140">
        <w:rPr>
          <w:rFonts w:eastAsiaTheme="minorEastAsia"/>
          <w:lang w:val="en-US"/>
        </w:rPr>
        <w:t>the satellite-ground station antenna</w:t>
      </w:r>
      <w:r w:rsidR="00E663E0">
        <w:rPr>
          <w:rFonts w:eastAsiaTheme="minorEastAsia"/>
          <w:lang w:val="en-US"/>
        </w:rPr>
        <w:t xml:space="preserve"> </w:t>
      </w:r>
      <w:r w:rsidR="00686140">
        <w:rPr>
          <w:rFonts w:eastAsiaTheme="minorEastAsia"/>
          <w:lang w:val="en-US"/>
        </w:rPr>
        <w:t>access report</w:t>
      </w:r>
      <w:r w:rsidR="00C05EB5">
        <w:rPr>
          <w:rFonts w:eastAsiaTheme="minorEastAsia"/>
          <w:lang w:val="en-US"/>
        </w:rPr>
        <w:t>.</w:t>
      </w:r>
      <w:r w:rsidR="007A45A3">
        <w:rPr>
          <w:rFonts w:eastAsiaTheme="minorEastAsia"/>
          <w:lang w:val="en-US"/>
        </w:rPr>
        <w:t xml:space="preserve"> As it can be seen, Svalbard ground station allows various access per day.</w:t>
      </w:r>
      <w:r w:rsidR="00647365">
        <w:rPr>
          <w:rFonts w:eastAsiaTheme="minorEastAsia"/>
          <w:lang w:val="en-US"/>
        </w:rPr>
        <w:t xml:space="preserve"> Therefore, it is a </w:t>
      </w:r>
      <w:r w:rsidR="00B61E6F">
        <w:rPr>
          <w:rFonts w:eastAsiaTheme="minorEastAsia"/>
          <w:lang w:val="en-US"/>
        </w:rPr>
        <w:t xml:space="preserve">proper </w:t>
      </w:r>
      <w:r w:rsidR="00647365">
        <w:rPr>
          <w:rFonts w:eastAsiaTheme="minorEastAsia"/>
          <w:lang w:val="en-US"/>
        </w:rPr>
        <w:t>election.</w:t>
      </w:r>
    </w:p>
    <w:p w14:paraId="06154860" w14:textId="77777777" w:rsidR="00B61E6F" w:rsidRDefault="00D012A1" w:rsidP="00B61E6F">
      <w:pPr>
        <w:keepNext/>
        <w:jc w:val="center"/>
      </w:pPr>
      <w:r>
        <w:rPr>
          <w:noProof/>
        </w:rPr>
        <w:lastRenderedPageBreak/>
        <w:drawing>
          <wp:inline distT="0" distB="0" distL="0" distR="0" wp14:anchorId="6093CDCB" wp14:editId="1E854A84">
            <wp:extent cx="3955521" cy="2265680"/>
            <wp:effectExtent l="0" t="0" r="6985" b="1270"/>
            <wp:docPr id="791883478" name="Imagen 79188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188347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55521" cy="2265680"/>
                    </a:xfrm>
                    <a:prstGeom prst="rect">
                      <a:avLst/>
                    </a:prstGeom>
                  </pic:spPr>
                </pic:pic>
              </a:graphicData>
            </a:graphic>
          </wp:inline>
        </w:drawing>
      </w:r>
    </w:p>
    <w:p w14:paraId="29E03B2C" w14:textId="2C26816E" w:rsidR="33AA302C" w:rsidRDefault="00B61E6F" w:rsidP="00B61E6F">
      <w:pPr>
        <w:pStyle w:val="Descripcin"/>
        <w:jc w:val="center"/>
      </w:pPr>
      <w:bookmarkStart w:id="35" w:name="_Ref61100224"/>
      <w:r w:rsidRPr="00B61E6F">
        <w:rPr>
          <w:b/>
          <w:bCs/>
        </w:rPr>
        <w:t xml:space="preserve">Figure </w:t>
      </w:r>
      <w:r w:rsidRPr="00B61E6F">
        <w:rPr>
          <w:b/>
          <w:bCs/>
        </w:rPr>
        <w:fldChar w:fldCharType="begin"/>
      </w:r>
      <w:r w:rsidRPr="00B61E6F">
        <w:rPr>
          <w:b/>
          <w:bCs/>
        </w:rPr>
        <w:instrText xml:space="preserve"> STYLEREF 2 \s </w:instrText>
      </w:r>
      <w:r w:rsidRPr="00B61E6F">
        <w:rPr>
          <w:b/>
          <w:bCs/>
        </w:rPr>
        <w:fldChar w:fldCharType="separate"/>
      </w:r>
      <w:r w:rsidR="00626EB2">
        <w:rPr>
          <w:b/>
          <w:bCs/>
          <w:noProof/>
        </w:rPr>
        <w:t>4.3</w:t>
      </w:r>
      <w:r w:rsidRPr="00B61E6F">
        <w:rPr>
          <w:b/>
          <w:bCs/>
        </w:rPr>
        <w:fldChar w:fldCharType="end"/>
      </w:r>
      <w:r w:rsidRPr="00B61E6F">
        <w:rPr>
          <w:b/>
          <w:bCs/>
        </w:rPr>
        <w:t>.</w:t>
      </w:r>
      <w:r w:rsidRPr="00B61E6F">
        <w:rPr>
          <w:b/>
          <w:bCs/>
        </w:rPr>
        <w:fldChar w:fldCharType="begin"/>
      </w:r>
      <w:r w:rsidRPr="00B61E6F">
        <w:rPr>
          <w:b/>
          <w:bCs/>
        </w:rPr>
        <w:instrText xml:space="preserve"> SEQ Figure \* ARABIC \s 2 </w:instrText>
      </w:r>
      <w:r w:rsidRPr="00B61E6F">
        <w:rPr>
          <w:b/>
          <w:bCs/>
        </w:rPr>
        <w:fldChar w:fldCharType="separate"/>
      </w:r>
      <w:r w:rsidR="00626EB2">
        <w:rPr>
          <w:b/>
          <w:bCs/>
          <w:noProof/>
        </w:rPr>
        <w:t>3</w:t>
      </w:r>
      <w:r w:rsidRPr="00B61E6F">
        <w:rPr>
          <w:b/>
          <w:bCs/>
        </w:rPr>
        <w:fldChar w:fldCharType="end"/>
      </w:r>
      <w:bookmarkEnd w:id="35"/>
      <w:r>
        <w:t>: Access report</w:t>
      </w:r>
    </w:p>
    <w:p w14:paraId="45E709E2" w14:textId="2A27A075" w:rsidR="0047549D" w:rsidRDefault="0047549D" w:rsidP="009A5CFA">
      <w:pPr>
        <w:rPr>
          <w:lang w:val="en-US"/>
        </w:rPr>
      </w:pPr>
      <w:r>
        <w:rPr>
          <w:lang w:val="en-US"/>
        </w:rPr>
        <w:br w:type="page"/>
      </w:r>
    </w:p>
    <w:p w14:paraId="544767AA" w14:textId="4128D738" w:rsidR="000C1C5D" w:rsidRPr="000C1C5D" w:rsidRDefault="002C7B75" w:rsidP="000C1C5D">
      <w:pPr>
        <w:pStyle w:val="Ttulo2"/>
        <w:rPr>
          <w:lang w:val="en-GB"/>
        </w:rPr>
      </w:pPr>
      <w:bookmarkStart w:id="36" w:name="_Toc61711453"/>
      <w:r>
        <w:rPr>
          <w:lang w:val="en-GB"/>
        </w:rPr>
        <w:lastRenderedPageBreak/>
        <w:t>Command and Data Handling</w:t>
      </w:r>
      <w:r w:rsidR="4602BC23" w:rsidRPr="5DF6C27A">
        <w:rPr>
          <w:lang w:val="en-GB"/>
        </w:rPr>
        <w:t xml:space="preserve"> (C&amp;DH)</w:t>
      </w:r>
      <w:bookmarkEnd w:id="36"/>
    </w:p>
    <w:p w14:paraId="57FAAB1F" w14:textId="77777777" w:rsidR="00615566" w:rsidRPr="00615566" w:rsidRDefault="00615566" w:rsidP="00615566">
      <w:pPr>
        <w:rPr>
          <w:lang w:val="en-GB"/>
        </w:rPr>
      </w:pPr>
    </w:p>
    <w:p w14:paraId="5260B77A" w14:textId="23549B6B" w:rsidR="002C7B75" w:rsidRDefault="002C7B75" w:rsidP="002C7B75">
      <w:pPr>
        <w:rPr>
          <w:lang w:val="en-GB"/>
        </w:rPr>
      </w:pPr>
      <w:r>
        <w:rPr>
          <w:lang w:val="en-GB"/>
        </w:rPr>
        <w:t>The main objective of the on-board computer is to have enough data storage to collect mission data between accesses without running out of memory. It also needs to fulfil CubeSat specifications of power consumption.</w:t>
      </w:r>
    </w:p>
    <w:p w14:paraId="636BB18A" w14:textId="0FAA4960" w:rsidR="002C7B75" w:rsidRDefault="002C7B75" w:rsidP="002C7B75">
      <w:pPr>
        <w:rPr>
          <w:lang w:val="en-GB"/>
        </w:rPr>
      </w:pPr>
      <w:r>
        <w:rPr>
          <w:lang w:val="en-GB"/>
        </w:rPr>
        <w:t xml:space="preserve">As regard the main objective, the selected computer has a data storage of 4 GB, considering an average collected data rate of 20 kB/s it is able to spend nearly 60 hours collecting data before running out of space. The average </w:t>
      </w:r>
      <w:r w:rsidRPr="5DF6C27A">
        <w:rPr>
          <w:lang w:val="en-GB"/>
        </w:rPr>
        <w:t>t</w:t>
      </w:r>
      <w:r w:rsidR="00EC8387" w:rsidRPr="5DF6C27A">
        <w:rPr>
          <w:lang w:val="en-GB"/>
        </w:rPr>
        <w:t>i</w:t>
      </w:r>
      <w:r w:rsidRPr="5DF6C27A">
        <w:rPr>
          <w:lang w:val="en-GB"/>
        </w:rPr>
        <w:t>me</w:t>
      </w:r>
      <w:r>
        <w:rPr>
          <w:lang w:val="en-GB"/>
        </w:rPr>
        <w:t xml:space="preserve"> between accesses with the Svalbard ground station is 2 hours and</w:t>
      </w:r>
      <w:r w:rsidR="00C45A61">
        <w:rPr>
          <w:lang w:val="en-GB"/>
        </w:rPr>
        <w:t xml:space="preserve"> 10 hours</w:t>
      </w:r>
      <w:r>
        <w:rPr>
          <w:lang w:val="en-GB"/>
        </w:rPr>
        <w:t xml:space="preserve"> during night period (source STK</w:t>
      </w:r>
      <w:r w:rsidRPr="5DF6C27A">
        <w:rPr>
          <w:lang w:val="en-GB"/>
        </w:rPr>
        <w:t>).</w:t>
      </w:r>
      <w:r>
        <w:rPr>
          <w:lang w:val="en-GB"/>
        </w:rPr>
        <w:t xml:space="preserve"> Hence, </w:t>
      </w:r>
      <w:r w:rsidR="0029590C">
        <w:rPr>
          <w:lang w:val="en-GB"/>
        </w:rPr>
        <w:t xml:space="preserve">the </w:t>
      </w:r>
      <w:r w:rsidR="00C45A61">
        <w:rPr>
          <w:lang w:val="en-GB"/>
        </w:rPr>
        <w:t>c</w:t>
      </w:r>
      <w:r>
        <w:rPr>
          <w:lang w:val="en-GB"/>
        </w:rPr>
        <w:t xml:space="preserve">hosen solution is the </w:t>
      </w:r>
      <w:r w:rsidRPr="0029590C">
        <w:rPr>
          <w:i/>
          <w:iCs/>
          <w:lang w:val="en-GB"/>
        </w:rPr>
        <w:t>400MHz 32-bit ARM9 processor</w:t>
      </w:r>
      <w:r w:rsidR="0029590C">
        <w:rPr>
          <w:lang w:val="en-GB"/>
        </w:rPr>
        <w:t xml:space="preserve"> (ISISpace),</w:t>
      </w:r>
      <w:r>
        <w:rPr>
          <w:lang w:val="en-GB"/>
        </w:rPr>
        <w:t xml:space="preserve"> which has enough data storage for any unexpected problem and has a reduced mass, dimensions, and power consumption. It </w:t>
      </w:r>
      <w:r w:rsidR="00FF28D1">
        <w:rPr>
          <w:lang w:val="en-GB"/>
        </w:rPr>
        <w:t>is also at</w:t>
      </w:r>
      <w:r>
        <w:rPr>
          <w:lang w:val="en-GB"/>
        </w:rPr>
        <w:t xml:space="preserve"> TRL 9 and</w:t>
      </w:r>
      <w:r w:rsidR="00FF28D1">
        <w:rPr>
          <w:lang w:val="en-GB"/>
        </w:rPr>
        <w:t xml:space="preserve"> counts with</w:t>
      </w:r>
      <w:r>
        <w:rPr>
          <w:lang w:val="en-GB"/>
        </w:rPr>
        <w:t xml:space="preserve"> heat sensors incorporated.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57" w:type="dxa"/>
        </w:tblCellMar>
        <w:tblLook w:val="04A0" w:firstRow="1" w:lastRow="0" w:firstColumn="1" w:lastColumn="0" w:noHBand="0" w:noVBand="1"/>
      </w:tblPr>
      <w:tblGrid>
        <w:gridCol w:w="3896"/>
        <w:gridCol w:w="4247"/>
      </w:tblGrid>
      <w:tr w:rsidR="002D6FC9" w:rsidRPr="000E2E46" w14:paraId="6BCAEE1D" w14:textId="77777777" w:rsidTr="002D6FC9">
        <w:trPr>
          <w:jc w:val="center"/>
        </w:trPr>
        <w:tc>
          <w:tcPr>
            <w:tcW w:w="0" w:type="auto"/>
            <w:vAlign w:val="bottom"/>
          </w:tcPr>
          <w:tbl>
            <w:tblPr>
              <w:tblW w:w="0" w:type="auto"/>
              <w:jc w:val="center"/>
              <w:tblBorders>
                <w:top w:val="outset" w:sz="6" w:space="0" w:color="auto"/>
                <w:left w:val="outset" w:sz="6" w:space="0" w:color="auto"/>
                <w:bottom w:val="outset" w:sz="6" w:space="0" w:color="auto"/>
                <w:right w:val="outset" w:sz="6" w:space="0" w:color="auto"/>
              </w:tblBorders>
              <w:tblCellMar>
                <w:top w:w="28" w:type="dxa"/>
                <w:bottom w:w="28" w:type="dxa"/>
              </w:tblCellMar>
              <w:tblLook w:val="04A0" w:firstRow="1" w:lastRow="0" w:firstColumn="1" w:lastColumn="0" w:noHBand="0" w:noVBand="1"/>
            </w:tblPr>
            <w:tblGrid>
              <w:gridCol w:w="1887"/>
              <w:gridCol w:w="1777"/>
            </w:tblGrid>
            <w:tr w:rsidR="00FF42CA" w:rsidRPr="000E2E46" w14:paraId="6B543A9C" w14:textId="77777777" w:rsidTr="00FF42CA">
              <w:trPr>
                <w:jc w:val="center"/>
              </w:trPr>
              <w:tc>
                <w:tcPr>
                  <w:tcW w:w="0" w:type="auto"/>
                  <w:tcBorders>
                    <w:top w:val="outset" w:sz="6" w:space="0" w:color="auto"/>
                    <w:left w:val="single" w:sz="6" w:space="0" w:color="000000"/>
                    <w:bottom w:val="single" w:sz="6" w:space="0" w:color="000000"/>
                    <w:right w:val="single" w:sz="6" w:space="0" w:color="000000"/>
                  </w:tcBorders>
                  <w:shd w:val="clear" w:color="auto" w:fill="D9E2F3" w:themeFill="accent1" w:themeFillTint="33"/>
                  <w:hideMark/>
                </w:tcPr>
                <w:p w14:paraId="4EC3C015" w14:textId="77777777" w:rsidR="00A24994" w:rsidRPr="00A24994" w:rsidRDefault="00A24994" w:rsidP="00FF42CA">
                  <w:pPr>
                    <w:spacing w:after="0" w:line="240" w:lineRule="auto"/>
                    <w:textAlignment w:val="baseline"/>
                    <w:rPr>
                      <w:rFonts w:eastAsia="Times New Roman" w:cs="Segoe UI"/>
                      <w:sz w:val="18"/>
                      <w:szCs w:val="18"/>
                      <w:lang w:val="en-US" w:eastAsia="es-ES"/>
                    </w:rPr>
                  </w:pPr>
                  <w:r w:rsidRPr="00061495">
                    <w:rPr>
                      <w:rFonts w:eastAsia="Times New Roman" w:cs="Arial"/>
                      <w:lang w:val="en-US" w:eastAsia="es-ES"/>
                    </w:rPr>
                    <w:t>Mass Data Storage</w:t>
                  </w:r>
                </w:p>
              </w:tc>
              <w:tc>
                <w:tcPr>
                  <w:tcW w:w="0" w:type="auto"/>
                  <w:tcBorders>
                    <w:top w:val="outset" w:sz="6" w:space="0" w:color="auto"/>
                    <w:left w:val="outset" w:sz="6" w:space="0" w:color="auto"/>
                    <w:bottom w:val="single" w:sz="6" w:space="0" w:color="000000"/>
                    <w:right w:val="single" w:sz="6" w:space="0" w:color="000000"/>
                  </w:tcBorders>
                  <w:shd w:val="clear" w:color="auto" w:fill="auto"/>
                  <w:hideMark/>
                </w:tcPr>
                <w:p w14:paraId="46ACB979" w14:textId="77777777" w:rsidR="00A24994" w:rsidRPr="00A24994" w:rsidRDefault="00A24994" w:rsidP="00FF42CA">
                  <w:pPr>
                    <w:spacing w:after="0" w:line="240" w:lineRule="auto"/>
                    <w:textAlignment w:val="baseline"/>
                    <w:rPr>
                      <w:rFonts w:eastAsia="Times New Roman" w:cs="Segoe UI"/>
                      <w:sz w:val="18"/>
                      <w:szCs w:val="18"/>
                      <w:lang w:val="en-US" w:eastAsia="es-ES"/>
                    </w:rPr>
                  </w:pPr>
                  <w:r w:rsidRPr="00061495">
                    <w:rPr>
                      <w:rFonts w:eastAsia="Times New Roman" w:cs="Arial"/>
                      <w:lang w:val="en-US" w:eastAsia="es-ES"/>
                    </w:rPr>
                    <w:t>4 GB</w:t>
                  </w:r>
                </w:p>
              </w:tc>
            </w:tr>
            <w:tr w:rsidR="00FF42CA" w:rsidRPr="000E2E46" w14:paraId="2D257A05" w14:textId="77777777" w:rsidTr="00FF42CA">
              <w:trPr>
                <w:jc w:val="center"/>
              </w:trPr>
              <w:tc>
                <w:tcPr>
                  <w:tcW w:w="0" w:type="auto"/>
                  <w:tcBorders>
                    <w:top w:val="outset" w:sz="6" w:space="0" w:color="auto"/>
                    <w:left w:val="single" w:sz="6" w:space="0" w:color="000000"/>
                    <w:bottom w:val="single" w:sz="6" w:space="0" w:color="000000"/>
                    <w:right w:val="single" w:sz="6" w:space="0" w:color="000000"/>
                  </w:tcBorders>
                  <w:shd w:val="clear" w:color="auto" w:fill="D9E2F3" w:themeFill="accent1" w:themeFillTint="33"/>
                  <w:hideMark/>
                </w:tcPr>
                <w:p w14:paraId="195962D8" w14:textId="77777777" w:rsidR="00A24994" w:rsidRPr="00A24994" w:rsidRDefault="00A24994" w:rsidP="00FF42CA">
                  <w:pPr>
                    <w:spacing w:after="0" w:line="240" w:lineRule="auto"/>
                    <w:textAlignment w:val="baseline"/>
                    <w:rPr>
                      <w:rFonts w:eastAsia="Times New Roman" w:cs="Segoe UI"/>
                      <w:sz w:val="18"/>
                      <w:szCs w:val="18"/>
                      <w:lang w:val="en-US" w:eastAsia="es-ES"/>
                    </w:rPr>
                  </w:pPr>
                  <w:r w:rsidRPr="00061495">
                    <w:rPr>
                      <w:rFonts w:eastAsia="Times New Roman" w:cs="Arial"/>
                      <w:lang w:val="en-US" w:eastAsia="es-ES"/>
                    </w:rPr>
                    <w:t>Dimensions</w:t>
                  </w:r>
                </w:p>
              </w:tc>
              <w:tc>
                <w:tcPr>
                  <w:tcW w:w="0" w:type="auto"/>
                  <w:tcBorders>
                    <w:top w:val="outset" w:sz="6" w:space="0" w:color="auto"/>
                    <w:left w:val="outset" w:sz="6" w:space="0" w:color="auto"/>
                    <w:bottom w:val="single" w:sz="6" w:space="0" w:color="000000"/>
                    <w:right w:val="single" w:sz="6" w:space="0" w:color="000000"/>
                  </w:tcBorders>
                  <w:shd w:val="clear" w:color="auto" w:fill="auto"/>
                  <w:hideMark/>
                </w:tcPr>
                <w:p w14:paraId="1531A8CD" w14:textId="77777777" w:rsidR="00A24994" w:rsidRPr="00A24994" w:rsidRDefault="00A24994" w:rsidP="00FF42CA">
                  <w:pPr>
                    <w:spacing w:after="0" w:line="240" w:lineRule="auto"/>
                    <w:textAlignment w:val="baseline"/>
                    <w:rPr>
                      <w:rFonts w:eastAsia="Times New Roman" w:cs="Segoe UI"/>
                      <w:sz w:val="18"/>
                      <w:szCs w:val="18"/>
                      <w:lang w:val="en-US" w:eastAsia="es-ES"/>
                    </w:rPr>
                  </w:pPr>
                  <w:r w:rsidRPr="00061495">
                    <w:rPr>
                      <w:rFonts w:eastAsia="Times New Roman" w:cs="Arial"/>
                      <w:lang w:val="en-US" w:eastAsia="es-ES"/>
                    </w:rPr>
                    <w:t>96x94x12,4 (mm)</w:t>
                  </w:r>
                </w:p>
              </w:tc>
            </w:tr>
            <w:tr w:rsidR="00FF42CA" w:rsidRPr="000E2E46" w14:paraId="7AECB7C4" w14:textId="77777777" w:rsidTr="00FF42CA">
              <w:trPr>
                <w:jc w:val="center"/>
              </w:trPr>
              <w:tc>
                <w:tcPr>
                  <w:tcW w:w="0" w:type="auto"/>
                  <w:tcBorders>
                    <w:top w:val="outset" w:sz="6" w:space="0" w:color="auto"/>
                    <w:left w:val="single" w:sz="6" w:space="0" w:color="000000"/>
                    <w:bottom w:val="single" w:sz="6" w:space="0" w:color="000000"/>
                    <w:right w:val="single" w:sz="6" w:space="0" w:color="000000"/>
                  </w:tcBorders>
                  <w:shd w:val="clear" w:color="auto" w:fill="D9E2F3" w:themeFill="accent1" w:themeFillTint="33"/>
                  <w:hideMark/>
                </w:tcPr>
                <w:p w14:paraId="11C6D87A" w14:textId="77777777" w:rsidR="00A24994" w:rsidRPr="00A24994" w:rsidRDefault="00A24994" w:rsidP="00FF42CA">
                  <w:pPr>
                    <w:spacing w:after="0" w:line="240" w:lineRule="auto"/>
                    <w:textAlignment w:val="baseline"/>
                    <w:rPr>
                      <w:rFonts w:eastAsia="Times New Roman" w:cs="Segoe UI"/>
                      <w:sz w:val="18"/>
                      <w:szCs w:val="18"/>
                      <w:lang w:val="en-US" w:eastAsia="es-ES"/>
                    </w:rPr>
                  </w:pPr>
                  <w:r w:rsidRPr="00061495">
                    <w:rPr>
                      <w:rFonts w:eastAsia="Times New Roman" w:cs="Arial"/>
                      <w:lang w:val="en-US" w:eastAsia="es-ES"/>
                    </w:rPr>
                    <w:t>Power</w:t>
                  </w:r>
                </w:p>
              </w:tc>
              <w:tc>
                <w:tcPr>
                  <w:tcW w:w="0" w:type="auto"/>
                  <w:tcBorders>
                    <w:top w:val="outset" w:sz="6" w:space="0" w:color="auto"/>
                    <w:left w:val="outset" w:sz="6" w:space="0" w:color="auto"/>
                    <w:bottom w:val="single" w:sz="6" w:space="0" w:color="000000"/>
                    <w:right w:val="single" w:sz="6" w:space="0" w:color="000000"/>
                  </w:tcBorders>
                  <w:shd w:val="clear" w:color="auto" w:fill="auto"/>
                  <w:hideMark/>
                </w:tcPr>
                <w:p w14:paraId="146B7ED0" w14:textId="77777777" w:rsidR="00A24994" w:rsidRPr="00A24994" w:rsidRDefault="00A24994" w:rsidP="00FF42CA">
                  <w:pPr>
                    <w:spacing w:after="0" w:line="240" w:lineRule="auto"/>
                    <w:textAlignment w:val="baseline"/>
                    <w:rPr>
                      <w:rFonts w:eastAsia="Times New Roman" w:cs="Segoe UI"/>
                      <w:sz w:val="18"/>
                      <w:szCs w:val="18"/>
                      <w:lang w:val="en-US" w:eastAsia="es-ES"/>
                    </w:rPr>
                  </w:pPr>
                  <w:r w:rsidRPr="00061495">
                    <w:rPr>
                      <w:rFonts w:eastAsia="Times New Roman" w:cs="Arial"/>
                      <w:lang w:val="en-US" w:eastAsia="es-ES"/>
                    </w:rPr>
                    <w:t>400 mW</w:t>
                  </w:r>
                </w:p>
              </w:tc>
            </w:tr>
            <w:tr w:rsidR="00FF42CA" w:rsidRPr="000E2E46" w14:paraId="5580977C" w14:textId="77777777" w:rsidTr="00FF42CA">
              <w:trPr>
                <w:jc w:val="center"/>
              </w:trPr>
              <w:tc>
                <w:tcPr>
                  <w:tcW w:w="0" w:type="auto"/>
                  <w:tcBorders>
                    <w:top w:val="outset" w:sz="6" w:space="0" w:color="auto"/>
                    <w:left w:val="single" w:sz="6" w:space="0" w:color="000000"/>
                    <w:bottom w:val="outset" w:sz="6" w:space="0" w:color="auto"/>
                    <w:right w:val="single" w:sz="6" w:space="0" w:color="000000"/>
                  </w:tcBorders>
                  <w:shd w:val="clear" w:color="auto" w:fill="D9E2F3" w:themeFill="accent1" w:themeFillTint="33"/>
                </w:tcPr>
                <w:p w14:paraId="6652E1F9" w14:textId="77777777" w:rsidR="00A24994" w:rsidRPr="00061495" w:rsidRDefault="00A24994" w:rsidP="00FF42CA">
                  <w:pPr>
                    <w:spacing w:after="0" w:line="240" w:lineRule="auto"/>
                    <w:textAlignment w:val="baseline"/>
                    <w:rPr>
                      <w:rFonts w:eastAsia="Times New Roman" w:cs="Arial"/>
                      <w:lang w:val="en-US" w:eastAsia="es-ES"/>
                    </w:rPr>
                  </w:pPr>
                  <w:r w:rsidRPr="00061495">
                    <w:rPr>
                      <w:rFonts w:eastAsia="Times New Roman" w:cs="Arial"/>
                      <w:lang w:val="en-US" w:eastAsia="es-ES"/>
                    </w:rPr>
                    <w:t>Voltage</w:t>
                  </w:r>
                </w:p>
              </w:tc>
              <w:tc>
                <w:tcPr>
                  <w:tcW w:w="0" w:type="auto"/>
                  <w:tcBorders>
                    <w:top w:val="outset" w:sz="6" w:space="0" w:color="auto"/>
                    <w:left w:val="outset" w:sz="6" w:space="0" w:color="auto"/>
                    <w:bottom w:val="outset" w:sz="6" w:space="0" w:color="auto"/>
                    <w:right w:val="single" w:sz="6" w:space="0" w:color="000000"/>
                  </w:tcBorders>
                  <w:shd w:val="clear" w:color="auto" w:fill="auto"/>
                </w:tcPr>
                <w:p w14:paraId="14B3EC65" w14:textId="77777777" w:rsidR="00A24994" w:rsidRPr="00061495" w:rsidRDefault="00A24994" w:rsidP="00FF42CA">
                  <w:pPr>
                    <w:spacing w:after="0" w:line="240" w:lineRule="auto"/>
                    <w:textAlignment w:val="baseline"/>
                    <w:rPr>
                      <w:rFonts w:eastAsia="Times New Roman" w:cs="Arial"/>
                      <w:lang w:val="en-US" w:eastAsia="es-ES"/>
                    </w:rPr>
                  </w:pPr>
                  <w:r w:rsidRPr="00061495">
                    <w:rPr>
                      <w:rFonts w:eastAsia="Times New Roman" w:cs="Arial"/>
                      <w:lang w:val="en-US" w:eastAsia="es-ES"/>
                    </w:rPr>
                    <w:t>3,3V</w:t>
                  </w:r>
                </w:p>
              </w:tc>
            </w:tr>
            <w:tr w:rsidR="00FF42CA" w:rsidRPr="000E2E46" w14:paraId="5B7CECD6" w14:textId="77777777" w:rsidTr="00FF42CA">
              <w:trPr>
                <w:jc w:val="center"/>
              </w:trPr>
              <w:tc>
                <w:tcPr>
                  <w:tcW w:w="0" w:type="auto"/>
                  <w:tcBorders>
                    <w:top w:val="outset" w:sz="6" w:space="0" w:color="auto"/>
                    <w:left w:val="single" w:sz="6" w:space="0" w:color="000000"/>
                    <w:bottom w:val="outset" w:sz="6" w:space="0" w:color="auto"/>
                    <w:right w:val="single" w:sz="6" w:space="0" w:color="000000"/>
                  </w:tcBorders>
                  <w:shd w:val="clear" w:color="auto" w:fill="D9E2F3" w:themeFill="accent1" w:themeFillTint="33"/>
                </w:tcPr>
                <w:p w14:paraId="4140641C" w14:textId="77777777" w:rsidR="00A24994" w:rsidRPr="00061495" w:rsidRDefault="00A24994" w:rsidP="00FF42CA">
                  <w:pPr>
                    <w:spacing w:after="0" w:line="240" w:lineRule="auto"/>
                    <w:textAlignment w:val="baseline"/>
                    <w:rPr>
                      <w:rFonts w:eastAsia="Times New Roman" w:cs="Arial"/>
                      <w:lang w:val="en-US" w:eastAsia="es-ES"/>
                    </w:rPr>
                  </w:pPr>
                  <w:r w:rsidRPr="00061495">
                    <w:rPr>
                      <w:rFonts w:eastAsia="Times New Roman" w:cs="Arial"/>
                      <w:lang w:val="en-US" w:eastAsia="es-ES"/>
                    </w:rPr>
                    <w:t>Mass</w:t>
                  </w:r>
                </w:p>
              </w:tc>
              <w:tc>
                <w:tcPr>
                  <w:tcW w:w="0" w:type="auto"/>
                  <w:tcBorders>
                    <w:top w:val="outset" w:sz="6" w:space="0" w:color="auto"/>
                    <w:left w:val="outset" w:sz="6" w:space="0" w:color="auto"/>
                    <w:bottom w:val="outset" w:sz="6" w:space="0" w:color="auto"/>
                    <w:right w:val="single" w:sz="6" w:space="0" w:color="000000"/>
                  </w:tcBorders>
                  <w:shd w:val="clear" w:color="auto" w:fill="auto"/>
                </w:tcPr>
                <w:p w14:paraId="5E4D6DDF" w14:textId="77777777" w:rsidR="00A24994" w:rsidRPr="00061495" w:rsidRDefault="00A24994" w:rsidP="00FF42CA">
                  <w:pPr>
                    <w:keepNext/>
                    <w:spacing w:after="0" w:line="240" w:lineRule="auto"/>
                    <w:textAlignment w:val="baseline"/>
                    <w:rPr>
                      <w:rFonts w:eastAsia="Times New Roman" w:cs="Arial"/>
                      <w:lang w:val="en-US" w:eastAsia="es-ES"/>
                    </w:rPr>
                  </w:pPr>
                  <w:r w:rsidRPr="00061495">
                    <w:rPr>
                      <w:rFonts w:eastAsia="Times New Roman" w:cs="Arial"/>
                      <w:lang w:val="en-US" w:eastAsia="es-ES"/>
                    </w:rPr>
                    <w:t>100 g</w:t>
                  </w:r>
                </w:p>
              </w:tc>
            </w:tr>
          </w:tbl>
          <w:p w14:paraId="2213EC92" w14:textId="04CF1543" w:rsidR="00A24994" w:rsidRPr="00250B7D" w:rsidRDefault="009E6639" w:rsidP="002D6FC9">
            <w:pPr>
              <w:jc w:val="center"/>
              <w:rPr>
                <w:lang w:val="en-US"/>
              </w:rPr>
            </w:pPr>
            <w:r w:rsidRPr="009E6639">
              <w:rPr>
                <w:rFonts w:ascii="Cambria" w:eastAsia="Calibri" w:hAnsi="Cambria" w:cs="Arial"/>
                <w:b/>
                <w:i/>
                <w:color w:val="445369"/>
                <w:sz w:val="18"/>
                <w:szCs w:val="18"/>
                <w:lang w:val="en-US"/>
              </w:rPr>
              <w:t xml:space="preserve">Table </w:t>
            </w:r>
            <w:r w:rsidRPr="009E6639">
              <w:rPr>
                <w:rFonts w:ascii="Cambria" w:eastAsia="Calibri" w:hAnsi="Cambria" w:cs="Arial"/>
                <w:b/>
                <w:i/>
                <w:color w:val="445369"/>
                <w:sz w:val="18"/>
                <w:szCs w:val="18"/>
                <w:lang w:val="en-US"/>
              </w:rPr>
              <w:fldChar w:fldCharType="begin"/>
            </w:r>
            <w:r w:rsidRPr="009E6639">
              <w:rPr>
                <w:rFonts w:ascii="Cambria" w:eastAsia="Calibri" w:hAnsi="Cambria" w:cs="Arial"/>
                <w:b/>
                <w:i/>
                <w:color w:val="445369"/>
                <w:sz w:val="18"/>
                <w:szCs w:val="18"/>
                <w:lang w:val="en-US"/>
              </w:rPr>
              <w:instrText xml:space="preserve"> STYLEREF 2 \s </w:instrText>
            </w:r>
            <w:r w:rsidRPr="009E6639">
              <w:rPr>
                <w:rFonts w:ascii="Cambria" w:eastAsia="Calibri" w:hAnsi="Cambria" w:cs="Arial"/>
                <w:b/>
                <w:i/>
                <w:color w:val="445369"/>
                <w:sz w:val="18"/>
                <w:szCs w:val="18"/>
                <w:lang w:val="en-US"/>
              </w:rPr>
              <w:fldChar w:fldCharType="separate"/>
            </w:r>
            <w:r w:rsidR="00626EB2">
              <w:rPr>
                <w:rFonts w:ascii="Cambria" w:eastAsia="Calibri" w:hAnsi="Cambria" w:cs="Arial"/>
                <w:b/>
                <w:i/>
                <w:noProof/>
                <w:color w:val="445369"/>
                <w:sz w:val="18"/>
                <w:szCs w:val="18"/>
                <w:lang w:val="en-US"/>
              </w:rPr>
              <w:t>4.4</w:t>
            </w:r>
            <w:r w:rsidRPr="009E6639">
              <w:rPr>
                <w:rFonts w:ascii="Cambria" w:eastAsia="Calibri" w:hAnsi="Cambria" w:cs="Arial"/>
                <w:b/>
                <w:i/>
                <w:color w:val="445369"/>
                <w:sz w:val="18"/>
                <w:szCs w:val="18"/>
                <w:lang w:val="en-US"/>
              </w:rPr>
              <w:fldChar w:fldCharType="end"/>
            </w:r>
            <w:r w:rsidRPr="009E6639">
              <w:rPr>
                <w:rFonts w:ascii="Cambria" w:eastAsia="Calibri" w:hAnsi="Cambria" w:cs="Arial"/>
                <w:b/>
                <w:i/>
                <w:color w:val="445369"/>
                <w:sz w:val="18"/>
                <w:szCs w:val="18"/>
                <w:lang w:val="en-US"/>
              </w:rPr>
              <w:t>.</w:t>
            </w:r>
            <w:r w:rsidRPr="009E6639">
              <w:rPr>
                <w:rFonts w:ascii="Cambria" w:eastAsia="Calibri" w:hAnsi="Cambria" w:cs="Arial"/>
                <w:b/>
                <w:i/>
                <w:color w:val="445369"/>
                <w:sz w:val="18"/>
                <w:szCs w:val="18"/>
                <w:lang w:val="en-US"/>
              </w:rPr>
              <w:fldChar w:fldCharType="begin"/>
            </w:r>
            <w:r w:rsidRPr="009E6639">
              <w:rPr>
                <w:rFonts w:ascii="Cambria" w:eastAsia="Calibri" w:hAnsi="Cambria" w:cs="Arial"/>
                <w:b/>
                <w:i/>
                <w:color w:val="445369"/>
                <w:sz w:val="18"/>
                <w:szCs w:val="18"/>
                <w:lang w:val="en-US"/>
              </w:rPr>
              <w:instrText xml:space="preserve"> SEQ Table \* ARABIC \s 2 </w:instrText>
            </w:r>
            <w:r w:rsidRPr="009E6639">
              <w:rPr>
                <w:rFonts w:ascii="Cambria" w:eastAsia="Calibri" w:hAnsi="Cambria" w:cs="Arial"/>
                <w:b/>
                <w:i/>
                <w:color w:val="445369"/>
                <w:sz w:val="18"/>
                <w:szCs w:val="18"/>
                <w:lang w:val="en-US"/>
              </w:rPr>
              <w:fldChar w:fldCharType="separate"/>
            </w:r>
            <w:r w:rsidR="00626EB2">
              <w:rPr>
                <w:rFonts w:ascii="Cambria" w:eastAsia="Calibri" w:hAnsi="Cambria" w:cs="Arial"/>
                <w:b/>
                <w:i/>
                <w:noProof/>
                <w:color w:val="445369"/>
                <w:sz w:val="18"/>
                <w:szCs w:val="18"/>
                <w:lang w:val="en-US"/>
              </w:rPr>
              <w:t>1</w:t>
            </w:r>
            <w:r w:rsidRPr="009E6639">
              <w:rPr>
                <w:rFonts w:ascii="Cambria" w:eastAsia="Calibri" w:hAnsi="Cambria" w:cs="Arial"/>
                <w:b/>
                <w:i/>
                <w:color w:val="445369"/>
                <w:sz w:val="18"/>
                <w:szCs w:val="18"/>
                <w:lang w:val="en-US"/>
              </w:rPr>
              <w:fldChar w:fldCharType="end"/>
            </w:r>
            <w:r w:rsidRPr="009E6639">
              <w:rPr>
                <w:rFonts w:ascii="Cambria" w:eastAsia="Calibri" w:hAnsi="Cambria" w:cs="Arial"/>
                <w:b/>
                <w:i/>
                <w:color w:val="445369"/>
                <w:sz w:val="18"/>
                <w:szCs w:val="18"/>
                <w:lang w:val="en-US"/>
              </w:rPr>
              <w:t>:</w:t>
            </w:r>
            <w:r w:rsidRPr="009E6639">
              <w:rPr>
                <w:rFonts w:ascii="Cambria" w:eastAsia="Calibri" w:hAnsi="Cambria" w:cs="Arial"/>
                <w:bCs/>
                <w:i/>
                <w:color w:val="445369"/>
                <w:sz w:val="18"/>
                <w:szCs w:val="18"/>
                <w:lang w:val="en-US"/>
              </w:rPr>
              <w:t xml:space="preserve"> On-Board computer properties</w:t>
            </w:r>
          </w:p>
        </w:tc>
        <w:tc>
          <w:tcPr>
            <w:tcW w:w="0" w:type="auto"/>
            <w:vAlign w:val="bottom"/>
          </w:tcPr>
          <w:p w14:paraId="71676830" w14:textId="77777777" w:rsidR="00A24994" w:rsidRDefault="7C12BAAF" w:rsidP="00EB3A6E">
            <w:pPr>
              <w:jc w:val="center"/>
            </w:pPr>
            <w:r>
              <w:rPr>
                <w:noProof/>
              </w:rPr>
              <w:drawing>
                <wp:inline distT="0" distB="0" distL="0" distR="0" wp14:anchorId="631DADFE" wp14:editId="584DC872">
                  <wp:extent cx="2306198" cy="1818024"/>
                  <wp:effectExtent l="0" t="0" r="0" b="0"/>
                  <wp:docPr id="1834175417" name="Imagen 183417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4175417"/>
                          <pic:cNvPicPr/>
                        </pic:nvPicPr>
                        <pic:blipFill>
                          <a:blip r:embed="rId32">
                            <a:extLst>
                              <a:ext uri="{28A0092B-C50C-407E-A947-70E740481C1C}">
                                <a14:useLocalDpi xmlns:a14="http://schemas.microsoft.com/office/drawing/2010/main" val="0"/>
                              </a:ext>
                            </a:extLst>
                          </a:blip>
                          <a:stretch>
                            <a:fillRect/>
                          </a:stretch>
                        </pic:blipFill>
                        <pic:spPr>
                          <a:xfrm>
                            <a:off x="0" y="0"/>
                            <a:ext cx="2306198" cy="1818024"/>
                          </a:xfrm>
                          <a:prstGeom prst="rect">
                            <a:avLst/>
                          </a:prstGeom>
                        </pic:spPr>
                      </pic:pic>
                    </a:graphicData>
                  </a:graphic>
                </wp:inline>
              </w:drawing>
            </w:r>
          </w:p>
          <w:p w14:paraId="271500C3" w14:textId="6B06D8DF" w:rsidR="00A24994" w:rsidRPr="004B2E03" w:rsidRDefault="009E6639" w:rsidP="00EB3A6E">
            <w:pPr>
              <w:pStyle w:val="Descripcin"/>
              <w:spacing w:after="0"/>
              <w:jc w:val="center"/>
              <w:rPr>
                <w:noProof/>
                <w:lang w:val="en-US"/>
              </w:rPr>
            </w:pPr>
            <w:r w:rsidRPr="00D067BC">
              <w:rPr>
                <w:b/>
                <w:bCs/>
                <w:lang w:val="en-GB"/>
              </w:rPr>
              <w:t xml:space="preserve">Figure </w:t>
            </w:r>
            <w:r>
              <w:rPr>
                <w:b/>
                <w:bCs/>
                <w:lang w:val="en-GB"/>
              </w:rPr>
              <w:fldChar w:fldCharType="begin"/>
            </w:r>
            <w:r>
              <w:rPr>
                <w:b/>
                <w:bCs/>
                <w:lang w:val="en-GB"/>
              </w:rPr>
              <w:instrText xml:space="preserve"> STYLEREF 2 \s </w:instrText>
            </w:r>
            <w:r>
              <w:rPr>
                <w:b/>
                <w:bCs/>
                <w:lang w:val="en-GB"/>
              </w:rPr>
              <w:fldChar w:fldCharType="separate"/>
            </w:r>
            <w:r w:rsidR="00626EB2">
              <w:rPr>
                <w:b/>
                <w:bCs/>
                <w:noProof/>
                <w:lang w:val="en-GB"/>
              </w:rPr>
              <w:t>4.4</w:t>
            </w:r>
            <w:r>
              <w:rPr>
                <w:b/>
                <w:bCs/>
                <w:lang w:val="en-GB"/>
              </w:rPr>
              <w:fldChar w:fldCharType="end"/>
            </w:r>
            <w:r>
              <w:rPr>
                <w:b/>
                <w:bCs/>
                <w:lang w:val="en-GB"/>
              </w:rPr>
              <w:t>.</w:t>
            </w:r>
            <w:r>
              <w:rPr>
                <w:b/>
                <w:bCs/>
                <w:lang w:val="en-GB"/>
              </w:rPr>
              <w:fldChar w:fldCharType="begin"/>
            </w:r>
            <w:r>
              <w:rPr>
                <w:b/>
                <w:bCs/>
                <w:lang w:val="en-GB"/>
              </w:rPr>
              <w:instrText xml:space="preserve"> SEQ Figure \* ARABIC \s 2 </w:instrText>
            </w:r>
            <w:r>
              <w:rPr>
                <w:b/>
                <w:bCs/>
                <w:lang w:val="en-GB"/>
              </w:rPr>
              <w:fldChar w:fldCharType="separate"/>
            </w:r>
            <w:r w:rsidR="00626EB2">
              <w:rPr>
                <w:b/>
                <w:bCs/>
                <w:noProof/>
                <w:lang w:val="en-GB"/>
              </w:rPr>
              <w:t>1</w:t>
            </w:r>
            <w:r>
              <w:rPr>
                <w:b/>
                <w:bCs/>
                <w:lang w:val="en-GB"/>
              </w:rPr>
              <w:fldChar w:fldCharType="end"/>
            </w:r>
            <w:r>
              <w:rPr>
                <w:lang w:val="en-GB"/>
              </w:rPr>
              <w:t>:</w:t>
            </w:r>
            <w:r w:rsidRPr="002C7B75">
              <w:rPr>
                <w:lang w:val="en-GB"/>
              </w:rPr>
              <w:t xml:space="preserve"> 400MHz 32-bit ARM9 processor</w:t>
            </w:r>
            <w:r>
              <w:rPr>
                <w:lang w:val="en-GB"/>
              </w:rPr>
              <w:t xml:space="preserve"> (ISISpace)</w:t>
            </w:r>
          </w:p>
        </w:tc>
      </w:tr>
    </w:tbl>
    <w:p w14:paraId="7A2CAA51" w14:textId="60E11272" w:rsidR="002C7B75" w:rsidRPr="009E6639" w:rsidRDefault="002C7B75" w:rsidP="002D6FC9">
      <w:pPr>
        <w:keepNext/>
        <w:rPr>
          <w:lang w:val="en-US"/>
        </w:rPr>
      </w:pPr>
    </w:p>
    <w:p w14:paraId="22FD6E90" w14:textId="02577F2C" w:rsidR="002C7B75" w:rsidRDefault="002C7B75">
      <w:pPr>
        <w:jc w:val="left"/>
        <w:rPr>
          <w:lang w:val="en-US"/>
        </w:rPr>
      </w:pPr>
      <w:r>
        <w:rPr>
          <w:lang w:val="en-US"/>
        </w:rPr>
        <w:br w:type="page"/>
      </w:r>
    </w:p>
    <w:p w14:paraId="042ABF1F" w14:textId="489216AE" w:rsidR="33AA302C" w:rsidRDefault="00AE4DC5" w:rsidP="00AE4DC5">
      <w:pPr>
        <w:pStyle w:val="Ttulo2"/>
        <w:rPr>
          <w:lang w:val="en-US"/>
        </w:rPr>
      </w:pPr>
      <w:bookmarkStart w:id="37" w:name="_Toc61711454"/>
      <w:r w:rsidRPr="00AE4DC5">
        <w:rPr>
          <w:lang w:val="en-US"/>
        </w:rPr>
        <w:lastRenderedPageBreak/>
        <w:t>Thermal Control Subsy</w:t>
      </w:r>
      <w:r w:rsidR="00196B47">
        <w:rPr>
          <w:lang w:val="en-US"/>
        </w:rPr>
        <w:t>s</w:t>
      </w:r>
      <w:r w:rsidRPr="00AE4DC5">
        <w:rPr>
          <w:lang w:val="en-US"/>
        </w:rPr>
        <w:t>tem (TCS)</w:t>
      </w:r>
      <w:bookmarkEnd w:id="37"/>
      <w:r w:rsidRPr="00AE4DC5">
        <w:rPr>
          <w:lang w:val="en-US"/>
        </w:rPr>
        <w:t xml:space="preserve"> </w:t>
      </w:r>
    </w:p>
    <w:p w14:paraId="6FF2037A" w14:textId="77777777" w:rsidR="00AE4DC5" w:rsidRPr="00AE4DC5" w:rsidRDefault="00AE4DC5" w:rsidP="00AE4DC5">
      <w:pPr>
        <w:rPr>
          <w:lang w:val="en-US"/>
        </w:rPr>
      </w:pPr>
    </w:p>
    <w:p w14:paraId="7DD784C5" w14:textId="31F56A2F" w:rsidR="005D5C63" w:rsidRPr="005D5C63" w:rsidRDefault="00002871" w:rsidP="00880370">
      <w:pPr>
        <w:rPr>
          <w:lang w:val="en-US"/>
        </w:rPr>
      </w:pPr>
      <w:r w:rsidRPr="49329351">
        <w:rPr>
          <w:rFonts w:eastAsiaTheme="minorEastAsia"/>
          <w:lang w:val="en-US"/>
        </w:rPr>
        <w:t>The role of thermal control subsystem is to maintain all spacecraft</w:t>
      </w:r>
      <w:r w:rsidR="009570D2" w:rsidRPr="49329351">
        <w:rPr>
          <w:rFonts w:eastAsiaTheme="minorEastAsia"/>
          <w:lang w:val="en-US"/>
        </w:rPr>
        <w:t xml:space="preserve">, </w:t>
      </w:r>
      <w:r w:rsidRPr="49329351">
        <w:rPr>
          <w:rFonts w:eastAsiaTheme="minorEastAsia"/>
          <w:lang w:val="en-US"/>
        </w:rPr>
        <w:t>payload components and subsystems within their required temperature limits for each mission phase. Two limits are frequently defined: operational limits that the component must remain within while operating</w:t>
      </w:r>
      <w:r w:rsidR="00A51AB3" w:rsidRPr="49329351">
        <w:rPr>
          <w:rFonts w:eastAsiaTheme="minorEastAsia"/>
          <w:lang w:val="en-US"/>
        </w:rPr>
        <w:t xml:space="preserve">, </w:t>
      </w:r>
      <w:r w:rsidRPr="49329351">
        <w:rPr>
          <w:rFonts w:eastAsiaTheme="minorEastAsia"/>
          <w:lang w:val="en-US"/>
        </w:rPr>
        <w:t xml:space="preserve">and survival limits that the component must </w:t>
      </w:r>
      <w:r w:rsidR="5B9B08C7" w:rsidRPr="49329351">
        <w:rPr>
          <w:rFonts w:eastAsiaTheme="minorEastAsia"/>
          <w:lang w:val="en-US"/>
        </w:rPr>
        <w:t>always remain within</w:t>
      </w:r>
      <w:r w:rsidRPr="49329351">
        <w:rPr>
          <w:rFonts w:eastAsiaTheme="minorEastAsia"/>
          <w:lang w:val="en-US"/>
        </w:rPr>
        <w:t xml:space="preserve">, even </w:t>
      </w:r>
      <w:r w:rsidR="35EE4354" w:rsidRPr="49329351">
        <w:rPr>
          <w:rFonts w:eastAsiaTheme="minorEastAsia"/>
          <w:lang w:val="en-US"/>
        </w:rPr>
        <w:t>when it</w:t>
      </w:r>
      <w:r w:rsidR="00FF42CA">
        <w:rPr>
          <w:rFonts w:eastAsiaTheme="minorEastAsia"/>
          <w:lang w:val="en-US"/>
        </w:rPr>
        <w:t xml:space="preserve"> i</w:t>
      </w:r>
      <w:r w:rsidR="35EE4354" w:rsidRPr="49329351">
        <w:rPr>
          <w:rFonts w:eastAsiaTheme="minorEastAsia"/>
          <w:lang w:val="en-US"/>
        </w:rPr>
        <w:t xml:space="preserve">s </w:t>
      </w:r>
      <w:r w:rsidRPr="49329351">
        <w:rPr>
          <w:rFonts w:eastAsiaTheme="minorEastAsia"/>
          <w:lang w:val="en-US"/>
        </w:rPr>
        <w:t>not powered.</w:t>
      </w:r>
    </w:p>
    <w:tbl>
      <w:tblPr>
        <w:tblStyle w:val="Tablaconcuadrcula"/>
        <w:tblW w:w="0" w:type="auto"/>
        <w:jc w:val="center"/>
        <w:tblCellMar>
          <w:top w:w="28" w:type="dxa"/>
          <w:bottom w:w="28" w:type="dxa"/>
        </w:tblCellMar>
        <w:tblLook w:val="04A0" w:firstRow="1" w:lastRow="0" w:firstColumn="1" w:lastColumn="0" w:noHBand="0" w:noVBand="1"/>
      </w:tblPr>
      <w:tblGrid>
        <w:gridCol w:w="2567"/>
        <w:gridCol w:w="1594"/>
        <w:gridCol w:w="1545"/>
      </w:tblGrid>
      <w:tr w:rsidR="0067490F" w:rsidRPr="0067490F" w14:paraId="70375327" w14:textId="77777777" w:rsidTr="002D6FC9">
        <w:trPr>
          <w:trHeight w:val="300"/>
          <w:jc w:val="center"/>
        </w:trPr>
        <w:tc>
          <w:tcPr>
            <w:tcW w:w="0" w:type="auto"/>
            <w:tcBorders>
              <w:top w:val="nil"/>
              <w:left w:val="nil"/>
              <w:bottom w:val="single" w:sz="4" w:space="0" w:color="auto"/>
              <w:right w:val="single" w:sz="4" w:space="0" w:color="auto"/>
            </w:tcBorders>
            <w:shd w:val="clear" w:color="auto" w:fill="auto"/>
            <w:noWrap/>
            <w:hideMark/>
          </w:tcPr>
          <w:p w14:paraId="3010CC4E" w14:textId="77777777" w:rsidR="0067490F" w:rsidRPr="008664BA" w:rsidRDefault="0067490F" w:rsidP="0067490F">
            <w:pPr>
              <w:rPr>
                <w:lang w:val="en-US"/>
              </w:rPr>
            </w:pPr>
          </w:p>
        </w:tc>
        <w:tc>
          <w:tcPr>
            <w:tcW w:w="0" w:type="auto"/>
            <w:gridSpan w:val="2"/>
            <w:tcBorders>
              <w:top w:val="single" w:sz="4" w:space="0" w:color="auto"/>
              <w:left w:val="single" w:sz="4" w:space="0" w:color="auto"/>
              <w:bottom w:val="single" w:sz="4" w:space="0" w:color="auto"/>
              <w:right w:val="single" w:sz="4" w:space="0" w:color="auto"/>
            </w:tcBorders>
            <w:shd w:val="clear" w:color="auto" w:fill="D9E2F3" w:themeFill="accent1" w:themeFillTint="33"/>
            <w:noWrap/>
            <w:hideMark/>
          </w:tcPr>
          <w:p w14:paraId="0F7AAC79" w14:textId="094CDD35" w:rsidR="0067490F" w:rsidRPr="0067490F" w:rsidRDefault="0067490F" w:rsidP="0067490F">
            <w:r w:rsidRPr="0067490F">
              <w:t>Typical Temperature Ranges (</w:t>
            </w:r>
            <w:r>
              <w:rPr>
                <w:rFonts w:cstheme="minorHAnsi"/>
              </w:rPr>
              <w:t>⁰</w:t>
            </w:r>
            <w:r w:rsidRPr="0067490F">
              <w:t>C)</w:t>
            </w:r>
          </w:p>
        </w:tc>
      </w:tr>
      <w:tr w:rsidR="0067490F" w:rsidRPr="0067490F" w14:paraId="535B36B2" w14:textId="77777777" w:rsidTr="002D6FC9">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D9E2F3" w:themeFill="accent1" w:themeFillTint="33"/>
            <w:noWrap/>
            <w:hideMark/>
          </w:tcPr>
          <w:p w14:paraId="157DFE06" w14:textId="77777777" w:rsidR="0067490F" w:rsidRPr="002F3406" w:rsidRDefault="0067490F" w:rsidP="0067490F">
            <w:pPr>
              <w:rPr>
                <w:lang w:val="en-US"/>
              </w:rPr>
            </w:pPr>
            <w:r w:rsidRPr="002F3406">
              <w:rPr>
                <w:lang w:val="en-US"/>
              </w:rPr>
              <w:t>Component</w:t>
            </w:r>
          </w:p>
        </w:tc>
        <w:tc>
          <w:tcPr>
            <w:tcW w:w="0" w:type="auto"/>
            <w:tcBorders>
              <w:top w:val="single" w:sz="4" w:space="0" w:color="auto"/>
              <w:left w:val="single" w:sz="4" w:space="0" w:color="auto"/>
            </w:tcBorders>
            <w:shd w:val="clear" w:color="auto" w:fill="D9E2F3" w:themeFill="accent1" w:themeFillTint="33"/>
            <w:noWrap/>
            <w:hideMark/>
          </w:tcPr>
          <w:p w14:paraId="1D86F397" w14:textId="77777777" w:rsidR="0067490F" w:rsidRPr="0067490F" w:rsidRDefault="0067490F" w:rsidP="0067490F">
            <w:pPr>
              <w:jc w:val="center"/>
            </w:pPr>
            <w:r w:rsidRPr="0067490F">
              <w:t>Operational</w:t>
            </w:r>
          </w:p>
        </w:tc>
        <w:tc>
          <w:tcPr>
            <w:tcW w:w="0" w:type="auto"/>
            <w:tcBorders>
              <w:top w:val="single" w:sz="4" w:space="0" w:color="auto"/>
            </w:tcBorders>
            <w:shd w:val="clear" w:color="auto" w:fill="D9E2F3" w:themeFill="accent1" w:themeFillTint="33"/>
            <w:noWrap/>
            <w:hideMark/>
          </w:tcPr>
          <w:p w14:paraId="5D3B9F4D" w14:textId="77777777" w:rsidR="0067490F" w:rsidRPr="0067490F" w:rsidRDefault="0067490F" w:rsidP="0067490F">
            <w:pPr>
              <w:jc w:val="center"/>
            </w:pPr>
            <w:r w:rsidRPr="0067490F">
              <w:t>Survival</w:t>
            </w:r>
          </w:p>
        </w:tc>
      </w:tr>
      <w:tr w:rsidR="0067490F" w:rsidRPr="0067490F" w14:paraId="1991E8B0" w14:textId="77777777" w:rsidTr="002D6FC9">
        <w:trPr>
          <w:trHeight w:val="300"/>
          <w:jc w:val="center"/>
        </w:trPr>
        <w:tc>
          <w:tcPr>
            <w:tcW w:w="0" w:type="auto"/>
            <w:tcBorders>
              <w:top w:val="single" w:sz="4" w:space="0" w:color="auto"/>
            </w:tcBorders>
            <w:shd w:val="clear" w:color="auto" w:fill="B4C6E7" w:themeFill="accent1" w:themeFillTint="66"/>
            <w:noWrap/>
            <w:hideMark/>
          </w:tcPr>
          <w:p w14:paraId="6D4E2FD1" w14:textId="77777777" w:rsidR="0067490F" w:rsidRPr="0067490F" w:rsidRDefault="0067490F" w:rsidP="0067490F">
            <w:r w:rsidRPr="0067490F">
              <w:t>Batteries</w:t>
            </w:r>
          </w:p>
        </w:tc>
        <w:tc>
          <w:tcPr>
            <w:tcW w:w="0" w:type="auto"/>
            <w:noWrap/>
            <w:hideMark/>
          </w:tcPr>
          <w:p w14:paraId="6B8D4701" w14:textId="77777777" w:rsidR="0067490F" w:rsidRPr="0067490F" w:rsidRDefault="0067490F" w:rsidP="0067490F">
            <w:pPr>
              <w:jc w:val="center"/>
            </w:pPr>
            <w:r w:rsidRPr="0067490F">
              <w:t>0 to 15</w:t>
            </w:r>
          </w:p>
        </w:tc>
        <w:tc>
          <w:tcPr>
            <w:tcW w:w="0" w:type="auto"/>
            <w:noWrap/>
            <w:hideMark/>
          </w:tcPr>
          <w:p w14:paraId="25E9E8BA" w14:textId="77777777" w:rsidR="0067490F" w:rsidRPr="0067490F" w:rsidRDefault="0067490F" w:rsidP="0067490F">
            <w:pPr>
              <w:jc w:val="center"/>
            </w:pPr>
            <w:r w:rsidRPr="0067490F">
              <w:t>-10 to 25</w:t>
            </w:r>
          </w:p>
        </w:tc>
      </w:tr>
      <w:tr w:rsidR="0067490F" w:rsidRPr="0067490F" w14:paraId="6D6314A6" w14:textId="77777777" w:rsidTr="002D6FC9">
        <w:trPr>
          <w:trHeight w:val="300"/>
          <w:jc w:val="center"/>
        </w:trPr>
        <w:tc>
          <w:tcPr>
            <w:tcW w:w="0" w:type="auto"/>
            <w:shd w:val="clear" w:color="auto" w:fill="B4C6E7" w:themeFill="accent1" w:themeFillTint="66"/>
            <w:noWrap/>
            <w:hideMark/>
          </w:tcPr>
          <w:p w14:paraId="0D98557F" w14:textId="77777777" w:rsidR="0067490F" w:rsidRPr="0067490F" w:rsidRDefault="0067490F" w:rsidP="0067490F">
            <w:r w:rsidRPr="0067490F">
              <w:t>Power Box Baseplates</w:t>
            </w:r>
          </w:p>
        </w:tc>
        <w:tc>
          <w:tcPr>
            <w:tcW w:w="0" w:type="auto"/>
            <w:noWrap/>
            <w:hideMark/>
          </w:tcPr>
          <w:p w14:paraId="2814AD66" w14:textId="77777777" w:rsidR="0067490F" w:rsidRPr="0067490F" w:rsidRDefault="0067490F" w:rsidP="0067490F">
            <w:pPr>
              <w:jc w:val="center"/>
            </w:pPr>
            <w:r w:rsidRPr="0067490F">
              <w:t>-10 to 50</w:t>
            </w:r>
          </w:p>
        </w:tc>
        <w:tc>
          <w:tcPr>
            <w:tcW w:w="0" w:type="auto"/>
            <w:noWrap/>
            <w:hideMark/>
          </w:tcPr>
          <w:p w14:paraId="3C4CE7BD" w14:textId="77777777" w:rsidR="0067490F" w:rsidRPr="0067490F" w:rsidRDefault="0067490F" w:rsidP="0067490F">
            <w:pPr>
              <w:jc w:val="center"/>
            </w:pPr>
            <w:r w:rsidRPr="0067490F">
              <w:t>-20 to 60</w:t>
            </w:r>
          </w:p>
        </w:tc>
      </w:tr>
      <w:tr w:rsidR="0067490F" w:rsidRPr="0067490F" w14:paraId="00CF062E" w14:textId="77777777" w:rsidTr="002D6FC9">
        <w:trPr>
          <w:trHeight w:val="300"/>
          <w:jc w:val="center"/>
        </w:trPr>
        <w:tc>
          <w:tcPr>
            <w:tcW w:w="0" w:type="auto"/>
            <w:shd w:val="clear" w:color="auto" w:fill="B4C6E7" w:themeFill="accent1" w:themeFillTint="66"/>
            <w:noWrap/>
            <w:hideMark/>
          </w:tcPr>
          <w:p w14:paraId="0D1C2017" w14:textId="77777777" w:rsidR="0067490F" w:rsidRPr="0067490F" w:rsidRDefault="0067490F" w:rsidP="0067490F">
            <w:r w:rsidRPr="0067490F">
              <w:t>Reaction Wheels</w:t>
            </w:r>
          </w:p>
        </w:tc>
        <w:tc>
          <w:tcPr>
            <w:tcW w:w="0" w:type="auto"/>
            <w:noWrap/>
            <w:hideMark/>
          </w:tcPr>
          <w:p w14:paraId="0B07C888" w14:textId="77777777" w:rsidR="0067490F" w:rsidRPr="0067490F" w:rsidRDefault="0067490F" w:rsidP="0067490F">
            <w:pPr>
              <w:jc w:val="center"/>
            </w:pPr>
            <w:r w:rsidRPr="0067490F">
              <w:t>-10 to 40</w:t>
            </w:r>
          </w:p>
        </w:tc>
        <w:tc>
          <w:tcPr>
            <w:tcW w:w="0" w:type="auto"/>
            <w:noWrap/>
            <w:hideMark/>
          </w:tcPr>
          <w:p w14:paraId="44A4C965" w14:textId="77777777" w:rsidR="0067490F" w:rsidRPr="0067490F" w:rsidRDefault="0067490F" w:rsidP="0067490F">
            <w:pPr>
              <w:jc w:val="center"/>
            </w:pPr>
            <w:r w:rsidRPr="0067490F">
              <w:t>-20 to 50</w:t>
            </w:r>
          </w:p>
        </w:tc>
      </w:tr>
      <w:tr w:rsidR="0067490F" w:rsidRPr="0067490F" w14:paraId="649FABB7" w14:textId="77777777" w:rsidTr="002D6FC9">
        <w:trPr>
          <w:trHeight w:val="300"/>
          <w:jc w:val="center"/>
        </w:trPr>
        <w:tc>
          <w:tcPr>
            <w:tcW w:w="0" w:type="auto"/>
            <w:shd w:val="clear" w:color="auto" w:fill="B4C6E7" w:themeFill="accent1" w:themeFillTint="66"/>
            <w:noWrap/>
            <w:hideMark/>
          </w:tcPr>
          <w:p w14:paraId="212CC810" w14:textId="77777777" w:rsidR="0067490F" w:rsidRPr="0067490F" w:rsidRDefault="0067490F" w:rsidP="0067490F">
            <w:r w:rsidRPr="0067490F">
              <w:t>Gyros/IMUs</w:t>
            </w:r>
          </w:p>
        </w:tc>
        <w:tc>
          <w:tcPr>
            <w:tcW w:w="0" w:type="auto"/>
            <w:noWrap/>
            <w:hideMark/>
          </w:tcPr>
          <w:p w14:paraId="4E03CDE0" w14:textId="77777777" w:rsidR="0067490F" w:rsidRPr="0067490F" w:rsidRDefault="0067490F" w:rsidP="0067490F">
            <w:pPr>
              <w:jc w:val="center"/>
            </w:pPr>
            <w:r w:rsidRPr="0067490F">
              <w:t>0 to 40</w:t>
            </w:r>
          </w:p>
        </w:tc>
        <w:tc>
          <w:tcPr>
            <w:tcW w:w="0" w:type="auto"/>
            <w:noWrap/>
            <w:hideMark/>
          </w:tcPr>
          <w:p w14:paraId="02FDFB55" w14:textId="77777777" w:rsidR="0067490F" w:rsidRPr="0067490F" w:rsidRDefault="0067490F" w:rsidP="0067490F">
            <w:pPr>
              <w:jc w:val="center"/>
            </w:pPr>
            <w:r w:rsidRPr="0067490F">
              <w:t>-10 to 50</w:t>
            </w:r>
          </w:p>
        </w:tc>
      </w:tr>
      <w:tr w:rsidR="0067490F" w:rsidRPr="0067490F" w14:paraId="24BED150" w14:textId="77777777" w:rsidTr="002D6FC9">
        <w:trPr>
          <w:trHeight w:val="300"/>
          <w:jc w:val="center"/>
        </w:trPr>
        <w:tc>
          <w:tcPr>
            <w:tcW w:w="0" w:type="auto"/>
            <w:shd w:val="clear" w:color="auto" w:fill="B4C6E7" w:themeFill="accent1" w:themeFillTint="66"/>
            <w:noWrap/>
            <w:hideMark/>
          </w:tcPr>
          <w:p w14:paraId="5C8B8265" w14:textId="77777777" w:rsidR="0067490F" w:rsidRPr="0067490F" w:rsidRDefault="0067490F" w:rsidP="0067490F">
            <w:r w:rsidRPr="0067490F">
              <w:t>Star Trackers</w:t>
            </w:r>
          </w:p>
        </w:tc>
        <w:tc>
          <w:tcPr>
            <w:tcW w:w="0" w:type="auto"/>
            <w:noWrap/>
            <w:hideMark/>
          </w:tcPr>
          <w:p w14:paraId="6F163148" w14:textId="77777777" w:rsidR="0067490F" w:rsidRPr="0067490F" w:rsidRDefault="0067490F" w:rsidP="0067490F">
            <w:pPr>
              <w:jc w:val="center"/>
            </w:pPr>
            <w:r w:rsidRPr="0067490F">
              <w:t>0 to 30</w:t>
            </w:r>
          </w:p>
        </w:tc>
        <w:tc>
          <w:tcPr>
            <w:tcW w:w="0" w:type="auto"/>
            <w:noWrap/>
            <w:hideMark/>
          </w:tcPr>
          <w:p w14:paraId="416D9A22" w14:textId="77777777" w:rsidR="0067490F" w:rsidRPr="0067490F" w:rsidRDefault="0067490F" w:rsidP="0067490F">
            <w:pPr>
              <w:jc w:val="center"/>
            </w:pPr>
            <w:r w:rsidRPr="0067490F">
              <w:t>-10 to 40</w:t>
            </w:r>
          </w:p>
        </w:tc>
      </w:tr>
      <w:tr w:rsidR="0067490F" w:rsidRPr="0067490F" w14:paraId="1E4850B8" w14:textId="77777777" w:rsidTr="002D6FC9">
        <w:trPr>
          <w:trHeight w:val="300"/>
          <w:jc w:val="center"/>
        </w:trPr>
        <w:tc>
          <w:tcPr>
            <w:tcW w:w="0" w:type="auto"/>
            <w:shd w:val="clear" w:color="auto" w:fill="B4C6E7" w:themeFill="accent1" w:themeFillTint="66"/>
            <w:noWrap/>
            <w:hideMark/>
          </w:tcPr>
          <w:p w14:paraId="47709E10" w14:textId="77777777" w:rsidR="0067490F" w:rsidRPr="0067490F" w:rsidRDefault="0067490F" w:rsidP="0067490F">
            <w:r w:rsidRPr="0067490F">
              <w:t>C&amp;DH Box Baseplates</w:t>
            </w:r>
          </w:p>
        </w:tc>
        <w:tc>
          <w:tcPr>
            <w:tcW w:w="0" w:type="auto"/>
            <w:noWrap/>
            <w:hideMark/>
          </w:tcPr>
          <w:p w14:paraId="466CA7E6" w14:textId="77777777" w:rsidR="0067490F" w:rsidRPr="0067490F" w:rsidRDefault="0067490F" w:rsidP="0067490F">
            <w:pPr>
              <w:jc w:val="center"/>
            </w:pPr>
            <w:r w:rsidRPr="0067490F">
              <w:t>-20 to 60</w:t>
            </w:r>
          </w:p>
        </w:tc>
        <w:tc>
          <w:tcPr>
            <w:tcW w:w="0" w:type="auto"/>
            <w:noWrap/>
            <w:hideMark/>
          </w:tcPr>
          <w:p w14:paraId="51720576" w14:textId="77777777" w:rsidR="0067490F" w:rsidRPr="0067490F" w:rsidRDefault="0067490F" w:rsidP="0067490F">
            <w:pPr>
              <w:jc w:val="center"/>
            </w:pPr>
            <w:r w:rsidRPr="0067490F">
              <w:t>-40 to 75</w:t>
            </w:r>
          </w:p>
        </w:tc>
      </w:tr>
      <w:tr w:rsidR="0067490F" w:rsidRPr="0067490F" w14:paraId="63386A30" w14:textId="77777777" w:rsidTr="002D6FC9">
        <w:trPr>
          <w:trHeight w:val="300"/>
          <w:jc w:val="center"/>
        </w:trPr>
        <w:tc>
          <w:tcPr>
            <w:tcW w:w="0" w:type="auto"/>
            <w:shd w:val="clear" w:color="auto" w:fill="B4C6E7" w:themeFill="accent1" w:themeFillTint="66"/>
            <w:noWrap/>
            <w:hideMark/>
          </w:tcPr>
          <w:p w14:paraId="574D55F2" w14:textId="77777777" w:rsidR="0067490F" w:rsidRPr="0067490F" w:rsidRDefault="0067490F" w:rsidP="0067490F">
            <w:r w:rsidRPr="0067490F">
              <w:t>Hydrazine Tanks and Lines</w:t>
            </w:r>
          </w:p>
        </w:tc>
        <w:tc>
          <w:tcPr>
            <w:tcW w:w="0" w:type="auto"/>
            <w:noWrap/>
            <w:hideMark/>
          </w:tcPr>
          <w:p w14:paraId="4CE6FA1B" w14:textId="77777777" w:rsidR="0067490F" w:rsidRPr="0067490F" w:rsidRDefault="0067490F" w:rsidP="0067490F">
            <w:pPr>
              <w:jc w:val="center"/>
            </w:pPr>
            <w:r w:rsidRPr="0067490F">
              <w:t>15 to 40</w:t>
            </w:r>
          </w:p>
        </w:tc>
        <w:tc>
          <w:tcPr>
            <w:tcW w:w="0" w:type="auto"/>
            <w:noWrap/>
            <w:hideMark/>
          </w:tcPr>
          <w:p w14:paraId="5415CBCD" w14:textId="77777777" w:rsidR="0067490F" w:rsidRPr="0067490F" w:rsidRDefault="0067490F" w:rsidP="0067490F">
            <w:pPr>
              <w:jc w:val="center"/>
            </w:pPr>
            <w:r w:rsidRPr="0067490F">
              <w:t>5 to 50</w:t>
            </w:r>
          </w:p>
        </w:tc>
      </w:tr>
      <w:tr w:rsidR="0067490F" w:rsidRPr="0067490F" w14:paraId="349D2F85" w14:textId="77777777" w:rsidTr="002D6FC9">
        <w:trPr>
          <w:trHeight w:val="300"/>
          <w:jc w:val="center"/>
        </w:trPr>
        <w:tc>
          <w:tcPr>
            <w:tcW w:w="0" w:type="auto"/>
            <w:shd w:val="clear" w:color="auto" w:fill="B4C6E7" w:themeFill="accent1" w:themeFillTint="66"/>
            <w:noWrap/>
            <w:hideMark/>
          </w:tcPr>
          <w:p w14:paraId="064E90CD" w14:textId="77777777" w:rsidR="0067490F" w:rsidRPr="0067490F" w:rsidRDefault="0067490F" w:rsidP="0067490F">
            <w:r w:rsidRPr="0067490F">
              <w:t>Antenna Gimbals</w:t>
            </w:r>
          </w:p>
        </w:tc>
        <w:tc>
          <w:tcPr>
            <w:tcW w:w="0" w:type="auto"/>
            <w:noWrap/>
            <w:hideMark/>
          </w:tcPr>
          <w:p w14:paraId="0F15C864" w14:textId="77777777" w:rsidR="0067490F" w:rsidRPr="0067490F" w:rsidRDefault="0067490F" w:rsidP="0067490F">
            <w:pPr>
              <w:jc w:val="center"/>
            </w:pPr>
            <w:r w:rsidRPr="0067490F">
              <w:t>-40 to 80</w:t>
            </w:r>
          </w:p>
        </w:tc>
        <w:tc>
          <w:tcPr>
            <w:tcW w:w="0" w:type="auto"/>
            <w:noWrap/>
            <w:hideMark/>
          </w:tcPr>
          <w:p w14:paraId="51B5557B" w14:textId="77777777" w:rsidR="0067490F" w:rsidRPr="0067490F" w:rsidRDefault="0067490F" w:rsidP="0067490F">
            <w:pPr>
              <w:jc w:val="center"/>
            </w:pPr>
            <w:r w:rsidRPr="0067490F">
              <w:t>-50 to 90</w:t>
            </w:r>
          </w:p>
        </w:tc>
      </w:tr>
      <w:tr w:rsidR="0067490F" w:rsidRPr="0067490F" w14:paraId="665B6C9D" w14:textId="77777777" w:rsidTr="002D6FC9">
        <w:trPr>
          <w:trHeight w:val="300"/>
          <w:jc w:val="center"/>
        </w:trPr>
        <w:tc>
          <w:tcPr>
            <w:tcW w:w="0" w:type="auto"/>
            <w:shd w:val="clear" w:color="auto" w:fill="B4C6E7" w:themeFill="accent1" w:themeFillTint="66"/>
            <w:noWrap/>
            <w:hideMark/>
          </w:tcPr>
          <w:p w14:paraId="0D34C102" w14:textId="77777777" w:rsidR="0067490F" w:rsidRPr="0067490F" w:rsidRDefault="0067490F" w:rsidP="0067490F">
            <w:r w:rsidRPr="0067490F">
              <w:t>Antennas</w:t>
            </w:r>
          </w:p>
        </w:tc>
        <w:tc>
          <w:tcPr>
            <w:tcW w:w="0" w:type="auto"/>
            <w:noWrap/>
            <w:hideMark/>
          </w:tcPr>
          <w:p w14:paraId="3BDD2C57" w14:textId="77777777" w:rsidR="0067490F" w:rsidRPr="0067490F" w:rsidRDefault="0067490F" w:rsidP="0067490F">
            <w:pPr>
              <w:jc w:val="center"/>
            </w:pPr>
            <w:r w:rsidRPr="0067490F">
              <w:t>-100 to 100</w:t>
            </w:r>
          </w:p>
        </w:tc>
        <w:tc>
          <w:tcPr>
            <w:tcW w:w="0" w:type="auto"/>
            <w:noWrap/>
            <w:hideMark/>
          </w:tcPr>
          <w:p w14:paraId="2EFACB71" w14:textId="77777777" w:rsidR="0067490F" w:rsidRPr="0067490F" w:rsidRDefault="0067490F" w:rsidP="0067490F">
            <w:pPr>
              <w:jc w:val="center"/>
            </w:pPr>
            <w:r w:rsidRPr="0067490F">
              <w:t>-120 to 120</w:t>
            </w:r>
          </w:p>
        </w:tc>
      </w:tr>
      <w:tr w:rsidR="0067490F" w:rsidRPr="0067490F" w14:paraId="6688C186" w14:textId="77777777" w:rsidTr="002D6FC9">
        <w:trPr>
          <w:trHeight w:val="300"/>
          <w:jc w:val="center"/>
        </w:trPr>
        <w:tc>
          <w:tcPr>
            <w:tcW w:w="0" w:type="auto"/>
            <w:shd w:val="clear" w:color="auto" w:fill="B4C6E7" w:themeFill="accent1" w:themeFillTint="66"/>
            <w:noWrap/>
            <w:hideMark/>
          </w:tcPr>
          <w:p w14:paraId="5C62B693" w14:textId="77777777" w:rsidR="0067490F" w:rsidRPr="0067490F" w:rsidRDefault="0067490F" w:rsidP="0067490F">
            <w:r w:rsidRPr="0067490F">
              <w:t>Solar Panels</w:t>
            </w:r>
          </w:p>
        </w:tc>
        <w:tc>
          <w:tcPr>
            <w:tcW w:w="0" w:type="auto"/>
            <w:noWrap/>
            <w:hideMark/>
          </w:tcPr>
          <w:p w14:paraId="520302B0" w14:textId="77777777" w:rsidR="0067490F" w:rsidRPr="0067490F" w:rsidRDefault="0067490F" w:rsidP="0067490F">
            <w:pPr>
              <w:jc w:val="center"/>
            </w:pPr>
            <w:r w:rsidRPr="0067490F">
              <w:t>-150 to 110</w:t>
            </w:r>
          </w:p>
        </w:tc>
        <w:tc>
          <w:tcPr>
            <w:tcW w:w="0" w:type="auto"/>
            <w:noWrap/>
            <w:hideMark/>
          </w:tcPr>
          <w:p w14:paraId="588AF93F" w14:textId="77777777" w:rsidR="0067490F" w:rsidRPr="0067490F" w:rsidRDefault="0067490F" w:rsidP="00880370">
            <w:pPr>
              <w:keepNext/>
              <w:jc w:val="center"/>
            </w:pPr>
            <w:r w:rsidRPr="0067490F">
              <w:t>-200 to 130</w:t>
            </w:r>
          </w:p>
        </w:tc>
      </w:tr>
    </w:tbl>
    <w:p w14:paraId="27751124" w14:textId="30B96B14" w:rsidR="0067490F" w:rsidRDefault="00880370" w:rsidP="00880370">
      <w:pPr>
        <w:pStyle w:val="Descripcin"/>
        <w:jc w:val="center"/>
        <w:rPr>
          <w:lang w:val="en-US"/>
        </w:rPr>
      </w:pPr>
      <w:r w:rsidRPr="00880370">
        <w:rPr>
          <w:b/>
          <w:bCs/>
          <w:lang w:val="en-US"/>
        </w:rPr>
        <w:t xml:space="preserve">Table </w:t>
      </w:r>
      <w:r w:rsidR="00A23252">
        <w:rPr>
          <w:b/>
          <w:bCs/>
          <w:lang w:val="en-US"/>
        </w:rPr>
        <w:fldChar w:fldCharType="begin"/>
      </w:r>
      <w:r w:rsidR="00A23252">
        <w:rPr>
          <w:b/>
          <w:bCs/>
          <w:lang w:val="en-US"/>
        </w:rPr>
        <w:instrText xml:space="preserve"> STYLEREF 2 \s </w:instrText>
      </w:r>
      <w:r w:rsidR="00A23252">
        <w:rPr>
          <w:b/>
          <w:bCs/>
          <w:lang w:val="en-US"/>
        </w:rPr>
        <w:fldChar w:fldCharType="separate"/>
      </w:r>
      <w:r w:rsidR="00626EB2">
        <w:rPr>
          <w:b/>
          <w:bCs/>
          <w:noProof/>
          <w:lang w:val="en-US"/>
        </w:rPr>
        <w:t>4.5</w:t>
      </w:r>
      <w:r w:rsidR="00A23252">
        <w:rPr>
          <w:b/>
          <w:bCs/>
          <w:lang w:val="en-US"/>
        </w:rPr>
        <w:fldChar w:fldCharType="end"/>
      </w:r>
      <w:r w:rsidR="00A23252">
        <w:rPr>
          <w:b/>
          <w:bCs/>
          <w:lang w:val="en-US"/>
        </w:rPr>
        <w:t>.</w:t>
      </w:r>
      <w:r w:rsidR="00A23252">
        <w:rPr>
          <w:b/>
          <w:bCs/>
          <w:lang w:val="en-US"/>
        </w:rPr>
        <w:fldChar w:fldCharType="begin"/>
      </w:r>
      <w:r w:rsidR="00A23252">
        <w:rPr>
          <w:b/>
          <w:bCs/>
          <w:lang w:val="en-US"/>
        </w:rPr>
        <w:instrText xml:space="preserve"> SEQ Table \* ARABIC \s 2 </w:instrText>
      </w:r>
      <w:r w:rsidR="00A23252">
        <w:rPr>
          <w:b/>
          <w:bCs/>
          <w:lang w:val="en-US"/>
        </w:rPr>
        <w:fldChar w:fldCharType="separate"/>
      </w:r>
      <w:r w:rsidR="00626EB2">
        <w:rPr>
          <w:b/>
          <w:bCs/>
          <w:noProof/>
          <w:lang w:val="en-US"/>
        </w:rPr>
        <w:t>1</w:t>
      </w:r>
      <w:r w:rsidR="00A23252">
        <w:rPr>
          <w:b/>
          <w:bCs/>
          <w:lang w:val="en-US"/>
        </w:rPr>
        <w:fldChar w:fldCharType="end"/>
      </w:r>
      <w:r w:rsidRPr="00880370">
        <w:rPr>
          <w:lang w:val="en-US"/>
        </w:rPr>
        <w:t>: Typical temperature ranges of various types of components</w:t>
      </w:r>
      <w:r w:rsidR="00C96911">
        <w:rPr>
          <w:lang w:val="en-US"/>
        </w:rPr>
        <w:t>.</w:t>
      </w:r>
    </w:p>
    <w:p w14:paraId="06BAC5BD" w14:textId="77777777" w:rsidR="00C96911" w:rsidRDefault="00C96911" w:rsidP="00C96911">
      <w:pPr>
        <w:rPr>
          <w:lang w:val="en-US"/>
        </w:rPr>
      </w:pPr>
    </w:p>
    <w:tbl>
      <w:tblPr>
        <w:tblStyle w:val="Tablaconcuadrcula"/>
        <w:tblW w:w="0" w:type="auto"/>
        <w:jc w:val="center"/>
        <w:tblCellMar>
          <w:top w:w="28" w:type="dxa"/>
          <w:bottom w:w="28" w:type="dxa"/>
        </w:tblCellMar>
        <w:tblLook w:val="04A0" w:firstRow="1" w:lastRow="0" w:firstColumn="1" w:lastColumn="0" w:noHBand="0" w:noVBand="1"/>
      </w:tblPr>
      <w:tblGrid>
        <w:gridCol w:w="1355"/>
        <w:gridCol w:w="1781"/>
        <w:gridCol w:w="1416"/>
      </w:tblGrid>
      <w:tr w:rsidR="00C96911" w:rsidRPr="0067490F" w14:paraId="37B53CA0" w14:textId="77777777" w:rsidTr="00EB3A6E">
        <w:trPr>
          <w:trHeight w:val="300"/>
          <w:jc w:val="center"/>
        </w:trPr>
        <w:tc>
          <w:tcPr>
            <w:tcW w:w="0" w:type="auto"/>
            <w:tcBorders>
              <w:top w:val="nil"/>
              <w:left w:val="nil"/>
              <w:bottom w:val="single" w:sz="4" w:space="0" w:color="auto"/>
              <w:right w:val="single" w:sz="4" w:space="0" w:color="auto"/>
            </w:tcBorders>
            <w:shd w:val="clear" w:color="auto" w:fill="auto"/>
            <w:noWrap/>
            <w:hideMark/>
          </w:tcPr>
          <w:p w14:paraId="3AC6A08F" w14:textId="77777777" w:rsidR="00C96911" w:rsidRPr="008664BA" w:rsidRDefault="00C96911" w:rsidP="00EB3A6E">
            <w:pPr>
              <w:rPr>
                <w:lang w:val="en-US"/>
              </w:rPr>
            </w:pPr>
          </w:p>
        </w:tc>
        <w:tc>
          <w:tcPr>
            <w:tcW w:w="0" w:type="auto"/>
            <w:gridSpan w:val="2"/>
            <w:tcBorders>
              <w:top w:val="single" w:sz="4" w:space="0" w:color="auto"/>
              <w:left w:val="single" w:sz="4" w:space="0" w:color="auto"/>
              <w:bottom w:val="single" w:sz="4" w:space="0" w:color="auto"/>
              <w:right w:val="single" w:sz="4" w:space="0" w:color="auto"/>
            </w:tcBorders>
            <w:shd w:val="clear" w:color="auto" w:fill="D9E2F3" w:themeFill="accent1" w:themeFillTint="33"/>
            <w:noWrap/>
            <w:hideMark/>
          </w:tcPr>
          <w:p w14:paraId="710A6AEF" w14:textId="5D301EE8" w:rsidR="00C96911" w:rsidRPr="0067490F" w:rsidRDefault="00FF42CA" w:rsidP="00EB3A6E">
            <w:r>
              <w:t xml:space="preserve">Specific </w:t>
            </w:r>
            <w:r w:rsidR="00C96911" w:rsidRPr="0067490F">
              <w:t>Temperature Ranges (</w:t>
            </w:r>
            <w:r w:rsidR="00C96911">
              <w:rPr>
                <w:rFonts w:cstheme="minorHAnsi"/>
              </w:rPr>
              <w:t>⁰</w:t>
            </w:r>
            <w:r w:rsidR="00C96911" w:rsidRPr="0067490F">
              <w:t>C)</w:t>
            </w:r>
          </w:p>
        </w:tc>
      </w:tr>
      <w:tr w:rsidR="00FF42CA" w:rsidRPr="0067490F" w14:paraId="5E495D15" w14:textId="77777777" w:rsidTr="00EB3A6E">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D9E2F3" w:themeFill="accent1" w:themeFillTint="33"/>
            <w:noWrap/>
            <w:hideMark/>
          </w:tcPr>
          <w:p w14:paraId="3EE38BE2" w14:textId="77777777" w:rsidR="00C96911" w:rsidRPr="002F3406" w:rsidRDefault="00C96911" w:rsidP="00EB3A6E">
            <w:pPr>
              <w:rPr>
                <w:lang w:val="en-US"/>
              </w:rPr>
            </w:pPr>
            <w:r w:rsidRPr="002F3406">
              <w:rPr>
                <w:lang w:val="en-US"/>
              </w:rPr>
              <w:t>Component</w:t>
            </w:r>
          </w:p>
        </w:tc>
        <w:tc>
          <w:tcPr>
            <w:tcW w:w="0" w:type="auto"/>
            <w:tcBorders>
              <w:top w:val="single" w:sz="4" w:space="0" w:color="auto"/>
              <w:left w:val="single" w:sz="4" w:space="0" w:color="auto"/>
            </w:tcBorders>
            <w:shd w:val="clear" w:color="auto" w:fill="D9E2F3" w:themeFill="accent1" w:themeFillTint="33"/>
            <w:noWrap/>
            <w:hideMark/>
          </w:tcPr>
          <w:p w14:paraId="3A7A3B10" w14:textId="77777777" w:rsidR="00C96911" w:rsidRPr="0067490F" w:rsidRDefault="00C96911" w:rsidP="00EB3A6E">
            <w:pPr>
              <w:jc w:val="center"/>
            </w:pPr>
            <w:r w:rsidRPr="0067490F">
              <w:t>Operational</w:t>
            </w:r>
          </w:p>
        </w:tc>
        <w:tc>
          <w:tcPr>
            <w:tcW w:w="0" w:type="auto"/>
            <w:tcBorders>
              <w:top w:val="single" w:sz="4" w:space="0" w:color="auto"/>
            </w:tcBorders>
            <w:shd w:val="clear" w:color="auto" w:fill="D9E2F3" w:themeFill="accent1" w:themeFillTint="33"/>
            <w:noWrap/>
            <w:hideMark/>
          </w:tcPr>
          <w:p w14:paraId="7E38A61B" w14:textId="77777777" w:rsidR="00C96911" w:rsidRPr="0067490F" w:rsidRDefault="00C96911" w:rsidP="00EB3A6E">
            <w:pPr>
              <w:jc w:val="center"/>
            </w:pPr>
            <w:r w:rsidRPr="0067490F">
              <w:t>Survival</w:t>
            </w:r>
          </w:p>
        </w:tc>
      </w:tr>
      <w:tr w:rsidR="00C96911" w:rsidRPr="0067490F" w14:paraId="55DC6226" w14:textId="77777777" w:rsidTr="00EB3A6E">
        <w:trPr>
          <w:trHeight w:val="300"/>
          <w:jc w:val="center"/>
        </w:trPr>
        <w:tc>
          <w:tcPr>
            <w:tcW w:w="0" w:type="auto"/>
            <w:shd w:val="clear" w:color="auto" w:fill="B4C6E7" w:themeFill="accent1" w:themeFillTint="66"/>
            <w:noWrap/>
            <w:hideMark/>
          </w:tcPr>
          <w:p w14:paraId="7E33BE99" w14:textId="2B64D549" w:rsidR="00C96911" w:rsidRPr="0067490F" w:rsidRDefault="00FF42CA" w:rsidP="00EB3A6E">
            <w:r>
              <w:t>Radiometers</w:t>
            </w:r>
          </w:p>
        </w:tc>
        <w:tc>
          <w:tcPr>
            <w:tcW w:w="0" w:type="auto"/>
            <w:noWrap/>
            <w:hideMark/>
          </w:tcPr>
          <w:p w14:paraId="2223EBD8" w14:textId="15C511A2" w:rsidR="00C96911" w:rsidRPr="0067490F" w:rsidRDefault="00FF42CA" w:rsidP="00EB3A6E">
            <w:pPr>
              <w:jc w:val="center"/>
            </w:pPr>
            <w:r>
              <w:t>11 to 21</w:t>
            </w:r>
          </w:p>
        </w:tc>
        <w:tc>
          <w:tcPr>
            <w:tcW w:w="0" w:type="auto"/>
            <w:noWrap/>
            <w:hideMark/>
          </w:tcPr>
          <w:p w14:paraId="571B8579" w14:textId="3E54C051" w:rsidR="00C96911" w:rsidRPr="0067490F" w:rsidRDefault="00FF42CA" w:rsidP="00EB3A6E">
            <w:pPr>
              <w:keepNext/>
              <w:jc w:val="center"/>
            </w:pPr>
            <w:r>
              <w:t>-20 to 50</w:t>
            </w:r>
          </w:p>
        </w:tc>
      </w:tr>
    </w:tbl>
    <w:p w14:paraId="02AE3AED" w14:textId="230A76FB" w:rsidR="00C96911" w:rsidRDefault="00C96911" w:rsidP="00C96911">
      <w:pPr>
        <w:pStyle w:val="Descripcin"/>
        <w:jc w:val="center"/>
        <w:rPr>
          <w:lang w:val="en-US"/>
        </w:rPr>
      </w:pPr>
      <w:r w:rsidRPr="00880370">
        <w:rPr>
          <w:b/>
          <w:bCs/>
          <w:lang w:val="en-US"/>
        </w:rPr>
        <w:t xml:space="preserve">Table </w:t>
      </w:r>
      <w:r>
        <w:rPr>
          <w:b/>
          <w:bCs/>
          <w:lang w:val="en-US"/>
        </w:rPr>
        <w:fldChar w:fldCharType="begin"/>
      </w:r>
      <w:r>
        <w:rPr>
          <w:b/>
          <w:bCs/>
          <w:lang w:val="en-US"/>
        </w:rPr>
        <w:instrText xml:space="preserve"> STYLEREF 2 \s </w:instrText>
      </w:r>
      <w:r>
        <w:rPr>
          <w:b/>
          <w:bCs/>
          <w:lang w:val="en-US"/>
        </w:rPr>
        <w:fldChar w:fldCharType="separate"/>
      </w:r>
      <w:r w:rsidR="00626EB2">
        <w:rPr>
          <w:b/>
          <w:bCs/>
          <w:noProof/>
          <w:lang w:val="en-US"/>
        </w:rPr>
        <w:t>4.5</w:t>
      </w:r>
      <w:r>
        <w:rPr>
          <w:b/>
          <w:bCs/>
          <w:lang w:val="en-US"/>
        </w:rPr>
        <w:fldChar w:fldCharType="end"/>
      </w:r>
      <w:r>
        <w:rPr>
          <w:b/>
          <w:bCs/>
          <w:lang w:val="en-US"/>
        </w:rPr>
        <w:t>.</w:t>
      </w:r>
      <w:r>
        <w:rPr>
          <w:b/>
          <w:bCs/>
          <w:lang w:val="en-US"/>
        </w:rPr>
        <w:fldChar w:fldCharType="begin"/>
      </w:r>
      <w:r>
        <w:rPr>
          <w:b/>
          <w:bCs/>
          <w:lang w:val="en-US"/>
        </w:rPr>
        <w:instrText xml:space="preserve"> SEQ Table \* ARABIC \s 2 </w:instrText>
      </w:r>
      <w:r>
        <w:rPr>
          <w:b/>
          <w:bCs/>
          <w:lang w:val="en-US"/>
        </w:rPr>
        <w:fldChar w:fldCharType="separate"/>
      </w:r>
      <w:r w:rsidR="00626EB2">
        <w:rPr>
          <w:b/>
          <w:bCs/>
          <w:noProof/>
          <w:lang w:val="en-US"/>
        </w:rPr>
        <w:t>2</w:t>
      </w:r>
      <w:r>
        <w:rPr>
          <w:b/>
          <w:bCs/>
          <w:lang w:val="en-US"/>
        </w:rPr>
        <w:fldChar w:fldCharType="end"/>
      </w:r>
      <w:r w:rsidRPr="00880370">
        <w:rPr>
          <w:lang w:val="en-US"/>
        </w:rPr>
        <w:t xml:space="preserve">: </w:t>
      </w:r>
      <w:r w:rsidR="00FF42CA">
        <w:rPr>
          <w:lang w:val="en-US"/>
        </w:rPr>
        <w:t>Specific</w:t>
      </w:r>
      <w:r w:rsidRPr="00880370">
        <w:rPr>
          <w:lang w:val="en-US"/>
        </w:rPr>
        <w:t xml:space="preserve"> temperature ranges </w:t>
      </w:r>
      <w:r w:rsidR="00FF42CA">
        <w:rPr>
          <w:lang w:val="en-US"/>
        </w:rPr>
        <w:t>for radiometers</w:t>
      </w:r>
      <w:r>
        <w:rPr>
          <w:lang w:val="en-US"/>
        </w:rPr>
        <w:t>.</w:t>
      </w:r>
    </w:p>
    <w:p w14:paraId="4ACD230E" w14:textId="77777777" w:rsidR="00C96911" w:rsidRPr="00C96911" w:rsidRDefault="00C96911" w:rsidP="00C96911">
      <w:pPr>
        <w:rPr>
          <w:lang w:val="en-US"/>
        </w:rPr>
      </w:pPr>
    </w:p>
    <w:p w14:paraId="38F352C9" w14:textId="4CEA5916" w:rsidR="000A0CCD" w:rsidRPr="00574EA8" w:rsidRDefault="000A0CCD" w:rsidP="49329351">
      <w:pPr>
        <w:rPr>
          <w:rFonts w:eastAsiaTheme="minorEastAsia"/>
          <w:lang w:val="en-US"/>
        </w:rPr>
      </w:pPr>
      <w:r w:rsidRPr="49329351">
        <w:rPr>
          <w:rFonts w:eastAsiaTheme="minorEastAsia"/>
          <w:lang w:val="en-US"/>
        </w:rPr>
        <w:t xml:space="preserve">The desired temperatures are achieved by balancing the flow of heat energy across spacecraft interfaces. The power dissipation of the system combined with the orbit’s thermal environment will drive the thermal design. The system must conduct </w:t>
      </w:r>
      <w:r w:rsidR="00413362" w:rsidRPr="49329351">
        <w:rPr>
          <w:rFonts w:eastAsiaTheme="minorEastAsia"/>
          <w:lang w:val="en-US"/>
        </w:rPr>
        <w:t>internally generated</w:t>
      </w:r>
      <w:r w:rsidRPr="49329351">
        <w:rPr>
          <w:rFonts w:eastAsiaTheme="minorEastAsia"/>
          <w:lang w:val="en-US"/>
        </w:rPr>
        <w:t xml:space="preserve"> heat to the outside of the spacecraft where it can be radiated to space.</w:t>
      </w:r>
      <w:r w:rsidR="0024316F" w:rsidRPr="49329351">
        <w:rPr>
          <w:rFonts w:eastAsiaTheme="minorEastAsia"/>
          <w:lang w:val="en-US"/>
        </w:rPr>
        <w:t xml:space="preserve"> To this end, both passive and active thermal control techniques </w:t>
      </w:r>
      <w:r w:rsidR="00FE4B34" w:rsidRPr="49329351">
        <w:rPr>
          <w:rFonts w:eastAsiaTheme="minorEastAsia"/>
          <w:lang w:val="en-US"/>
        </w:rPr>
        <w:t xml:space="preserve">exist, although from the power budget perspective, passive </w:t>
      </w:r>
      <w:r w:rsidR="00F47FF3" w:rsidRPr="49329351">
        <w:rPr>
          <w:rFonts w:eastAsiaTheme="minorEastAsia"/>
          <w:lang w:val="en-US"/>
        </w:rPr>
        <w:t>thermal control is always</w:t>
      </w:r>
      <w:r w:rsidR="00FE4B34" w:rsidRPr="49329351">
        <w:rPr>
          <w:rFonts w:eastAsiaTheme="minorEastAsia"/>
          <w:lang w:val="en-US"/>
        </w:rPr>
        <w:t xml:space="preserve"> a better choice</w:t>
      </w:r>
      <w:r w:rsidR="009837CF" w:rsidRPr="49329351">
        <w:rPr>
          <w:rFonts w:eastAsiaTheme="minorEastAsia"/>
          <w:lang w:val="en-US"/>
        </w:rPr>
        <w:t xml:space="preserve">. Furthermore, passive thermal control </w:t>
      </w:r>
      <w:r w:rsidR="00F00D2F" w:rsidRPr="49329351">
        <w:rPr>
          <w:rFonts w:eastAsiaTheme="minorEastAsia"/>
          <w:lang w:val="en-US"/>
        </w:rPr>
        <w:t xml:space="preserve">mechanisms </w:t>
      </w:r>
      <w:r w:rsidR="009837CF" w:rsidRPr="49329351">
        <w:rPr>
          <w:rFonts w:eastAsiaTheme="minorEastAsia"/>
          <w:lang w:val="en-US"/>
        </w:rPr>
        <w:t xml:space="preserve">are generally </w:t>
      </w:r>
      <w:r w:rsidR="00F00D2F" w:rsidRPr="49329351">
        <w:rPr>
          <w:rFonts w:eastAsiaTheme="minorEastAsia"/>
          <w:lang w:val="en-US"/>
        </w:rPr>
        <w:t>simpler and cheaper to buy.</w:t>
      </w:r>
    </w:p>
    <w:p w14:paraId="5B7FA300" w14:textId="4CEA5916" w:rsidR="33AA302C" w:rsidRPr="00574EA8" w:rsidRDefault="00DA47D4" w:rsidP="49329351">
      <w:pPr>
        <w:rPr>
          <w:rFonts w:eastAsiaTheme="minorEastAsia"/>
          <w:lang w:val="en-US"/>
        </w:rPr>
      </w:pPr>
      <w:r w:rsidRPr="49329351">
        <w:rPr>
          <w:rFonts w:eastAsiaTheme="minorEastAsia"/>
          <w:lang w:val="en-US"/>
        </w:rPr>
        <w:t xml:space="preserve">Therefore, to begin the design process, </w:t>
      </w:r>
      <w:r w:rsidR="00FD2B29" w:rsidRPr="49329351">
        <w:rPr>
          <w:rFonts w:eastAsiaTheme="minorEastAsia"/>
          <w:lang w:val="en-US"/>
        </w:rPr>
        <w:t>it is</w:t>
      </w:r>
      <w:r w:rsidRPr="49329351">
        <w:rPr>
          <w:rFonts w:eastAsiaTheme="minorEastAsia"/>
          <w:lang w:val="en-US"/>
        </w:rPr>
        <w:t xml:space="preserve"> need</w:t>
      </w:r>
      <w:r w:rsidR="00FD2B29" w:rsidRPr="49329351">
        <w:rPr>
          <w:rFonts w:eastAsiaTheme="minorEastAsia"/>
          <w:lang w:val="en-US"/>
        </w:rPr>
        <w:t>ed</w:t>
      </w:r>
      <w:r w:rsidRPr="49329351">
        <w:rPr>
          <w:rFonts w:eastAsiaTheme="minorEastAsia"/>
          <w:lang w:val="en-US"/>
        </w:rPr>
        <w:t xml:space="preserve"> to know the temperature requirements of the components, the power dissipated by them and the heating environment to which the spacecraft will be exposed.</w:t>
      </w:r>
    </w:p>
    <w:p w14:paraId="32901834" w14:textId="4CEA5916" w:rsidR="00FD2B29" w:rsidRPr="00574EA8" w:rsidRDefault="00FD2B29" w:rsidP="00FD2B29">
      <w:pPr>
        <w:rPr>
          <w:rFonts w:ascii="Arial" w:hAnsi="Arial" w:cs="Arial"/>
          <w:lang w:val="en-US"/>
        </w:rPr>
      </w:pPr>
    </w:p>
    <w:p w14:paraId="0A0595EF" w14:textId="0354E958" w:rsidR="00843355" w:rsidRPr="00F702F1" w:rsidRDefault="00F702F1" w:rsidP="00843355">
      <w:pPr>
        <w:pStyle w:val="Ttulo3"/>
        <w:rPr>
          <w:lang w:val="en-US"/>
        </w:rPr>
      </w:pPr>
      <w:bookmarkStart w:id="38" w:name="_Toc61711455"/>
      <w:r w:rsidRPr="00F702F1">
        <w:rPr>
          <w:lang w:val="en-US"/>
        </w:rPr>
        <w:lastRenderedPageBreak/>
        <w:t>Thermal Analysis</w:t>
      </w:r>
      <w:bookmarkEnd w:id="38"/>
      <w:r w:rsidRPr="00F702F1">
        <w:rPr>
          <w:lang w:val="en-US"/>
        </w:rPr>
        <w:t xml:space="preserve"> </w:t>
      </w:r>
    </w:p>
    <w:p w14:paraId="7BE04694" w14:textId="4CEA5916" w:rsidR="00843355" w:rsidRDefault="00843355" w:rsidP="00923F02">
      <w:pPr>
        <w:spacing w:after="0"/>
        <w:rPr>
          <w:lang w:val="en-US"/>
        </w:rPr>
      </w:pPr>
    </w:p>
    <w:p w14:paraId="6E11AE92" w14:textId="562D4509" w:rsidR="00574EA8" w:rsidRPr="00574EA8" w:rsidRDefault="00574EA8" w:rsidP="000C6CC5">
      <w:pPr>
        <w:rPr>
          <w:rFonts w:eastAsiaTheme="minorEastAsia"/>
          <w:lang w:val="en-US"/>
        </w:rPr>
      </w:pPr>
      <w:r w:rsidRPr="49329351">
        <w:rPr>
          <w:rFonts w:eastAsiaTheme="minorEastAsia"/>
          <w:lang w:val="en-US"/>
        </w:rPr>
        <w:t xml:space="preserve">In order to know </w:t>
      </w:r>
      <w:r w:rsidR="000C6CC5">
        <w:rPr>
          <w:rFonts w:eastAsiaTheme="minorEastAsia"/>
          <w:lang w:val="en-US"/>
        </w:rPr>
        <w:t>the</w:t>
      </w:r>
      <w:r w:rsidRPr="49329351">
        <w:rPr>
          <w:rFonts w:eastAsiaTheme="minorEastAsia"/>
          <w:lang w:val="en-US"/>
        </w:rPr>
        <w:t xml:space="preserve"> temperature range </w:t>
      </w:r>
      <w:r w:rsidR="000C6CC5">
        <w:rPr>
          <w:rFonts w:eastAsiaTheme="minorEastAsia"/>
          <w:lang w:val="en-US"/>
        </w:rPr>
        <w:t xml:space="preserve">in which </w:t>
      </w:r>
      <w:r w:rsidRPr="49329351">
        <w:rPr>
          <w:rFonts w:eastAsiaTheme="minorEastAsia"/>
          <w:lang w:val="en-US"/>
        </w:rPr>
        <w:t>the spacecraft will be during operation</w:t>
      </w:r>
      <w:r w:rsidR="000C6CC5">
        <w:rPr>
          <w:rFonts w:eastAsiaTheme="minorEastAsia"/>
          <w:lang w:val="en-US"/>
        </w:rPr>
        <w:t>,</w:t>
      </w:r>
      <w:r w:rsidR="00C333C3">
        <w:rPr>
          <w:rFonts w:eastAsiaTheme="minorEastAsia"/>
          <w:lang w:val="en-US"/>
        </w:rPr>
        <w:t xml:space="preserve"> a </w:t>
      </w:r>
      <w:r w:rsidR="00C333C3" w:rsidRPr="49329351">
        <w:rPr>
          <w:rFonts w:eastAsiaTheme="minorEastAsia"/>
          <w:lang w:val="en-US"/>
        </w:rPr>
        <w:t>thermal balance of the system</w:t>
      </w:r>
      <w:r w:rsidR="00C333C3">
        <w:rPr>
          <w:rFonts w:eastAsiaTheme="minorEastAsia"/>
          <w:lang w:val="en-US"/>
        </w:rPr>
        <w:t xml:space="preserve"> needs to be carried out.</w:t>
      </w:r>
      <w:r w:rsidRPr="49329351">
        <w:rPr>
          <w:rFonts w:eastAsiaTheme="minorEastAsia"/>
          <w:lang w:val="en-US"/>
        </w:rPr>
        <w:t xml:space="preserve">  </w:t>
      </w:r>
      <w:r w:rsidR="00DA27A8">
        <w:rPr>
          <w:rFonts w:eastAsiaTheme="minorEastAsia"/>
          <w:lang w:val="en-US"/>
        </w:rPr>
        <w:t xml:space="preserve">The satellite </w:t>
      </w:r>
      <w:r w:rsidR="00C7574A">
        <w:rPr>
          <w:rFonts w:eastAsiaTheme="minorEastAsia"/>
          <w:lang w:val="en-US"/>
        </w:rPr>
        <w:t>must</w:t>
      </w:r>
      <w:r w:rsidR="00DA27A8">
        <w:rPr>
          <w:rFonts w:eastAsiaTheme="minorEastAsia"/>
          <w:lang w:val="en-US"/>
        </w:rPr>
        <w:t xml:space="preserve"> fulfill</w:t>
      </w:r>
      <w:r w:rsidRPr="49329351">
        <w:rPr>
          <w:rFonts w:eastAsiaTheme="minorEastAsia"/>
          <w:lang w:val="en-US"/>
        </w:rPr>
        <w:t xml:space="preserve"> the </w:t>
      </w:r>
      <w:r w:rsidR="00DA27A8">
        <w:rPr>
          <w:rFonts w:eastAsiaTheme="minorEastAsia"/>
          <w:lang w:val="en-US"/>
        </w:rPr>
        <w:t xml:space="preserve">temperature </w:t>
      </w:r>
      <w:r w:rsidRPr="49329351">
        <w:rPr>
          <w:rFonts w:eastAsiaTheme="minorEastAsia"/>
          <w:lang w:val="en-US"/>
        </w:rPr>
        <w:t xml:space="preserve">margins established </w:t>
      </w:r>
      <w:r w:rsidR="00DA27A8">
        <w:rPr>
          <w:rFonts w:eastAsiaTheme="minorEastAsia"/>
          <w:lang w:val="en-US"/>
        </w:rPr>
        <w:t>in</w:t>
      </w:r>
      <w:r w:rsidRPr="49329351">
        <w:rPr>
          <w:rFonts w:eastAsiaTheme="minorEastAsia"/>
          <w:lang w:val="en-US"/>
        </w:rPr>
        <w:t xml:space="preserve"> the requirements, specifically the R-080 </w:t>
      </w:r>
      <w:r w:rsidR="00C7574A">
        <w:rPr>
          <w:rFonts w:eastAsiaTheme="minorEastAsia"/>
          <w:lang w:val="en-US"/>
        </w:rPr>
        <w:t>requirement</w:t>
      </w:r>
      <w:r w:rsidR="00155C2B">
        <w:rPr>
          <w:rFonts w:eastAsiaTheme="minorEastAsia"/>
          <w:lang w:val="en-US"/>
        </w:rPr>
        <w:t xml:space="preserve"> that specifies that</w:t>
      </w:r>
      <w:r w:rsidRPr="49329351">
        <w:rPr>
          <w:rFonts w:eastAsiaTheme="minorEastAsia"/>
          <w:lang w:val="en-US"/>
        </w:rPr>
        <w:t xml:space="preserve"> the radiometers must be kept at an operational temperature between 11 and 21 degrees</w:t>
      </w:r>
      <w:r w:rsidR="00504AB6">
        <w:rPr>
          <w:rFonts w:eastAsiaTheme="minorEastAsia"/>
          <w:lang w:val="en-US"/>
        </w:rPr>
        <w:t xml:space="preserve"> Celsius</w:t>
      </w:r>
      <w:r w:rsidRPr="49329351">
        <w:rPr>
          <w:rFonts w:eastAsiaTheme="minorEastAsia"/>
          <w:lang w:val="en-US"/>
        </w:rPr>
        <w:t xml:space="preserve">. Thus, it will be possible to </w:t>
      </w:r>
      <w:r w:rsidR="00504AB6">
        <w:rPr>
          <w:rFonts w:eastAsiaTheme="minorEastAsia"/>
          <w:lang w:val="en-US"/>
        </w:rPr>
        <w:t xml:space="preserve">estimate the temperature of the system as a whole on </w:t>
      </w:r>
      <w:r w:rsidRPr="49329351">
        <w:rPr>
          <w:rFonts w:eastAsiaTheme="minorEastAsia"/>
          <w:lang w:val="en-US"/>
        </w:rPr>
        <w:t xml:space="preserve">two </w:t>
      </w:r>
      <w:r w:rsidR="00504AB6">
        <w:rPr>
          <w:rFonts w:eastAsiaTheme="minorEastAsia"/>
          <w:lang w:val="en-US"/>
        </w:rPr>
        <w:t>extreme</w:t>
      </w:r>
      <w:r w:rsidRPr="49329351">
        <w:rPr>
          <w:rFonts w:eastAsiaTheme="minorEastAsia"/>
          <w:lang w:val="en-US"/>
        </w:rPr>
        <w:t xml:space="preserve"> </w:t>
      </w:r>
      <w:r w:rsidR="00BC7C9A">
        <w:rPr>
          <w:rFonts w:eastAsiaTheme="minorEastAsia"/>
          <w:lang w:val="en-US"/>
        </w:rPr>
        <w:t xml:space="preserve">scenarios, </w:t>
      </w:r>
      <w:r w:rsidRPr="49329351">
        <w:rPr>
          <w:rFonts w:eastAsiaTheme="minorEastAsia"/>
          <w:lang w:val="en-US"/>
        </w:rPr>
        <w:t>the hottest and coldest operation conditions</w:t>
      </w:r>
      <w:r w:rsidR="00BC7C9A">
        <w:rPr>
          <w:rFonts w:eastAsiaTheme="minorEastAsia"/>
          <w:lang w:val="en-US"/>
        </w:rPr>
        <w:t xml:space="preserve">, </w:t>
      </w:r>
      <w:r w:rsidR="00897832">
        <w:rPr>
          <w:rFonts w:eastAsiaTheme="minorEastAsia"/>
          <w:lang w:val="en-US"/>
        </w:rPr>
        <w:t>specified</w:t>
      </w:r>
      <w:r w:rsidR="00BC7C9A">
        <w:rPr>
          <w:rFonts w:eastAsiaTheme="minorEastAsia"/>
          <w:lang w:val="en-US"/>
        </w:rPr>
        <w:t xml:space="preserve"> </w:t>
      </w:r>
      <w:r w:rsidR="0092510F">
        <w:rPr>
          <w:rFonts w:eastAsiaTheme="minorEastAsia"/>
          <w:lang w:val="en-US"/>
        </w:rPr>
        <w:t>later on</w:t>
      </w:r>
      <w:r w:rsidR="00897832">
        <w:rPr>
          <w:rFonts w:eastAsiaTheme="minorEastAsia"/>
          <w:lang w:val="en-US"/>
        </w:rPr>
        <w:t xml:space="preserve"> in this text</w:t>
      </w:r>
      <w:r w:rsidR="0092510F">
        <w:rPr>
          <w:rFonts w:eastAsiaTheme="minorEastAsia"/>
          <w:lang w:val="en-US"/>
        </w:rPr>
        <w:t>. Then, i</w:t>
      </w:r>
      <w:r w:rsidRPr="49329351">
        <w:rPr>
          <w:rFonts w:eastAsiaTheme="minorEastAsia"/>
          <w:lang w:val="en-US"/>
        </w:rPr>
        <w:t xml:space="preserve">f the </w:t>
      </w:r>
      <w:r w:rsidR="0092510F">
        <w:rPr>
          <w:rFonts w:eastAsiaTheme="minorEastAsia"/>
          <w:lang w:val="en-US"/>
        </w:rPr>
        <w:t xml:space="preserve">temperature </w:t>
      </w:r>
      <w:r w:rsidRPr="49329351">
        <w:rPr>
          <w:rFonts w:eastAsiaTheme="minorEastAsia"/>
          <w:lang w:val="en-US"/>
        </w:rPr>
        <w:t xml:space="preserve">requirements are not </w:t>
      </w:r>
      <w:r w:rsidR="0092510F">
        <w:rPr>
          <w:rFonts w:eastAsiaTheme="minorEastAsia"/>
          <w:lang w:val="en-US"/>
        </w:rPr>
        <w:t>met,</w:t>
      </w:r>
      <w:r w:rsidRPr="49329351">
        <w:rPr>
          <w:rFonts w:eastAsiaTheme="minorEastAsia"/>
          <w:lang w:val="en-US"/>
        </w:rPr>
        <w:t xml:space="preserve"> </w:t>
      </w:r>
      <w:r w:rsidR="00C73003">
        <w:rPr>
          <w:rFonts w:eastAsiaTheme="minorEastAsia"/>
          <w:lang w:val="en-US"/>
        </w:rPr>
        <w:t xml:space="preserve">the </w:t>
      </w:r>
      <w:r w:rsidRPr="49329351">
        <w:rPr>
          <w:rFonts w:eastAsiaTheme="minorEastAsia"/>
          <w:lang w:val="en-US"/>
        </w:rPr>
        <w:t>actions</w:t>
      </w:r>
      <w:r w:rsidR="00EF7D9E">
        <w:rPr>
          <w:rFonts w:eastAsiaTheme="minorEastAsia"/>
          <w:lang w:val="en-US"/>
        </w:rPr>
        <w:t xml:space="preserve"> </w:t>
      </w:r>
      <w:r w:rsidR="005F4ABF">
        <w:rPr>
          <w:rFonts w:eastAsiaTheme="minorEastAsia"/>
          <w:lang w:val="en-US"/>
        </w:rPr>
        <w:t xml:space="preserve">that </w:t>
      </w:r>
      <w:r w:rsidR="005F4ABF" w:rsidRPr="49329351">
        <w:rPr>
          <w:rFonts w:eastAsiaTheme="minorEastAsia"/>
          <w:lang w:val="en-US"/>
        </w:rPr>
        <w:t>must be taken to achieve them</w:t>
      </w:r>
      <w:r w:rsidR="005F4ABF">
        <w:rPr>
          <w:rFonts w:eastAsiaTheme="minorEastAsia"/>
          <w:lang w:val="en-US"/>
        </w:rPr>
        <w:t xml:space="preserve"> </w:t>
      </w:r>
      <w:r w:rsidR="00EF7D9E">
        <w:rPr>
          <w:rFonts w:eastAsiaTheme="minorEastAsia"/>
          <w:lang w:val="en-US"/>
        </w:rPr>
        <w:t xml:space="preserve">are </w:t>
      </w:r>
      <w:r w:rsidR="005F4ABF">
        <w:rPr>
          <w:rFonts w:eastAsiaTheme="minorEastAsia"/>
          <w:lang w:val="en-US"/>
        </w:rPr>
        <w:t>also explained</w:t>
      </w:r>
      <w:r w:rsidRPr="49329351">
        <w:rPr>
          <w:rFonts w:eastAsiaTheme="minorEastAsia"/>
          <w:lang w:val="en-US"/>
        </w:rPr>
        <w:t xml:space="preserve">. </w:t>
      </w:r>
    </w:p>
    <w:p w14:paraId="376307E2" w14:textId="42EC4375" w:rsidR="00574EA8" w:rsidRPr="00574EA8" w:rsidRDefault="00574EA8" w:rsidP="005A2FBE">
      <w:pPr>
        <w:rPr>
          <w:rFonts w:eastAsiaTheme="minorEastAsia"/>
          <w:lang w:val="en-US"/>
        </w:rPr>
      </w:pPr>
      <w:r w:rsidRPr="49329351">
        <w:rPr>
          <w:rFonts w:eastAsiaTheme="minorEastAsia"/>
          <w:lang w:val="en-US"/>
        </w:rPr>
        <w:t xml:space="preserve">The external faces of the spacecraft </w:t>
      </w:r>
      <w:r w:rsidR="00615DFD">
        <w:rPr>
          <w:rFonts w:eastAsiaTheme="minorEastAsia"/>
          <w:lang w:val="en-US"/>
        </w:rPr>
        <w:t xml:space="preserve">that enclose the satellite </w:t>
      </w:r>
      <w:r w:rsidRPr="49329351">
        <w:rPr>
          <w:rFonts w:eastAsiaTheme="minorEastAsia"/>
          <w:lang w:val="en-US"/>
        </w:rPr>
        <w:t xml:space="preserve">are the boundary conditions with the </w:t>
      </w:r>
      <w:r w:rsidR="00986857">
        <w:rPr>
          <w:rFonts w:eastAsiaTheme="minorEastAsia"/>
          <w:lang w:val="en-US"/>
        </w:rPr>
        <w:t xml:space="preserve">outer </w:t>
      </w:r>
      <w:r w:rsidRPr="49329351">
        <w:rPr>
          <w:rFonts w:eastAsiaTheme="minorEastAsia"/>
          <w:lang w:val="en-US"/>
        </w:rPr>
        <w:t>environment and therefore control the average temperature</w:t>
      </w:r>
      <w:r w:rsidR="00F77CB3">
        <w:rPr>
          <w:rFonts w:eastAsiaTheme="minorEastAsia"/>
          <w:lang w:val="en-US"/>
        </w:rPr>
        <w:t xml:space="preserve"> of the system</w:t>
      </w:r>
      <w:r w:rsidRPr="49329351">
        <w:rPr>
          <w:rFonts w:eastAsiaTheme="minorEastAsia"/>
          <w:lang w:val="en-US"/>
        </w:rPr>
        <w:t xml:space="preserve">. </w:t>
      </w:r>
      <w:r w:rsidR="005A5CC6">
        <w:rPr>
          <w:rFonts w:eastAsiaTheme="minorEastAsia"/>
          <w:lang w:val="en-US"/>
        </w:rPr>
        <w:t xml:space="preserve">Hence, </w:t>
      </w:r>
      <w:r w:rsidRPr="49329351">
        <w:rPr>
          <w:rFonts w:eastAsiaTheme="minorEastAsia"/>
          <w:lang w:val="en-US"/>
        </w:rPr>
        <w:t xml:space="preserve">both its orientation in relation to the main sources of </w:t>
      </w:r>
      <w:r w:rsidR="005A5CC6">
        <w:rPr>
          <w:rFonts w:eastAsiaTheme="minorEastAsia"/>
          <w:lang w:val="en-US"/>
        </w:rPr>
        <w:t>heat</w:t>
      </w:r>
      <w:r w:rsidRPr="49329351">
        <w:rPr>
          <w:rFonts w:eastAsiaTheme="minorEastAsia"/>
          <w:lang w:val="en-US"/>
        </w:rPr>
        <w:t xml:space="preserve"> and its thermal properties will be </w:t>
      </w:r>
      <w:r w:rsidR="005A5CC6">
        <w:rPr>
          <w:rFonts w:eastAsiaTheme="minorEastAsia"/>
          <w:lang w:val="en-US"/>
        </w:rPr>
        <w:t xml:space="preserve">a key </w:t>
      </w:r>
      <w:r w:rsidRPr="49329351">
        <w:rPr>
          <w:rFonts w:eastAsiaTheme="minorEastAsia"/>
          <w:lang w:val="en-US"/>
        </w:rPr>
        <w:t xml:space="preserve">factor when </w:t>
      </w:r>
      <w:r w:rsidR="005A5CC6">
        <w:rPr>
          <w:rFonts w:eastAsiaTheme="minorEastAsia"/>
          <w:lang w:val="en-US"/>
        </w:rPr>
        <w:t xml:space="preserve">carrying </w:t>
      </w:r>
      <w:r w:rsidRPr="49329351">
        <w:rPr>
          <w:rFonts w:eastAsiaTheme="minorEastAsia"/>
          <w:lang w:val="en-US"/>
        </w:rPr>
        <w:t xml:space="preserve">the thermal balance. Surface finishes </w:t>
      </w:r>
      <w:r w:rsidR="000C662F">
        <w:rPr>
          <w:rFonts w:eastAsiaTheme="minorEastAsia"/>
          <w:lang w:val="en-US"/>
        </w:rPr>
        <w:t>are</w:t>
      </w:r>
      <w:r w:rsidRPr="49329351">
        <w:rPr>
          <w:rFonts w:eastAsiaTheme="minorEastAsia"/>
          <w:lang w:val="en-US"/>
        </w:rPr>
        <w:t xml:space="preserve"> </w:t>
      </w:r>
      <w:r w:rsidR="000C662F">
        <w:rPr>
          <w:rFonts w:eastAsiaTheme="minorEastAsia"/>
          <w:lang w:val="en-US"/>
        </w:rPr>
        <w:t xml:space="preserve">to </w:t>
      </w:r>
      <w:r w:rsidRPr="49329351">
        <w:rPr>
          <w:rFonts w:eastAsiaTheme="minorEastAsia"/>
          <w:lang w:val="en-US"/>
        </w:rPr>
        <w:t xml:space="preserve">be applied, </w:t>
      </w:r>
      <w:r w:rsidR="00720C2E">
        <w:rPr>
          <w:rFonts w:eastAsiaTheme="minorEastAsia"/>
          <w:lang w:val="en-US"/>
        </w:rPr>
        <w:t xml:space="preserve">so </w:t>
      </w:r>
      <w:r w:rsidR="00720C2E" w:rsidRPr="49329351">
        <w:rPr>
          <w:rFonts w:eastAsiaTheme="minorEastAsia"/>
          <w:lang w:val="en-US"/>
        </w:rPr>
        <w:t xml:space="preserve">emissivity and absorptivity </w:t>
      </w:r>
      <w:r w:rsidR="000C2A62">
        <w:rPr>
          <w:rFonts w:eastAsiaTheme="minorEastAsia"/>
          <w:lang w:val="en-US"/>
        </w:rPr>
        <w:t>of which</w:t>
      </w:r>
      <w:r w:rsidRPr="49329351">
        <w:rPr>
          <w:rFonts w:eastAsiaTheme="minorEastAsia"/>
          <w:lang w:val="en-US"/>
        </w:rPr>
        <w:t xml:space="preserve"> will affect the energy </w:t>
      </w:r>
      <w:r w:rsidR="00CF7FEC" w:rsidRPr="49329351">
        <w:rPr>
          <w:rFonts w:eastAsiaTheme="minorEastAsia"/>
          <w:lang w:val="en-US"/>
        </w:rPr>
        <w:t xml:space="preserve">emitted </w:t>
      </w:r>
      <w:r w:rsidR="00CF7FEC">
        <w:rPr>
          <w:rFonts w:eastAsiaTheme="minorEastAsia"/>
          <w:lang w:val="en-US"/>
        </w:rPr>
        <w:t xml:space="preserve">and </w:t>
      </w:r>
      <w:r w:rsidRPr="49329351">
        <w:rPr>
          <w:rFonts w:eastAsiaTheme="minorEastAsia"/>
          <w:lang w:val="en-US"/>
        </w:rPr>
        <w:t xml:space="preserve">absorbed </w:t>
      </w:r>
      <w:r w:rsidR="00817A89">
        <w:rPr>
          <w:rFonts w:eastAsiaTheme="minorEastAsia"/>
          <w:lang w:val="en-US"/>
        </w:rPr>
        <w:t>into the satellite</w:t>
      </w:r>
      <w:r w:rsidRPr="49329351">
        <w:rPr>
          <w:rFonts w:eastAsiaTheme="minorEastAsia"/>
          <w:lang w:val="en-US"/>
        </w:rPr>
        <w:t>.</w:t>
      </w:r>
    </w:p>
    <w:p w14:paraId="6D3231DB" w14:textId="3E390B17" w:rsidR="00574EA8" w:rsidRPr="00574EA8" w:rsidRDefault="00574EA8" w:rsidP="00E36F61">
      <w:pPr>
        <w:spacing w:after="0"/>
        <w:rPr>
          <w:rFonts w:eastAsiaTheme="minorEastAsia"/>
          <w:lang w:val="en-US"/>
        </w:rPr>
      </w:pPr>
      <w:r w:rsidRPr="49329351">
        <w:rPr>
          <w:rFonts w:eastAsiaTheme="minorEastAsia"/>
          <w:lang w:val="en-US"/>
        </w:rPr>
        <w:t xml:space="preserve">The </w:t>
      </w:r>
      <w:r w:rsidR="002126AC">
        <w:rPr>
          <w:rFonts w:eastAsiaTheme="minorEastAsia"/>
          <w:lang w:val="en-US"/>
        </w:rPr>
        <w:t xml:space="preserve">space </w:t>
      </w:r>
      <w:r w:rsidRPr="49329351">
        <w:rPr>
          <w:rFonts w:eastAsiaTheme="minorEastAsia"/>
          <w:lang w:val="en-US"/>
        </w:rPr>
        <w:t xml:space="preserve">environment is </w:t>
      </w:r>
      <w:r w:rsidR="002126AC">
        <w:rPr>
          <w:rFonts w:eastAsiaTheme="minorEastAsia"/>
          <w:lang w:val="en-US"/>
        </w:rPr>
        <w:t>an</w:t>
      </w:r>
      <w:r w:rsidRPr="49329351">
        <w:rPr>
          <w:rFonts w:eastAsiaTheme="minorEastAsia"/>
          <w:lang w:val="en-US"/>
        </w:rPr>
        <w:t>other factor that play</w:t>
      </w:r>
      <w:r w:rsidR="002126AC">
        <w:rPr>
          <w:rFonts w:eastAsiaTheme="minorEastAsia"/>
          <w:lang w:val="en-US"/>
        </w:rPr>
        <w:t>s</w:t>
      </w:r>
      <w:r w:rsidRPr="49329351">
        <w:rPr>
          <w:rFonts w:eastAsiaTheme="minorEastAsia"/>
          <w:lang w:val="en-US"/>
        </w:rPr>
        <w:t xml:space="preserve"> an important role in the thermal balance, which </w:t>
      </w:r>
      <w:r w:rsidR="00501DC5">
        <w:rPr>
          <w:rFonts w:eastAsiaTheme="minorEastAsia"/>
          <w:lang w:val="en-US"/>
        </w:rPr>
        <w:t>is mainly determined</w:t>
      </w:r>
      <w:r w:rsidRPr="49329351">
        <w:rPr>
          <w:rFonts w:eastAsiaTheme="minorEastAsia"/>
          <w:lang w:val="en-US"/>
        </w:rPr>
        <w:t xml:space="preserve"> by the spacecraft orbit. In this mission, the satellite is in a </w:t>
      </w:r>
      <w:r w:rsidR="006575D6">
        <w:rPr>
          <w:rFonts w:eastAsiaTheme="minorEastAsia"/>
          <w:lang w:val="en-US"/>
        </w:rPr>
        <w:t>Sun</w:t>
      </w:r>
      <w:r w:rsidRPr="49329351">
        <w:rPr>
          <w:rFonts w:eastAsiaTheme="minorEastAsia"/>
          <w:lang w:val="en-US"/>
        </w:rPr>
        <w:t>-</w:t>
      </w:r>
      <w:r w:rsidR="00501DC5">
        <w:rPr>
          <w:rFonts w:eastAsiaTheme="minorEastAsia"/>
          <w:lang w:val="en-US"/>
        </w:rPr>
        <w:t>s</w:t>
      </w:r>
      <w:r w:rsidRPr="49329351">
        <w:rPr>
          <w:rFonts w:eastAsiaTheme="minorEastAsia"/>
          <w:lang w:val="en-US"/>
        </w:rPr>
        <w:t>ynchronous</w:t>
      </w:r>
      <w:r w:rsidR="00564B9C">
        <w:rPr>
          <w:rFonts w:eastAsiaTheme="minorEastAsia"/>
          <w:lang w:val="en-US"/>
        </w:rPr>
        <w:t xml:space="preserve"> d</w:t>
      </w:r>
      <w:r w:rsidR="00564B9C" w:rsidRPr="49329351">
        <w:rPr>
          <w:rFonts w:eastAsiaTheme="minorEastAsia"/>
          <w:lang w:val="en-US"/>
        </w:rPr>
        <w:t xml:space="preserve">usk-dawn </w:t>
      </w:r>
      <w:r w:rsidRPr="49329351">
        <w:rPr>
          <w:rFonts w:eastAsiaTheme="minorEastAsia"/>
          <w:lang w:val="en-US"/>
        </w:rPr>
        <w:t>orbit</w:t>
      </w:r>
      <w:r w:rsidR="00564B9C">
        <w:rPr>
          <w:rFonts w:eastAsiaTheme="minorEastAsia"/>
          <w:lang w:val="en-US"/>
        </w:rPr>
        <w:t>,</w:t>
      </w:r>
      <w:r w:rsidRPr="49329351">
        <w:rPr>
          <w:rFonts w:eastAsiaTheme="minorEastAsia"/>
          <w:lang w:val="en-US"/>
        </w:rPr>
        <w:t xml:space="preserve"> with an inclination of 97.6 degrees.</w:t>
      </w:r>
      <w:r w:rsidR="00F33AEF">
        <w:rPr>
          <w:rFonts w:eastAsiaTheme="minorEastAsia"/>
          <w:lang w:val="en-US"/>
        </w:rPr>
        <w:t xml:space="preserve"> As</w:t>
      </w:r>
      <w:r w:rsidRPr="49329351">
        <w:rPr>
          <w:rFonts w:eastAsiaTheme="minorEastAsia"/>
          <w:lang w:val="en-US"/>
        </w:rPr>
        <w:t xml:space="preserve"> the spacecraft will always maintain a constant orientation to the Sun, </w:t>
      </w:r>
      <w:r w:rsidR="00C47590">
        <w:rPr>
          <w:rFonts w:eastAsiaTheme="minorEastAsia"/>
          <w:lang w:val="en-US"/>
        </w:rPr>
        <w:t>along</w:t>
      </w:r>
      <w:r w:rsidRPr="49329351">
        <w:rPr>
          <w:rFonts w:eastAsiaTheme="minorEastAsia"/>
          <w:lang w:val="en-US"/>
        </w:rPr>
        <w:t xml:space="preserve"> with the fact that there will </w:t>
      </w:r>
      <w:r w:rsidR="00C47590">
        <w:rPr>
          <w:rFonts w:eastAsiaTheme="minorEastAsia"/>
          <w:lang w:val="en-US"/>
        </w:rPr>
        <w:t xml:space="preserve">not </w:t>
      </w:r>
      <w:r w:rsidRPr="49329351">
        <w:rPr>
          <w:rFonts w:eastAsiaTheme="minorEastAsia"/>
          <w:lang w:val="en-US"/>
        </w:rPr>
        <w:t xml:space="preserve">be eclipse </w:t>
      </w:r>
      <w:r w:rsidR="002D6CCA">
        <w:rPr>
          <w:rFonts w:eastAsiaTheme="minorEastAsia"/>
          <w:lang w:val="en-US"/>
        </w:rPr>
        <w:t>periods</w:t>
      </w:r>
      <w:r w:rsidRPr="49329351">
        <w:rPr>
          <w:rFonts w:eastAsiaTheme="minorEastAsia"/>
          <w:lang w:val="en-US"/>
        </w:rPr>
        <w:t xml:space="preserve">, </w:t>
      </w:r>
      <w:r w:rsidR="002D6CCA">
        <w:rPr>
          <w:rFonts w:eastAsiaTheme="minorEastAsia"/>
          <w:lang w:val="en-US"/>
        </w:rPr>
        <w:t xml:space="preserve">it all </w:t>
      </w:r>
      <w:r w:rsidRPr="49329351">
        <w:rPr>
          <w:rFonts w:eastAsiaTheme="minorEastAsia"/>
          <w:lang w:val="en-US"/>
        </w:rPr>
        <w:t xml:space="preserve">makes the temperature profile of the spacecraft very stable. However, these 7.6 degrees of deviation with respect to the polar orbit will make it necessary to apply view factors </w:t>
      </w:r>
      <w:r w:rsidR="00B6758F">
        <w:rPr>
          <w:rFonts w:eastAsiaTheme="minorEastAsia"/>
          <w:lang w:val="en-US"/>
        </w:rPr>
        <w:t>to take into account</w:t>
      </w:r>
      <w:r w:rsidRPr="49329351">
        <w:rPr>
          <w:rFonts w:eastAsiaTheme="minorEastAsia"/>
          <w:lang w:val="en-US"/>
        </w:rPr>
        <w:t xml:space="preserve"> the angle of incidence of the Sun.</w:t>
      </w:r>
    </w:p>
    <w:p w14:paraId="64243871" w14:textId="4CEA5916" w:rsidR="00574EA8" w:rsidRPr="00FD2B29" w:rsidRDefault="00574EA8" w:rsidP="009A5CFA">
      <w:pPr>
        <w:spacing w:after="0"/>
        <w:rPr>
          <w:lang w:val="en-US"/>
        </w:rPr>
      </w:pPr>
    </w:p>
    <w:p w14:paraId="5C9620D0" w14:textId="56A26C6C" w:rsidR="00574EA8" w:rsidRPr="00F702F1" w:rsidRDefault="008C77DE" w:rsidP="009F432E">
      <w:pPr>
        <w:pStyle w:val="Ttulo4"/>
        <w:rPr>
          <w:i/>
          <w:lang w:val="en-US"/>
        </w:rPr>
      </w:pPr>
      <w:r w:rsidRPr="00F702F1">
        <w:rPr>
          <w:i/>
          <w:lang w:val="en-US"/>
        </w:rPr>
        <w:t>Spacecraft</w:t>
      </w:r>
      <w:r w:rsidR="009F432E" w:rsidRPr="00F702F1">
        <w:rPr>
          <w:i/>
          <w:sz w:val="24"/>
          <w:szCs w:val="24"/>
          <w:lang w:val="en-US"/>
        </w:rPr>
        <w:t xml:space="preserve"> </w:t>
      </w:r>
      <w:r w:rsidR="00CA2F3C" w:rsidRPr="00F702F1">
        <w:rPr>
          <w:i/>
          <w:sz w:val="24"/>
          <w:szCs w:val="24"/>
          <w:lang w:val="en-US"/>
        </w:rPr>
        <w:t>attitude</w:t>
      </w:r>
      <w:r w:rsidR="009F432E" w:rsidRPr="00F702F1">
        <w:rPr>
          <w:i/>
          <w:sz w:val="24"/>
          <w:szCs w:val="24"/>
          <w:lang w:val="en-US"/>
        </w:rPr>
        <w:t xml:space="preserve"> and incidence areas</w:t>
      </w:r>
    </w:p>
    <w:p w14:paraId="09142035" w14:textId="671A1547" w:rsidR="00574EA8" w:rsidRDefault="00574EA8" w:rsidP="009A5CFA">
      <w:pPr>
        <w:spacing w:after="0"/>
        <w:rPr>
          <w:lang w:val="en-US"/>
        </w:rPr>
      </w:pPr>
    </w:p>
    <w:p w14:paraId="731EC143" w14:textId="3389C70B" w:rsidR="003E215B" w:rsidRPr="003E215B" w:rsidRDefault="003E215B" w:rsidP="49329351">
      <w:pPr>
        <w:rPr>
          <w:rFonts w:eastAsiaTheme="minorEastAsia"/>
          <w:lang w:val="en-US"/>
        </w:rPr>
      </w:pPr>
      <w:r w:rsidRPr="49329351">
        <w:rPr>
          <w:rFonts w:eastAsiaTheme="minorEastAsia"/>
          <w:lang w:val="en-US"/>
        </w:rPr>
        <w:t xml:space="preserve">As </w:t>
      </w:r>
      <w:r w:rsidR="008D0DD7">
        <w:rPr>
          <w:rFonts w:eastAsiaTheme="minorEastAsia"/>
          <w:lang w:val="en-US"/>
        </w:rPr>
        <w:t>aforementioned</w:t>
      </w:r>
      <w:r w:rsidRPr="49329351">
        <w:rPr>
          <w:rFonts w:eastAsiaTheme="minorEastAsia"/>
          <w:lang w:val="en-US"/>
        </w:rPr>
        <w:t>, the external face</w:t>
      </w:r>
      <w:r w:rsidR="009646DA" w:rsidRPr="49329351">
        <w:rPr>
          <w:rFonts w:eastAsiaTheme="minorEastAsia"/>
          <w:lang w:val="en-US"/>
        </w:rPr>
        <w:t>s</w:t>
      </w:r>
      <w:r w:rsidRPr="49329351">
        <w:rPr>
          <w:rFonts w:eastAsiaTheme="minorEastAsia"/>
          <w:lang w:val="en-US"/>
        </w:rPr>
        <w:t xml:space="preserve"> of the spacecraft and </w:t>
      </w:r>
      <w:r w:rsidR="009646DA" w:rsidRPr="49329351">
        <w:rPr>
          <w:rFonts w:eastAsiaTheme="minorEastAsia"/>
          <w:lang w:val="en-US"/>
        </w:rPr>
        <w:t>their</w:t>
      </w:r>
      <w:r w:rsidRPr="49329351">
        <w:rPr>
          <w:rFonts w:eastAsiaTheme="minorEastAsia"/>
          <w:lang w:val="en-US"/>
        </w:rPr>
        <w:t xml:space="preserve"> orientation </w:t>
      </w:r>
      <w:r w:rsidR="00823C12">
        <w:rPr>
          <w:rFonts w:eastAsiaTheme="minorEastAsia"/>
          <w:lang w:val="en-US"/>
        </w:rPr>
        <w:t>are</w:t>
      </w:r>
      <w:r w:rsidRPr="49329351">
        <w:rPr>
          <w:rFonts w:eastAsiaTheme="minorEastAsia"/>
          <w:lang w:val="en-US"/>
        </w:rPr>
        <w:t xml:space="preserve"> very important for the thermal balance. </w:t>
      </w:r>
      <w:r w:rsidR="00697444" w:rsidRPr="00403A00">
        <w:fldChar w:fldCharType="begin"/>
      </w:r>
      <w:r w:rsidR="00697444" w:rsidRPr="00403A00">
        <w:rPr>
          <w:rFonts w:eastAsiaTheme="minorEastAsia"/>
          <w:lang w:val="en-US"/>
        </w:rPr>
        <w:instrText xml:space="preserve"> REF _Ref61018038 \h </w:instrText>
      </w:r>
      <w:r w:rsidR="00403A00" w:rsidRPr="00B61E6F">
        <w:rPr>
          <w:lang w:val="en-US"/>
        </w:rPr>
        <w:instrText xml:space="preserve"> \* MERGEFORMAT </w:instrText>
      </w:r>
      <w:r w:rsidR="00697444" w:rsidRPr="00403A00">
        <w:fldChar w:fldCharType="separate"/>
      </w:r>
      <w:r w:rsidR="00626EB2" w:rsidRPr="00626EB2">
        <w:rPr>
          <w:lang w:val="en-US"/>
        </w:rPr>
        <w:t xml:space="preserve">Figure </w:t>
      </w:r>
      <w:r w:rsidR="00626EB2" w:rsidRPr="00626EB2">
        <w:rPr>
          <w:noProof/>
          <w:lang w:val="en-US"/>
        </w:rPr>
        <w:t>5.5.1</w:t>
      </w:r>
      <w:r w:rsidR="00697444" w:rsidRPr="00403A00">
        <w:fldChar w:fldCharType="end"/>
      </w:r>
      <w:r w:rsidRPr="49329351">
        <w:rPr>
          <w:rFonts w:eastAsiaTheme="minorEastAsia"/>
          <w:lang w:val="en-US"/>
        </w:rPr>
        <w:t xml:space="preserve"> shows a representation of the spacecraft, a </w:t>
      </w:r>
      <w:r w:rsidR="0074277E" w:rsidRPr="49329351">
        <w:rPr>
          <w:rFonts w:eastAsiaTheme="minorEastAsia"/>
          <w:lang w:val="en-US"/>
        </w:rPr>
        <w:t xml:space="preserve">6U </w:t>
      </w:r>
      <w:r w:rsidRPr="49329351">
        <w:rPr>
          <w:rFonts w:eastAsiaTheme="minorEastAsia"/>
          <w:lang w:val="en-US"/>
        </w:rPr>
        <w:t xml:space="preserve">CubeSat, with </w:t>
      </w:r>
      <w:r w:rsidR="007C64C6">
        <w:rPr>
          <w:rFonts w:eastAsiaTheme="minorEastAsia"/>
          <w:lang w:val="en-US"/>
        </w:rPr>
        <w:t xml:space="preserve">its </w:t>
      </w:r>
      <w:r w:rsidRPr="49329351">
        <w:rPr>
          <w:rFonts w:eastAsiaTheme="minorEastAsia"/>
          <w:lang w:val="en-US"/>
        </w:rPr>
        <w:t xml:space="preserve">areas </w:t>
      </w:r>
      <w:r w:rsidR="007C64C6">
        <w:rPr>
          <w:rFonts w:eastAsiaTheme="minorEastAsia"/>
          <w:lang w:val="en-US"/>
        </w:rPr>
        <w:t>dimensions</w:t>
      </w:r>
      <w:r w:rsidRPr="49329351">
        <w:rPr>
          <w:rFonts w:eastAsiaTheme="minorEastAsia"/>
          <w:lang w:val="en-US"/>
        </w:rPr>
        <w:t xml:space="preserve"> set by the standard. </w:t>
      </w:r>
    </w:p>
    <w:p w14:paraId="265C31A6" w14:textId="2CE2F4CE" w:rsidR="00E8450B" w:rsidRPr="00E8450B" w:rsidRDefault="00F0484D" w:rsidP="00B708A3">
      <w:pPr>
        <w:ind w:right="3923"/>
        <w:rPr>
          <w:rFonts w:eastAsiaTheme="minorEastAsia"/>
          <w:lang w:val="en-US"/>
        </w:rPr>
      </w:pPr>
      <w:r>
        <w:rPr>
          <w:noProof/>
        </w:rPr>
        <mc:AlternateContent>
          <mc:Choice Requires="wps">
            <w:drawing>
              <wp:anchor distT="0" distB="0" distL="114300" distR="114300" simplePos="0" relativeHeight="251658241" behindDoc="0" locked="0" layoutInCell="1" allowOverlap="1" wp14:anchorId="4AA8F06B" wp14:editId="14E406CF">
                <wp:simplePos x="0" y="0"/>
                <wp:positionH relativeFrom="column">
                  <wp:posOffset>3630930</wp:posOffset>
                </wp:positionH>
                <wp:positionV relativeFrom="paragraph">
                  <wp:posOffset>1831348</wp:posOffset>
                </wp:positionV>
                <wp:extent cx="2178050" cy="635"/>
                <wp:effectExtent l="0" t="0" r="0" b="0"/>
                <wp:wrapThrough wrapText="bothSides">
                  <wp:wrapPolygon edited="0">
                    <wp:start x="0" y="0"/>
                    <wp:lineTo x="0" y="20282"/>
                    <wp:lineTo x="21348" y="20282"/>
                    <wp:lineTo x="21348" y="0"/>
                    <wp:lineTo x="0" y="0"/>
                  </wp:wrapPolygon>
                </wp:wrapThrough>
                <wp:docPr id="670441194" name="Title"/>
                <wp:cNvGraphicFramePr/>
                <a:graphic xmlns:a="http://schemas.openxmlformats.org/drawingml/2006/main">
                  <a:graphicData uri="http://schemas.microsoft.com/office/word/2010/wordprocessingShape">
                    <wps:wsp>
                      <wps:cNvSpPr txBox="1"/>
                      <wps:spPr>
                        <a:xfrm>
                          <a:off x="0" y="0"/>
                          <a:ext cx="2178050" cy="635"/>
                        </a:xfrm>
                        <a:prstGeom prst="rect">
                          <a:avLst/>
                        </a:prstGeom>
                        <a:solidFill>
                          <a:prstClr val="white"/>
                        </a:solidFill>
                        <a:ln>
                          <a:noFill/>
                        </a:ln>
                      </wps:spPr>
                      <wps:txbx>
                        <w:txbxContent>
                          <w:p w14:paraId="3B8B852B" w14:textId="1FADA005" w:rsidR="00C44133" w:rsidRPr="000B66E4" w:rsidRDefault="00C44133" w:rsidP="000B66E4">
                            <w:pPr>
                              <w:pStyle w:val="Descripcin"/>
                              <w:jc w:val="center"/>
                              <w:rPr>
                                <w:noProof/>
                                <w:lang w:val="en-US"/>
                              </w:rPr>
                            </w:pPr>
                            <w:bookmarkStart w:id="39" w:name="_Ref61018038"/>
                            <w:bookmarkStart w:id="40" w:name="_Ref61094323"/>
                            <w:r w:rsidRPr="00880370">
                              <w:rPr>
                                <w:b/>
                                <w:bCs/>
                                <w:lang w:val="en-US"/>
                              </w:rPr>
                              <w:t xml:space="preserve">Figure </w:t>
                            </w:r>
                            <w:r w:rsidR="00B61E6F">
                              <w:rPr>
                                <w:b/>
                                <w:bCs/>
                                <w:lang w:val="en-US"/>
                              </w:rPr>
                              <w:fldChar w:fldCharType="begin"/>
                            </w:r>
                            <w:r w:rsidR="00B61E6F">
                              <w:rPr>
                                <w:b/>
                                <w:bCs/>
                                <w:lang w:val="en-US"/>
                              </w:rPr>
                              <w:instrText xml:space="preserve"> STYLEREF 2 \s </w:instrText>
                            </w:r>
                            <w:r w:rsidR="00B61E6F">
                              <w:rPr>
                                <w:b/>
                                <w:bCs/>
                                <w:lang w:val="en-US"/>
                              </w:rPr>
                              <w:fldChar w:fldCharType="separate"/>
                            </w:r>
                            <w:r w:rsidR="00B61E6F">
                              <w:rPr>
                                <w:b/>
                                <w:bCs/>
                                <w:noProof/>
                                <w:lang w:val="en-US"/>
                              </w:rPr>
                              <w:t>5.5</w:t>
                            </w:r>
                            <w:r w:rsidR="00B61E6F">
                              <w:rPr>
                                <w:b/>
                                <w:bCs/>
                                <w:lang w:val="en-US"/>
                              </w:rPr>
                              <w:fldChar w:fldCharType="end"/>
                            </w:r>
                            <w:r w:rsidR="00B61E6F">
                              <w:rPr>
                                <w:b/>
                                <w:bCs/>
                                <w:lang w:val="en-US"/>
                              </w:rPr>
                              <w:t>.</w:t>
                            </w:r>
                            <w:r w:rsidR="00B61E6F">
                              <w:rPr>
                                <w:b/>
                                <w:bCs/>
                                <w:lang w:val="en-US"/>
                              </w:rPr>
                              <w:fldChar w:fldCharType="begin"/>
                            </w:r>
                            <w:r w:rsidR="00B61E6F">
                              <w:rPr>
                                <w:b/>
                                <w:bCs/>
                                <w:lang w:val="en-US"/>
                              </w:rPr>
                              <w:instrText xml:space="preserve"> SEQ Figure \* ARABIC \s 2 </w:instrText>
                            </w:r>
                            <w:r w:rsidR="00B61E6F">
                              <w:rPr>
                                <w:b/>
                                <w:bCs/>
                                <w:lang w:val="en-US"/>
                              </w:rPr>
                              <w:fldChar w:fldCharType="separate"/>
                            </w:r>
                            <w:r w:rsidR="00B61E6F">
                              <w:rPr>
                                <w:b/>
                                <w:bCs/>
                                <w:noProof/>
                                <w:lang w:val="en-US"/>
                              </w:rPr>
                              <w:t>1</w:t>
                            </w:r>
                            <w:r w:rsidR="00B61E6F">
                              <w:rPr>
                                <w:b/>
                                <w:bCs/>
                                <w:lang w:val="en-US"/>
                              </w:rPr>
                              <w:fldChar w:fldCharType="end"/>
                            </w:r>
                            <w:bookmarkEnd w:id="39"/>
                            <w:r w:rsidR="00880370">
                              <w:rPr>
                                <w:lang w:val="en-US"/>
                              </w:rPr>
                              <w:t>:</w:t>
                            </w:r>
                            <w:r w:rsidRPr="000B66E4">
                              <w:rPr>
                                <w:lang w:val="en-US"/>
                              </w:rPr>
                              <w:t xml:space="preserve"> 6U </w:t>
                            </w:r>
                            <w:r w:rsidR="00961E19">
                              <w:rPr>
                                <w:lang w:val="en-US"/>
                              </w:rPr>
                              <w:t>CubeSat</w:t>
                            </w:r>
                            <w:r w:rsidRPr="000B66E4">
                              <w:rPr>
                                <w:lang w:val="en-US"/>
                              </w:rPr>
                              <w:t xml:space="preserve"> representation: face di</w:t>
                            </w:r>
                            <w:r>
                              <w:rPr>
                                <w:lang w:val="en-US"/>
                              </w:rPr>
                              <w:t>mensions.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8F06B" id="Title" o:spid="_x0000_s1031" type="#_x0000_t202" style="position:absolute;left:0;text-align:left;margin-left:285.9pt;margin-top:144.2pt;width:171.5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" stroked="f">
                <v:textbox style="mso-fit-shape-to-text:t" inset="0,0,0,0">
                  <w:txbxContent>
                    <w:p w14:paraId="3B8B852B" w14:textId="1FADA005" w:rsidR="00C44133" w:rsidRPr="000B66E4" w:rsidRDefault="00C44133" w:rsidP="000B66E4">
                      <w:pPr>
                        <w:pStyle w:val="Descripcin"/>
                        <w:jc w:val="center"/>
                        <w:rPr>
                          <w:noProof/>
                          <w:lang w:val="en-US"/>
                        </w:rPr>
                      </w:pPr>
                      <w:bookmarkStart w:id="41" w:name="_Ref61018038"/>
                      <w:bookmarkStart w:id="42" w:name="_Ref61094323"/>
                      <w:r w:rsidRPr="00880370">
                        <w:rPr>
                          <w:b/>
                          <w:bCs/>
                          <w:lang w:val="en-US"/>
                        </w:rPr>
                        <w:t xml:space="preserve">Figure </w:t>
                      </w:r>
                      <w:r w:rsidR="00B61E6F">
                        <w:rPr>
                          <w:b/>
                          <w:bCs/>
                          <w:lang w:val="en-US"/>
                        </w:rPr>
                        <w:fldChar w:fldCharType="begin"/>
                      </w:r>
                      <w:r w:rsidR="00B61E6F">
                        <w:rPr>
                          <w:b/>
                          <w:bCs/>
                          <w:lang w:val="en-US"/>
                        </w:rPr>
                        <w:instrText xml:space="preserve"> STYLEREF 2 \s </w:instrText>
                      </w:r>
                      <w:r w:rsidR="00B61E6F">
                        <w:rPr>
                          <w:b/>
                          <w:bCs/>
                          <w:lang w:val="en-US"/>
                        </w:rPr>
                        <w:fldChar w:fldCharType="separate"/>
                      </w:r>
                      <w:r w:rsidR="00B61E6F">
                        <w:rPr>
                          <w:b/>
                          <w:bCs/>
                          <w:noProof/>
                          <w:lang w:val="en-US"/>
                        </w:rPr>
                        <w:t>5.5</w:t>
                      </w:r>
                      <w:r w:rsidR="00B61E6F">
                        <w:rPr>
                          <w:b/>
                          <w:bCs/>
                          <w:lang w:val="en-US"/>
                        </w:rPr>
                        <w:fldChar w:fldCharType="end"/>
                      </w:r>
                      <w:r w:rsidR="00B61E6F">
                        <w:rPr>
                          <w:b/>
                          <w:bCs/>
                          <w:lang w:val="en-US"/>
                        </w:rPr>
                        <w:t>.</w:t>
                      </w:r>
                      <w:r w:rsidR="00B61E6F">
                        <w:rPr>
                          <w:b/>
                          <w:bCs/>
                          <w:lang w:val="en-US"/>
                        </w:rPr>
                        <w:fldChar w:fldCharType="begin"/>
                      </w:r>
                      <w:r w:rsidR="00B61E6F">
                        <w:rPr>
                          <w:b/>
                          <w:bCs/>
                          <w:lang w:val="en-US"/>
                        </w:rPr>
                        <w:instrText xml:space="preserve"> SEQ Figure \* ARABIC \s 2 </w:instrText>
                      </w:r>
                      <w:r w:rsidR="00B61E6F">
                        <w:rPr>
                          <w:b/>
                          <w:bCs/>
                          <w:lang w:val="en-US"/>
                        </w:rPr>
                        <w:fldChar w:fldCharType="separate"/>
                      </w:r>
                      <w:r w:rsidR="00B61E6F">
                        <w:rPr>
                          <w:b/>
                          <w:bCs/>
                          <w:noProof/>
                          <w:lang w:val="en-US"/>
                        </w:rPr>
                        <w:t>1</w:t>
                      </w:r>
                      <w:r w:rsidR="00B61E6F">
                        <w:rPr>
                          <w:b/>
                          <w:bCs/>
                          <w:lang w:val="en-US"/>
                        </w:rPr>
                        <w:fldChar w:fldCharType="end"/>
                      </w:r>
                      <w:bookmarkEnd w:id="41"/>
                      <w:r w:rsidR="00880370">
                        <w:rPr>
                          <w:lang w:val="en-US"/>
                        </w:rPr>
                        <w:t>:</w:t>
                      </w:r>
                      <w:r w:rsidRPr="000B66E4">
                        <w:rPr>
                          <w:lang w:val="en-US"/>
                        </w:rPr>
                        <w:t xml:space="preserve"> 6U </w:t>
                      </w:r>
                      <w:r w:rsidR="00961E19">
                        <w:rPr>
                          <w:lang w:val="en-US"/>
                        </w:rPr>
                        <w:t>CubeSat</w:t>
                      </w:r>
                      <w:r w:rsidRPr="000B66E4">
                        <w:rPr>
                          <w:lang w:val="en-US"/>
                        </w:rPr>
                        <w:t xml:space="preserve"> representation: face di</w:t>
                      </w:r>
                      <w:r>
                        <w:rPr>
                          <w:lang w:val="en-US"/>
                        </w:rPr>
                        <w:t>mensions.</w:t>
                      </w:r>
                      <w:bookmarkEnd w:id="42"/>
                    </w:p>
                  </w:txbxContent>
                </v:textbox>
                <w10:wrap type="through"/>
              </v:shape>
            </w:pict>
          </mc:Fallback>
        </mc:AlternateContent>
      </w:r>
      <w:r>
        <w:rPr>
          <w:noProof/>
        </w:rPr>
        <mc:AlternateContent>
          <mc:Choice Requires="wps">
            <w:drawing>
              <wp:anchor distT="0" distB="0" distL="114300" distR="114300" simplePos="0" relativeHeight="251658240" behindDoc="0" locked="0" layoutInCell="1" allowOverlap="1" wp14:anchorId="660AB97C" wp14:editId="24143A00">
                <wp:simplePos x="0" y="0"/>
                <wp:positionH relativeFrom="column">
                  <wp:posOffset>3517265</wp:posOffset>
                </wp:positionH>
                <wp:positionV relativeFrom="paragraph">
                  <wp:posOffset>3810</wp:posOffset>
                </wp:positionV>
                <wp:extent cx="2534400" cy="2080800"/>
                <wp:effectExtent l="0" t="0" r="0" b="0"/>
                <wp:wrapSquare wrapText="bothSides"/>
                <wp:docPr id="670441191" name="Rectangle"/>
                <wp:cNvGraphicFramePr/>
                <a:graphic xmlns:a="http://schemas.openxmlformats.org/drawingml/2006/main">
                  <a:graphicData uri="http://schemas.microsoft.com/office/word/2010/wordprocessingShape">
                    <wps:wsp>
                      <wps:cNvSpPr/>
                      <wps:spPr>
                        <a:xfrm>
                          <a:off x="0" y="0"/>
                          <a:ext cx="2534400" cy="2080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0EDD1F" w14:textId="77777777" w:rsidR="00C44133" w:rsidRDefault="00C44133"/>
                          <w:p w14:paraId="7DE387B1" w14:textId="77777777" w:rsidR="00C44133" w:rsidRDefault="00C44133"/>
                          <w:p w14:paraId="7C2147BE" w14:textId="77777777" w:rsidR="00C44133" w:rsidRPr="00B708A3" w:rsidRDefault="00C44133"/>
                          <w:p w14:paraId="34B61AAA" w14:textId="77777777" w:rsidR="00C44133" w:rsidRPr="00B708A3" w:rsidRDefault="00C44133"/>
                          <w:tbl>
                            <w:tblPr>
                              <w:tblStyle w:val="Tablaconcuadrcula"/>
                              <w:tblW w:w="3678" w:type="dxa"/>
                              <w:shd w:val="clear" w:color="auto" w:fill="FFFFFF" w:themeFill="background1"/>
                              <w:tblLook w:val="04A0" w:firstRow="1" w:lastRow="0" w:firstColumn="1" w:lastColumn="0" w:noHBand="0" w:noVBand="1"/>
                            </w:tblPr>
                            <w:tblGrid>
                              <w:gridCol w:w="1226"/>
                              <w:gridCol w:w="1226"/>
                              <w:gridCol w:w="1226"/>
                            </w:tblGrid>
                            <w:tr w:rsidR="00C44133" w:rsidRPr="00B708A3" w14:paraId="04E03F0F" w14:textId="77777777" w:rsidTr="00BA6C19">
                              <w:trPr>
                                <w:trHeight w:val="239"/>
                              </w:trPr>
                              <w:tc>
                                <w:tcPr>
                                  <w:tcW w:w="1226" w:type="dxa"/>
                                  <w:shd w:val="clear" w:color="auto" w:fill="D9E2F3" w:themeFill="accent1" w:themeFillTint="33"/>
                                  <w:vAlign w:val="center"/>
                                </w:tcPr>
                                <w:p w14:paraId="056EAF66" w14:textId="77777777" w:rsidR="00C44133" w:rsidRPr="00B708A3" w:rsidRDefault="00C44133" w:rsidP="00B708A3">
                                  <w:pPr>
                                    <w:tabs>
                                      <w:tab w:val="left" w:pos="3555"/>
                                    </w:tabs>
                                    <w:jc w:val="center"/>
                                  </w:pPr>
                                  <w:r w:rsidRPr="008A5CDF">
                                    <w:rPr>
                                      <w:i/>
                                      <w:iCs/>
                                    </w:rPr>
                                    <w:t>A</w:t>
                                  </w:r>
                                  <w:r w:rsidRPr="00B708A3">
                                    <w:t xml:space="preserve"> (</w:t>
                                  </w:r>
                                  <m:oMath>
                                    <m:sSup>
                                      <m:sSupPr>
                                        <m:ctrlPr>
                                          <w:rPr>
                                            <w:rFonts w:ascii="Cambria Math" w:hAnsi="Cambria Math"/>
                                            <w:i/>
                                          </w:rPr>
                                        </m:ctrlPr>
                                      </m:sSupPr>
                                      <m:e>
                                        <m:r>
                                          <m:rPr>
                                            <m:sty m:val="p"/>
                                          </m:rPr>
                                          <w:rPr>
                                            <w:rFonts w:ascii="Cambria Math" w:hAnsi="Cambria Math"/>
                                          </w:rPr>
                                          <m:t>cm</m:t>
                                        </m:r>
                                      </m:e>
                                      <m:sup>
                                        <m:r>
                                          <w:rPr>
                                            <w:rFonts w:ascii="Cambria Math" w:hAnsi="Cambria Math"/>
                                          </w:rPr>
                                          <m:t>2</m:t>
                                        </m:r>
                                      </m:sup>
                                    </m:sSup>
                                    <m:r>
                                      <w:rPr>
                                        <w:rFonts w:ascii="Cambria Math" w:hAnsi="Cambria Math"/>
                                      </w:rPr>
                                      <m:t>)</m:t>
                                    </m:r>
                                  </m:oMath>
                                </w:p>
                              </w:tc>
                              <w:tc>
                                <w:tcPr>
                                  <w:tcW w:w="1226" w:type="dxa"/>
                                  <w:shd w:val="clear" w:color="auto" w:fill="D9E2F3" w:themeFill="accent1" w:themeFillTint="33"/>
                                  <w:vAlign w:val="center"/>
                                </w:tcPr>
                                <w:p w14:paraId="024B9B99" w14:textId="77777777" w:rsidR="00C44133" w:rsidRPr="00B708A3" w:rsidRDefault="00C44133" w:rsidP="00B708A3">
                                  <w:pPr>
                                    <w:tabs>
                                      <w:tab w:val="left" w:pos="3555"/>
                                    </w:tabs>
                                    <w:jc w:val="center"/>
                                  </w:pPr>
                                  <w:r w:rsidRPr="008A5CDF">
                                    <w:rPr>
                                      <w:i/>
                                      <w:iCs/>
                                    </w:rPr>
                                    <w:t>B</w:t>
                                  </w:r>
                                  <w:r w:rsidRPr="00B708A3">
                                    <w:t xml:space="preserve"> (</w:t>
                                  </w:r>
                                  <m:oMath>
                                    <m:sSup>
                                      <m:sSupPr>
                                        <m:ctrlPr>
                                          <w:rPr>
                                            <w:rFonts w:ascii="Cambria Math" w:hAnsi="Cambria Math"/>
                                            <w:i/>
                                          </w:rPr>
                                        </m:ctrlPr>
                                      </m:sSupPr>
                                      <m:e>
                                        <m:r>
                                          <m:rPr>
                                            <m:sty m:val="p"/>
                                          </m:rPr>
                                          <w:rPr>
                                            <w:rFonts w:ascii="Cambria Math" w:hAnsi="Cambria Math"/>
                                          </w:rPr>
                                          <m:t>cm</m:t>
                                        </m:r>
                                      </m:e>
                                      <m:sup>
                                        <m:r>
                                          <w:rPr>
                                            <w:rFonts w:ascii="Cambria Math" w:hAnsi="Cambria Math"/>
                                          </w:rPr>
                                          <m:t>2</m:t>
                                        </m:r>
                                      </m:sup>
                                    </m:sSup>
                                    <m:r>
                                      <w:rPr>
                                        <w:rFonts w:ascii="Cambria Math" w:hAnsi="Cambria Math"/>
                                      </w:rPr>
                                      <m:t>)</m:t>
                                    </m:r>
                                  </m:oMath>
                                </w:p>
                              </w:tc>
                              <w:tc>
                                <w:tcPr>
                                  <w:tcW w:w="1226" w:type="dxa"/>
                                  <w:shd w:val="clear" w:color="auto" w:fill="D9E2F3" w:themeFill="accent1" w:themeFillTint="33"/>
                                  <w:vAlign w:val="center"/>
                                </w:tcPr>
                                <w:p w14:paraId="299CF142" w14:textId="77777777" w:rsidR="00C44133" w:rsidRPr="00B708A3" w:rsidRDefault="00C44133" w:rsidP="00B708A3">
                                  <w:pPr>
                                    <w:tabs>
                                      <w:tab w:val="left" w:pos="3555"/>
                                    </w:tabs>
                                    <w:jc w:val="center"/>
                                  </w:pPr>
                                  <w:r w:rsidRPr="008A5CDF">
                                    <w:rPr>
                                      <w:i/>
                                      <w:iCs/>
                                    </w:rPr>
                                    <w:t>C</w:t>
                                  </w:r>
                                  <w:r w:rsidRPr="00B708A3">
                                    <w:t xml:space="preserve"> (</w:t>
                                  </w:r>
                                  <m:oMath>
                                    <m:sSup>
                                      <m:sSupPr>
                                        <m:ctrlPr>
                                          <w:rPr>
                                            <w:rFonts w:ascii="Cambria Math" w:hAnsi="Cambria Math"/>
                                            <w:i/>
                                          </w:rPr>
                                        </m:ctrlPr>
                                      </m:sSupPr>
                                      <m:e>
                                        <m:r>
                                          <m:rPr>
                                            <m:sty m:val="p"/>
                                          </m:rPr>
                                          <w:rPr>
                                            <w:rFonts w:ascii="Cambria Math" w:hAnsi="Cambria Math"/>
                                          </w:rPr>
                                          <m:t>cm</m:t>
                                        </m:r>
                                      </m:e>
                                      <m:sup>
                                        <m:r>
                                          <w:rPr>
                                            <w:rFonts w:ascii="Cambria Math" w:hAnsi="Cambria Math"/>
                                          </w:rPr>
                                          <m:t>2</m:t>
                                        </m:r>
                                      </m:sup>
                                    </m:sSup>
                                    <m:r>
                                      <w:rPr>
                                        <w:rFonts w:ascii="Cambria Math" w:hAnsi="Cambria Math"/>
                                      </w:rPr>
                                      <m:t>)</m:t>
                                    </m:r>
                                  </m:oMath>
                                </w:p>
                              </w:tc>
                            </w:tr>
                            <w:tr w:rsidR="00C44133" w:rsidRPr="00B708A3" w14:paraId="180B93A5" w14:textId="77777777" w:rsidTr="00B708A3">
                              <w:trPr>
                                <w:trHeight w:val="426"/>
                              </w:trPr>
                              <w:tc>
                                <w:tcPr>
                                  <w:tcW w:w="1226" w:type="dxa"/>
                                  <w:shd w:val="clear" w:color="auto" w:fill="FFFFFF" w:themeFill="background1"/>
                                  <w:vAlign w:val="center"/>
                                </w:tcPr>
                                <w:p w14:paraId="29DFD0E8" w14:textId="77777777" w:rsidR="00C44133" w:rsidRPr="00B708A3" w:rsidRDefault="00C44133" w:rsidP="00B708A3">
                                  <w:pPr>
                                    <w:tabs>
                                      <w:tab w:val="left" w:pos="3555"/>
                                    </w:tabs>
                                    <w:jc w:val="center"/>
                                  </w:pPr>
                                  <w:r w:rsidRPr="00B708A3">
                                    <w:t>340.5</w:t>
                                  </w:r>
                                </w:p>
                              </w:tc>
                              <w:tc>
                                <w:tcPr>
                                  <w:tcW w:w="1226" w:type="dxa"/>
                                  <w:shd w:val="clear" w:color="auto" w:fill="FFFFFF" w:themeFill="background1"/>
                                  <w:vAlign w:val="center"/>
                                </w:tcPr>
                                <w:p w14:paraId="0A5E1F70" w14:textId="77777777" w:rsidR="00C44133" w:rsidRPr="00B708A3" w:rsidRDefault="00C44133" w:rsidP="00B708A3">
                                  <w:pPr>
                                    <w:tabs>
                                      <w:tab w:val="left" w:pos="3555"/>
                                    </w:tabs>
                                    <w:jc w:val="center"/>
                                  </w:pPr>
                                  <w:r w:rsidRPr="00B708A3">
                                    <w:t>681</w:t>
                                  </w:r>
                                </w:p>
                              </w:tc>
                              <w:tc>
                                <w:tcPr>
                                  <w:tcW w:w="1226" w:type="dxa"/>
                                  <w:shd w:val="clear" w:color="auto" w:fill="FFFFFF" w:themeFill="background1"/>
                                  <w:vAlign w:val="center"/>
                                </w:tcPr>
                                <w:p w14:paraId="57E8C648" w14:textId="77777777" w:rsidR="00C44133" w:rsidRPr="00B708A3" w:rsidRDefault="00C44133" w:rsidP="00B708A3">
                                  <w:pPr>
                                    <w:tabs>
                                      <w:tab w:val="left" w:pos="3555"/>
                                    </w:tabs>
                                    <w:jc w:val="center"/>
                                  </w:pPr>
                                  <w:r w:rsidRPr="00B708A3">
                                    <w:t>200</w:t>
                                  </w:r>
                                </w:p>
                              </w:tc>
                            </w:tr>
                          </w:tbl>
                          <w:p w14:paraId="73E799E0" w14:textId="2E72E9E1" w:rsidR="00C44133" w:rsidRPr="00B708A3" w:rsidRDefault="00C44133" w:rsidP="00B708A3">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AB97C" id="Rectangle" o:spid="_x0000_s1032" style="position:absolute;left:0;text-align:left;margin-left:276.95pt;margin-top:.3pt;width:199.55pt;height:163.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" filled="f" stroked="f" strokeweight="1pt">
                <v:textbox>
                  <w:txbxContent>
                    <w:p w14:paraId="160EDD1F" w14:textId="77777777" w:rsidR="00C44133" w:rsidRDefault="00C44133"/>
                    <w:p w14:paraId="7DE387B1" w14:textId="77777777" w:rsidR="00C44133" w:rsidRDefault="00C44133"/>
                    <w:p w14:paraId="7C2147BE" w14:textId="77777777" w:rsidR="00C44133" w:rsidRPr="00B708A3" w:rsidRDefault="00C44133"/>
                    <w:p w14:paraId="34B61AAA" w14:textId="77777777" w:rsidR="00C44133" w:rsidRPr="00B708A3" w:rsidRDefault="00C44133"/>
                    <w:tbl>
                      <w:tblPr>
                        <w:tblStyle w:val="Tablaconcuadrcula"/>
                        <w:tblW w:w="3678" w:type="dxa"/>
                        <w:shd w:val="clear" w:color="auto" w:fill="FFFFFF" w:themeFill="background1"/>
                        <w:tblLook w:val="04A0" w:firstRow="1" w:lastRow="0" w:firstColumn="1" w:lastColumn="0" w:noHBand="0" w:noVBand="1"/>
                      </w:tblPr>
                      <w:tblGrid>
                        <w:gridCol w:w="1226"/>
                        <w:gridCol w:w="1226"/>
                        <w:gridCol w:w="1226"/>
                      </w:tblGrid>
                      <w:tr w:rsidR="00C44133" w:rsidRPr="00B708A3" w14:paraId="04E03F0F" w14:textId="77777777" w:rsidTr="00BA6C19">
                        <w:trPr>
                          <w:trHeight w:val="239"/>
                        </w:trPr>
                        <w:tc>
                          <w:tcPr>
                            <w:tcW w:w="1226" w:type="dxa"/>
                            <w:shd w:val="clear" w:color="auto" w:fill="D9E2F3" w:themeFill="accent1" w:themeFillTint="33"/>
                            <w:vAlign w:val="center"/>
                          </w:tcPr>
                          <w:p w14:paraId="056EAF66" w14:textId="77777777" w:rsidR="00C44133" w:rsidRPr="00B708A3" w:rsidRDefault="00C44133" w:rsidP="00B708A3">
                            <w:pPr>
                              <w:tabs>
                                <w:tab w:val="left" w:pos="3555"/>
                              </w:tabs>
                              <w:jc w:val="center"/>
                            </w:pPr>
                            <w:r w:rsidRPr="008A5CDF">
                              <w:rPr>
                                <w:i/>
                                <w:iCs/>
                              </w:rPr>
                              <w:t>A</w:t>
                            </w:r>
                            <w:r w:rsidRPr="00B708A3">
                              <w:t xml:space="preserve"> (</w:t>
                            </w:r>
                            <m:oMath>
                              <m:sSup>
                                <m:sSupPr>
                                  <m:ctrlPr>
                                    <w:rPr>
                                      <w:rFonts w:ascii="Cambria Math" w:hAnsi="Cambria Math"/>
                                      <w:i/>
                                    </w:rPr>
                                  </m:ctrlPr>
                                </m:sSupPr>
                                <m:e>
                                  <m:r>
                                    <m:rPr>
                                      <m:sty m:val="p"/>
                                    </m:rPr>
                                    <w:rPr>
                                      <w:rFonts w:ascii="Cambria Math" w:hAnsi="Cambria Math"/>
                                    </w:rPr>
                                    <m:t>cm</m:t>
                                  </m:r>
                                </m:e>
                                <m:sup>
                                  <m:r>
                                    <w:rPr>
                                      <w:rFonts w:ascii="Cambria Math" w:hAnsi="Cambria Math"/>
                                    </w:rPr>
                                    <m:t>2</m:t>
                                  </m:r>
                                </m:sup>
                              </m:sSup>
                              <m:r>
                                <w:rPr>
                                  <w:rFonts w:ascii="Cambria Math" w:hAnsi="Cambria Math"/>
                                </w:rPr>
                                <m:t>)</m:t>
                              </m:r>
                            </m:oMath>
                          </w:p>
                        </w:tc>
                        <w:tc>
                          <w:tcPr>
                            <w:tcW w:w="1226" w:type="dxa"/>
                            <w:shd w:val="clear" w:color="auto" w:fill="D9E2F3" w:themeFill="accent1" w:themeFillTint="33"/>
                            <w:vAlign w:val="center"/>
                          </w:tcPr>
                          <w:p w14:paraId="024B9B99" w14:textId="77777777" w:rsidR="00C44133" w:rsidRPr="00B708A3" w:rsidRDefault="00C44133" w:rsidP="00B708A3">
                            <w:pPr>
                              <w:tabs>
                                <w:tab w:val="left" w:pos="3555"/>
                              </w:tabs>
                              <w:jc w:val="center"/>
                            </w:pPr>
                            <w:r w:rsidRPr="008A5CDF">
                              <w:rPr>
                                <w:i/>
                                <w:iCs/>
                              </w:rPr>
                              <w:t>B</w:t>
                            </w:r>
                            <w:r w:rsidRPr="00B708A3">
                              <w:t xml:space="preserve"> (</w:t>
                            </w:r>
                            <m:oMath>
                              <m:sSup>
                                <m:sSupPr>
                                  <m:ctrlPr>
                                    <w:rPr>
                                      <w:rFonts w:ascii="Cambria Math" w:hAnsi="Cambria Math"/>
                                      <w:i/>
                                    </w:rPr>
                                  </m:ctrlPr>
                                </m:sSupPr>
                                <m:e>
                                  <m:r>
                                    <m:rPr>
                                      <m:sty m:val="p"/>
                                    </m:rPr>
                                    <w:rPr>
                                      <w:rFonts w:ascii="Cambria Math" w:hAnsi="Cambria Math"/>
                                    </w:rPr>
                                    <m:t>cm</m:t>
                                  </m:r>
                                </m:e>
                                <m:sup>
                                  <m:r>
                                    <w:rPr>
                                      <w:rFonts w:ascii="Cambria Math" w:hAnsi="Cambria Math"/>
                                    </w:rPr>
                                    <m:t>2</m:t>
                                  </m:r>
                                </m:sup>
                              </m:sSup>
                              <m:r>
                                <w:rPr>
                                  <w:rFonts w:ascii="Cambria Math" w:hAnsi="Cambria Math"/>
                                </w:rPr>
                                <m:t>)</m:t>
                              </m:r>
                            </m:oMath>
                          </w:p>
                        </w:tc>
                        <w:tc>
                          <w:tcPr>
                            <w:tcW w:w="1226" w:type="dxa"/>
                            <w:shd w:val="clear" w:color="auto" w:fill="D9E2F3" w:themeFill="accent1" w:themeFillTint="33"/>
                            <w:vAlign w:val="center"/>
                          </w:tcPr>
                          <w:p w14:paraId="299CF142" w14:textId="77777777" w:rsidR="00C44133" w:rsidRPr="00B708A3" w:rsidRDefault="00C44133" w:rsidP="00B708A3">
                            <w:pPr>
                              <w:tabs>
                                <w:tab w:val="left" w:pos="3555"/>
                              </w:tabs>
                              <w:jc w:val="center"/>
                            </w:pPr>
                            <w:r w:rsidRPr="008A5CDF">
                              <w:rPr>
                                <w:i/>
                                <w:iCs/>
                              </w:rPr>
                              <w:t>C</w:t>
                            </w:r>
                            <w:r w:rsidRPr="00B708A3">
                              <w:t xml:space="preserve"> (</w:t>
                            </w:r>
                            <m:oMath>
                              <m:sSup>
                                <m:sSupPr>
                                  <m:ctrlPr>
                                    <w:rPr>
                                      <w:rFonts w:ascii="Cambria Math" w:hAnsi="Cambria Math"/>
                                      <w:i/>
                                    </w:rPr>
                                  </m:ctrlPr>
                                </m:sSupPr>
                                <m:e>
                                  <m:r>
                                    <m:rPr>
                                      <m:sty m:val="p"/>
                                    </m:rPr>
                                    <w:rPr>
                                      <w:rFonts w:ascii="Cambria Math" w:hAnsi="Cambria Math"/>
                                    </w:rPr>
                                    <m:t>cm</m:t>
                                  </m:r>
                                </m:e>
                                <m:sup>
                                  <m:r>
                                    <w:rPr>
                                      <w:rFonts w:ascii="Cambria Math" w:hAnsi="Cambria Math"/>
                                    </w:rPr>
                                    <m:t>2</m:t>
                                  </m:r>
                                </m:sup>
                              </m:sSup>
                              <m:r>
                                <w:rPr>
                                  <w:rFonts w:ascii="Cambria Math" w:hAnsi="Cambria Math"/>
                                </w:rPr>
                                <m:t>)</m:t>
                              </m:r>
                            </m:oMath>
                          </w:p>
                        </w:tc>
                      </w:tr>
                      <w:tr w:rsidR="00C44133" w:rsidRPr="00B708A3" w14:paraId="180B93A5" w14:textId="77777777" w:rsidTr="00B708A3">
                        <w:trPr>
                          <w:trHeight w:val="426"/>
                        </w:trPr>
                        <w:tc>
                          <w:tcPr>
                            <w:tcW w:w="1226" w:type="dxa"/>
                            <w:shd w:val="clear" w:color="auto" w:fill="FFFFFF" w:themeFill="background1"/>
                            <w:vAlign w:val="center"/>
                          </w:tcPr>
                          <w:p w14:paraId="29DFD0E8" w14:textId="77777777" w:rsidR="00C44133" w:rsidRPr="00B708A3" w:rsidRDefault="00C44133" w:rsidP="00B708A3">
                            <w:pPr>
                              <w:tabs>
                                <w:tab w:val="left" w:pos="3555"/>
                              </w:tabs>
                              <w:jc w:val="center"/>
                            </w:pPr>
                            <w:r w:rsidRPr="00B708A3">
                              <w:t>340.5</w:t>
                            </w:r>
                          </w:p>
                        </w:tc>
                        <w:tc>
                          <w:tcPr>
                            <w:tcW w:w="1226" w:type="dxa"/>
                            <w:shd w:val="clear" w:color="auto" w:fill="FFFFFF" w:themeFill="background1"/>
                            <w:vAlign w:val="center"/>
                          </w:tcPr>
                          <w:p w14:paraId="0A5E1F70" w14:textId="77777777" w:rsidR="00C44133" w:rsidRPr="00B708A3" w:rsidRDefault="00C44133" w:rsidP="00B708A3">
                            <w:pPr>
                              <w:tabs>
                                <w:tab w:val="left" w:pos="3555"/>
                              </w:tabs>
                              <w:jc w:val="center"/>
                            </w:pPr>
                            <w:r w:rsidRPr="00B708A3">
                              <w:t>681</w:t>
                            </w:r>
                          </w:p>
                        </w:tc>
                        <w:tc>
                          <w:tcPr>
                            <w:tcW w:w="1226" w:type="dxa"/>
                            <w:shd w:val="clear" w:color="auto" w:fill="FFFFFF" w:themeFill="background1"/>
                            <w:vAlign w:val="center"/>
                          </w:tcPr>
                          <w:p w14:paraId="57E8C648" w14:textId="77777777" w:rsidR="00C44133" w:rsidRPr="00B708A3" w:rsidRDefault="00C44133" w:rsidP="00B708A3">
                            <w:pPr>
                              <w:tabs>
                                <w:tab w:val="left" w:pos="3555"/>
                              </w:tabs>
                              <w:jc w:val="center"/>
                            </w:pPr>
                            <w:r w:rsidRPr="00B708A3">
                              <w:t>200</w:t>
                            </w:r>
                          </w:p>
                        </w:tc>
                      </w:tr>
                    </w:tbl>
                    <w:p w14:paraId="73E799E0" w14:textId="2E72E9E1" w:rsidR="00C44133" w:rsidRPr="00B708A3" w:rsidRDefault="00C44133" w:rsidP="00B708A3">
                      <w:pPr>
                        <w:spacing w:after="0"/>
                        <w:jc w:val="center"/>
                      </w:pPr>
                    </w:p>
                  </w:txbxContent>
                </v:textbox>
                <w10:wrap type="square"/>
              </v:rect>
            </w:pict>
          </mc:Fallback>
        </mc:AlternateContent>
      </w:r>
      <w:r w:rsidR="000B66E4">
        <w:rPr>
          <w:rFonts w:eastAsiaTheme="minorEastAsia"/>
          <w:noProof/>
          <w:lang w:val="en-US"/>
        </w:rPr>
        <mc:AlternateContent>
          <mc:Choice Requires="wpg">
            <w:drawing>
              <wp:anchor distT="0" distB="0" distL="114300" distR="114300" simplePos="0" relativeHeight="251658249" behindDoc="0" locked="0" layoutInCell="1" allowOverlap="1" wp14:anchorId="69725056" wp14:editId="03F330BF">
                <wp:simplePos x="0" y="0"/>
                <wp:positionH relativeFrom="column">
                  <wp:posOffset>3630930</wp:posOffset>
                </wp:positionH>
                <wp:positionV relativeFrom="paragraph">
                  <wp:posOffset>149225</wp:posOffset>
                </wp:positionV>
                <wp:extent cx="2178050" cy="845820"/>
                <wp:effectExtent l="0" t="95250" r="127000" b="163830"/>
                <wp:wrapThrough wrapText="bothSides">
                  <wp:wrapPolygon edited="0">
                    <wp:start x="5479" y="-2432"/>
                    <wp:lineTo x="4345" y="-1459"/>
                    <wp:lineTo x="756" y="4378"/>
                    <wp:lineTo x="756" y="6811"/>
                    <wp:lineTo x="378" y="14108"/>
                    <wp:lineTo x="378" y="15568"/>
                    <wp:lineTo x="7935" y="21892"/>
                    <wp:lineTo x="9446" y="21892"/>
                    <wp:lineTo x="15492" y="24324"/>
                    <wp:lineTo x="15680" y="25297"/>
                    <wp:lineTo x="17570" y="25297"/>
                    <wp:lineTo x="17759" y="24324"/>
                    <wp:lineTo x="19270" y="21892"/>
                    <wp:lineTo x="22671" y="14595"/>
                    <wp:lineTo x="22671" y="-1459"/>
                    <wp:lineTo x="7557" y="-2432"/>
                    <wp:lineTo x="5479" y="-2432"/>
                  </wp:wrapPolygon>
                </wp:wrapThrough>
                <wp:docPr id="670441190" name="6U Cubesat - group"/>
                <wp:cNvGraphicFramePr/>
                <a:graphic xmlns:a="http://schemas.openxmlformats.org/drawingml/2006/main">
                  <a:graphicData uri="http://schemas.microsoft.com/office/word/2010/wordprocessingGroup">
                    <wpg:wgp>
                      <wpg:cNvGrpSpPr/>
                      <wpg:grpSpPr>
                        <a:xfrm>
                          <a:off x="0" y="0"/>
                          <a:ext cx="2178050" cy="845820"/>
                          <a:chOff x="0" y="0"/>
                          <a:chExt cx="2178227" cy="846195"/>
                        </a:xfrm>
                      </wpg:grpSpPr>
                      <wps:wsp>
                        <wps:cNvPr id="17" name="6U Cubesat"/>
                        <wps:cNvSpPr>
                          <a:spLocks noChangeAspect="1"/>
                        </wps:cNvSpPr>
                        <wps:spPr>
                          <a:xfrm>
                            <a:off x="0" y="404622"/>
                            <a:ext cx="1799801" cy="441573"/>
                          </a:xfrm>
                          <a:prstGeom prst="rect">
                            <a:avLst/>
                          </a:prstGeom>
                          <a:solidFill>
                            <a:schemeClr val="bg1">
                              <a:lumMod val="65000"/>
                            </a:schemeClr>
                          </a:solidFill>
                          <a:ln>
                            <a:solidFill>
                              <a:schemeClr val="bg1">
                                <a:lumMod val="50000"/>
                              </a:schemeClr>
                            </a:solidFill>
                          </a:ln>
                          <a:scene3d>
                            <a:camera prst="isometricOffAxis2Left"/>
                            <a:lightRig rig="threePt" dir="t"/>
                          </a:scene3d>
                          <a:sp3d extrusionH="1225550" prstMaterial="fla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 name="Agrupar 12"/>
                        <wpg:cNvGrpSpPr/>
                        <wpg:grpSpPr>
                          <a:xfrm>
                            <a:off x="523036" y="0"/>
                            <a:ext cx="247155" cy="266700"/>
                            <a:chOff x="-36437" y="460942"/>
                            <a:chExt cx="250231" cy="307015"/>
                          </a:xfrm>
                        </wpg:grpSpPr>
                        <wps:wsp>
                          <wps:cNvPr id="13" name="Rectángulo 13"/>
                          <wps:cNvSpPr/>
                          <wps:spPr>
                            <a:xfrm>
                              <a:off x="0" y="485157"/>
                              <a:ext cx="194148" cy="213426"/>
                            </a:xfrm>
                            <a:prstGeom prst="rect">
                              <a:avLst/>
                            </a:prstGeom>
                            <a:ln/>
                          </wps:spPr>
                          <wps:style>
                            <a:lnRef idx="2">
                              <a:schemeClr val="dk1"/>
                            </a:lnRef>
                            <a:fillRef idx="1">
                              <a:schemeClr val="lt1"/>
                            </a:fillRef>
                            <a:effectRef idx="0">
                              <a:schemeClr val="dk1"/>
                            </a:effectRef>
                            <a:fontRef idx="minor">
                              <a:schemeClr val="dk1"/>
                            </a:fontRef>
                          </wps:style>
                          <wps:txbx>
                            <w:txbxContent>
                              <w:p w14:paraId="23EC5875" w14:textId="77777777" w:rsidR="00C44133" w:rsidRPr="00487625" w:rsidRDefault="00C44133" w:rsidP="00B708A3">
                                <w:pPr>
                                  <w:rPr>
                                    <w:lang w:val="gl-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Caixa de texto 14"/>
                          <wps:cNvSpPr txBox="1"/>
                          <wps:spPr>
                            <a:xfrm>
                              <a:off x="-36437" y="460942"/>
                              <a:ext cx="250231" cy="307015"/>
                            </a:xfrm>
                            <a:prstGeom prst="rect">
                              <a:avLst/>
                            </a:prstGeom>
                            <a:noFill/>
                            <a:ln w="6350">
                              <a:noFill/>
                            </a:ln>
                          </wps:spPr>
                          <wps:txbx>
                            <w:txbxContent>
                              <w:p w14:paraId="3D0A5540" w14:textId="77777777" w:rsidR="00C44133" w:rsidRPr="008A5CDF" w:rsidRDefault="00C44133" w:rsidP="00B708A3">
                                <w:pPr>
                                  <w:rPr>
                                    <w:rFonts w:ascii="Arial" w:hAnsi="Arial" w:cs="Arial"/>
                                    <w:i/>
                                    <w:iCs/>
                                    <w:sz w:val="18"/>
                                    <w:szCs w:val="18"/>
                                    <w:lang w:val="gl-ES"/>
                                  </w:rPr>
                                </w:pPr>
                                <w:r w:rsidRPr="008A5CDF">
                                  <w:rPr>
                                    <w:rFonts w:ascii="Arial" w:hAnsi="Arial" w:cs="Arial"/>
                                    <w:i/>
                                    <w:iCs/>
                                    <w:sz w:val="18"/>
                                    <w:szCs w:val="18"/>
                                    <w:lang w:val="gl-E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 name="Agrupar 19"/>
                        <wpg:cNvGrpSpPr/>
                        <wpg:grpSpPr>
                          <a:xfrm>
                            <a:off x="1931212" y="384048"/>
                            <a:ext cx="247015" cy="266700"/>
                            <a:chOff x="-40010" y="462431"/>
                            <a:chExt cx="250231" cy="307015"/>
                          </a:xfrm>
                        </wpg:grpSpPr>
                        <wps:wsp>
                          <wps:cNvPr id="20" name="Rectángulo 20"/>
                          <wps:cNvSpPr/>
                          <wps:spPr>
                            <a:xfrm>
                              <a:off x="0" y="485157"/>
                              <a:ext cx="194148" cy="213426"/>
                            </a:xfrm>
                            <a:prstGeom prst="rect">
                              <a:avLst/>
                            </a:prstGeom>
                            <a:ln/>
                          </wps:spPr>
                          <wps:style>
                            <a:lnRef idx="2">
                              <a:schemeClr val="dk1"/>
                            </a:lnRef>
                            <a:fillRef idx="1">
                              <a:schemeClr val="lt1"/>
                            </a:fillRef>
                            <a:effectRef idx="0">
                              <a:schemeClr val="dk1"/>
                            </a:effectRef>
                            <a:fontRef idx="minor">
                              <a:schemeClr val="dk1"/>
                            </a:fontRef>
                          </wps:style>
                          <wps:txbx>
                            <w:txbxContent>
                              <w:p w14:paraId="50753C6F" w14:textId="77777777" w:rsidR="00C44133" w:rsidRPr="00487625" w:rsidRDefault="00C44133" w:rsidP="00B708A3">
                                <w:pPr>
                                  <w:rPr>
                                    <w:lang w:val="gl-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Caixa de texto 21"/>
                          <wps:cNvSpPr txBox="1"/>
                          <wps:spPr>
                            <a:xfrm>
                              <a:off x="-40010" y="462431"/>
                              <a:ext cx="250231" cy="307015"/>
                            </a:xfrm>
                            <a:prstGeom prst="rect">
                              <a:avLst/>
                            </a:prstGeom>
                            <a:noFill/>
                            <a:ln w="6350">
                              <a:noFill/>
                            </a:ln>
                          </wps:spPr>
                          <wps:txbx>
                            <w:txbxContent>
                              <w:p w14:paraId="3C9C5367" w14:textId="77777777" w:rsidR="00C44133" w:rsidRPr="008A5CDF" w:rsidRDefault="00C44133" w:rsidP="00B708A3">
                                <w:pPr>
                                  <w:rPr>
                                    <w:rFonts w:ascii="Arial" w:hAnsi="Arial" w:cs="Arial"/>
                                    <w:i/>
                                    <w:iCs/>
                                    <w:sz w:val="18"/>
                                    <w:szCs w:val="18"/>
                                    <w:lang w:val="gl-ES"/>
                                  </w:rPr>
                                </w:pPr>
                                <w:r w:rsidRPr="008A5CDF">
                                  <w:rPr>
                                    <w:rFonts w:ascii="Arial" w:hAnsi="Arial" w:cs="Arial"/>
                                    <w:i/>
                                    <w:iCs/>
                                    <w:sz w:val="18"/>
                                    <w:szCs w:val="18"/>
                                    <w:lang w:val="gl-E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70441186" name="Agrupar 12"/>
                        <wpg:cNvGrpSpPr/>
                        <wpg:grpSpPr>
                          <a:xfrm>
                            <a:off x="128016" y="405993"/>
                            <a:ext cx="247015" cy="266700"/>
                            <a:chOff x="-36437" y="460942"/>
                            <a:chExt cx="250231" cy="307015"/>
                          </a:xfrm>
                        </wpg:grpSpPr>
                        <wps:wsp>
                          <wps:cNvPr id="670441187" name="Rectángulo 670441187"/>
                          <wps:cNvSpPr/>
                          <wps:spPr>
                            <a:xfrm>
                              <a:off x="0" y="485157"/>
                              <a:ext cx="194148" cy="213426"/>
                            </a:xfrm>
                            <a:prstGeom prst="rect">
                              <a:avLst/>
                            </a:prstGeom>
                            <a:ln/>
                          </wps:spPr>
                          <wps:style>
                            <a:lnRef idx="2">
                              <a:schemeClr val="dk1"/>
                            </a:lnRef>
                            <a:fillRef idx="1">
                              <a:schemeClr val="lt1"/>
                            </a:fillRef>
                            <a:effectRef idx="0">
                              <a:schemeClr val="dk1"/>
                            </a:effectRef>
                            <a:fontRef idx="minor">
                              <a:schemeClr val="dk1"/>
                            </a:fontRef>
                          </wps:style>
                          <wps:txbx>
                            <w:txbxContent>
                              <w:p w14:paraId="54387188" w14:textId="77777777" w:rsidR="00C44133" w:rsidRPr="00487625" w:rsidRDefault="00C44133" w:rsidP="00B708A3">
                                <w:pPr>
                                  <w:rPr>
                                    <w:lang w:val="gl-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0441188" name="Caixa de texto 14"/>
                          <wps:cNvSpPr txBox="1"/>
                          <wps:spPr>
                            <a:xfrm>
                              <a:off x="-36437" y="460942"/>
                              <a:ext cx="250231" cy="307015"/>
                            </a:xfrm>
                            <a:prstGeom prst="rect">
                              <a:avLst/>
                            </a:prstGeom>
                            <a:noFill/>
                            <a:ln w="6350">
                              <a:noFill/>
                            </a:ln>
                          </wps:spPr>
                          <wps:txbx>
                            <w:txbxContent>
                              <w:p w14:paraId="14684374" w14:textId="77777777" w:rsidR="00C44133" w:rsidRPr="008A5CDF" w:rsidRDefault="00C44133" w:rsidP="00B708A3">
                                <w:pPr>
                                  <w:rPr>
                                    <w:rFonts w:ascii="Arial" w:hAnsi="Arial" w:cs="Arial"/>
                                    <w:i/>
                                    <w:iCs/>
                                    <w:sz w:val="18"/>
                                    <w:szCs w:val="18"/>
                                    <w:lang w:val="gl-ES"/>
                                  </w:rPr>
                                </w:pPr>
                                <w:r w:rsidRPr="008A5CDF">
                                  <w:rPr>
                                    <w:rFonts w:ascii="Arial" w:hAnsi="Arial" w:cs="Arial"/>
                                    <w:i/>
                                    <w:iCs/>
                                    <w:sz w:val="18"/>
                                    <w:szCs w:val="18"/>
                                    <w:lang w:val="gl-E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9725056" id="6U Cubesat - group" o:spid="_x0000_s1033" style="position:absolute;left:0;text-align:left;margin-left:285.9pt;margin-top:11.75pt;width:171.5pt;height:66.6pt;z-index:251658249" coordsize="21782,8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">
                <v:rect id="6U Cubesat" o:spid="_x0000_s1034" style="position:absolute;top:4046;width:17998;height:4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" fillcolor="#a5a5a5 [2092]" strokecolor="#7f7f7f [1612]" strokeweight="1pt">
                  <o:extrusion v:ext="view" viewpoint="-100pt,0" viewpointorigin="-.5,0" skewangle="0" skewamt="0"/>
                  <v:path arrowok="t"/>
                  <o:lock v:ext="edit" aspectratio="t"/>
                </v:rect>
                <v:group id="Agrupar 12" o:spid="_x0000_s1035" style="position:absolute;left:5230;width:2471;height:2667" coordorigin="-364,4609" coordsize="2502,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ect id="Rectángulo 13" o:spid="_x0000_s1036" style="position:absolute;top:4851;width:194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23EC5875" w14:textId="77777777" w:rsidR="00C44133" w:rsidRPr="00487625" w:rsidRDefault="00C44133" w:rsidP="00B708A3">
                          <w:pPr>
                            <w:rPr>
                              <w:lang w:val="gl-ES"/>
                            </w:rPr>
                          </w:pPr>
                        </w:p>
                      </w:txbxContent>
                    </v:textbox>
                  </v:rect>
                  <v:shape id="Caixa de texto 14" o:spid="_x0000_s1037" type="#_x0000_t202" style="position:absolute;left:-364;top:4609;width:250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3D0A5540" w14:textId="77777777" w:rsidR="00C44133" w:rsidRPr="008A5CDF" w:rsidRDefault="00C44133" w:rsidP="00B708A3">
                          <w:pPr>
                            <w:rPr>
                              <w:rFonts w:ascii="Arial" w:hAnsi="Arial" w:cs="Arial"/>
                              <w:i/>
                              <w:iCs/>
                              <w:sz w:val="18"/>
                              <w:szCs w:val="18"/>
                              <w:lang w:val="gl-ES"/>
                            </w:rPr>
                          </w:pPr>
                          <w:r w:rsidRPr="008A5CDF">
                            <w:rPr>
                              <w:rFonts w:ascii="Arial" w:hAnsi="Arial" w:cs="Arial"/>
                              <w:i/>
                              <w:iCs/>
                              <w:sz w:val="18"/>
                              <w:szCs w:val="18"/>
                              <w:lang w:val="gl-ES"/>
                            </w:rPr>
                            <w:t>B</w:t>
                          </w:r>
                        </w:p>
                      </w:txbxContent>
                    </v:textbox>
                  </v:shape>
                </v:group>
                <v:group id="Agrupar 19" o:spid="_x0000_s1038" style="position:absolute;left:19312;top:3840;width:2470;height:2667" coordorigin="-400,4624" coordsize="2502,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ángulo 20" o:spid="_x0000_s1039" style="position:absolute;top:4851;width:194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" fillcolor="white [3201]" strokecolor="black [3200]" strokeweight="1pt">
                    <v:textbox>
                      <w:txbxContent>
                        <w:p w14:paraId="50753C6F" w14:textId="77777777" w:rsidR="00C44133" w:rsidRPr="00487625" w:rsidRDefault="00C44133" w:rsidP="00B708A3">
                          <w:pPr>
                            <w:rPr>
                              <w:lang w:val="gl-ES"/>
                            </w:rPr>
                          </w:pPr>
                        </w:p>
                      </w:txbxContent>
                    </v:textbox>
                  </v:rect>
                  <v:shape id="Caixa de texto 21" o:spid="_x0000_s1040" type="#_x0000_t202" style="position:absolute;left:-400;top:4624;width:2502;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3C9C5367" w14:textId="77777777" w:rsidR="00C44133" w:rsidRPr="008A5CDF" w:rsidRDefault="00C44133" w:rsidP="00B708A3">
                          <w:pPr>
                            <w:rPr>
                              <w:rFonts w:ascii="Arial" w:hAnsi="Arial" w:cs="Arial"/>
                              <w:i/>
                              <w:iCs/>
                              <w:sz w:val="18"/>
                              <w:szCs w:val="18"/>
                              <w:lang w:val="gl-ES"/>
                            </w:rPr>
                          </w:pPr>
                          <w:r w:rsidRPr="008A5CDF">
                            <w:rPr>
                              <w:rFonts w:ascii="Arial" w:hAnsi="Arial" w:cs="Arial"/>
                              <w:i/>
                              <w:iCs/>
                              <w:sz w:val="18"/>
                              <w:szCs w:val="18"/>
                              <w:lang w:val="gl-ES"/>
                            </w:rPr>
                            <w:t>C</w:t>
                          </w:r>
                        </w:p>
                      </w:txbxContent>
                    </v:textbox>
                  </v:shape>
                </v:group>
                <v:group id="Agrupar 12" o:spid="_x0000_s1041" style="position:absolute;left:1280;top:4059;width:2470;height:2667" coordorigin="-364,4609" coordsize="2502,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">
                  <v:rect id="Rectángulo 670441187" o:spid="_x0000_s1042" style="position:absolute;top:4851;width:194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" fillcolor="white [3201]" strokecolor="black [3200]" strokeweight="1pt">
                    <v:textbox>
                      <w:txbxContent>
                        <w:p w14:paraId="54387188" w14:textId="77777777" w:rsidR="00C44133" w:rsidRPr="00487625" w:rsidRDefault="00C44133" w:rsidP="00B708A3">
                          <w:pPr>
                            <w:rPr>
                              <w:lang w:val="gl-ES"/>
                            </w:rPr>
                          </w:pPr>
                        </w:p>
                      </w:txbxContent>
                    </v:textbox>
                  </v:rect>
                  <v:shape id="Caixa de texto 14" o:spid="_x0000_s1043" type="#_x0000_t202" style="position:absolute;left:-364;top:4609;width:2501;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" filled="f" stroked="f" strokeweight=".5pt">
                    <v:textbox>
                      <w:txbxContent>
                        <w:p w14:paraId="14684374" w14:textId="77777777" w:rsidR="00C44133" w:rsidRPr="008A5CDF" w:rsidRDefault="00C44133" w:rsidP="00B708A3">
                          <w:pPr>
                            <w:rPr>
                              <w:rFonts w:ascii="Arial" w:hAnsi="Arial" w:cs="Arial"/>
                              <w:i/>
                              <w:iCs/>
                              <w:sz w:val="18"/>
                              <w:szCs w:val="18"/>
                              <w:lang w:val="gl-ES"/>
                            </w:rPr>
                          </w:pPr>
                          <w:r w:rsidRPr="008A5CDF">
                            <w:rPr>
                              <w:rFonts w:ascii="Arial" w:hAnsi="Arial" w:cs="Arial"/>
                              <w:i/>
                              <w:iCs/>
                              <w:sz w:val="18"/>
                              <w:szCs w:val="18"/>
                              <w:lang w:val="gl-ES"/>
                            </w:rPr>
                            <w:t>A</w:t>
                          </w:r>
                        </w:p>
                      </w:txbxContent>
                    </v:textbox>
                  </v:shape>
                </v:group>
                <w10:wrap type="through"/>
              </v:group>
            </w:pict>
          </mc:Fallback>
        </mc:AlternateContent>
      </w:r>
      <w:r w:rsidR="003E215B" w:rsidRPr="49329351">
        <w:rPr>
          <w:rFonts w:eastAsiaTheme="minorEastAsia"/>
          <w:lang w:val="en-US"/>
        </w:rPr>
        <w:t xml:space="preserve">The satellite is oriented in its orbit with face </w:t>
      </w:r>
      <w:r w:rsidR="008A5CDF" w:rsidRPr="008A5CDF">
        <w:rPr>
          <w:rFonts w:eastAsiaTheme="minorEastAsia"/>
          <w:i/>
          <w:iCs/>
          <w:lang w:val="en-US"/>
        </w:rPr>
        <w:t>A</w:t>
      </w:r>
      <w:r w:rsidR="003E215B" w:rsidRPr="49329351">
        <w:rPr>
          <w:rFonts w:eastAsiaTheme="minorEastAsia"/>
          <w:lang w:val="en-US"/>
        </w:rPr>
        <w:t xml:space="preserve"> facing the </w:t>
      </w:r>
      <w:r w:rsidR="00C44133">
        <w:rPr>
          <w:rFonts w:eastAsiaTheme="minorEastAsia"/>
          <w:lang w:val="en-US"/>
        </w:rPr>
        <w:t>S</w:t>
      </w:r>
      <w:r w:rsidR="003E215B" w:rsidRPr="49329351">
        <w:rPr>
          <w:rFonts w:eastAsiaTheme="minorEastAsia"/>
          <w:lang w:val="en-US"/>
        </w:rPr>
        <w:t xml:space="preserve">un, while face </w:t>
      </w:r>
      <w:r w:rsidR="003E215B" w:rsidRPr="008A5CDF">
        <w:rPr>
          <w:rFonts w:eastAsiaTheme="minorEastAsia"/>
          <w:i/>
          <w:iCs/>
          <w:lang w:val="en-US"/>
        </w:rPr>
        <w:t>B</w:t>
      </w:r>
      <w:r w:rsidR="003E215B" w:rsidRPr="49329351">
        <w:rPr>
          <w:rFonts w:eastAsiaTheme="minorEastAsia"/>
          <w:lang w:val="en-US"/>
        </w:rPr>
        <w:t xml:space="preserve"> will receive the </w:t>
      </w:r>
      <w:r w:rsidR="006575D6">
        <w:rPr>
          <w:rFonts w:eastAsiaTheme="minorEastAsia"/>
          <w:lang w:val="en-US"/>
        </w:rPr>
        <w:t>Sun</w:t>
      </w:r>
      <w:r w:rsidR="003E215B" w:rsidRPr="49329351">
        <w:rPr>
          <w:rFonts w:eastAsiaTheme="minorEastAsia"/>
          <w:lang w:val="en-US"/>
        </w:rPr>
        <w:t xml:space="preserve">light too due to the inclination of the spacecraft but to a lesser extent. The face opposite to </w:t>
      </w:r>
      <w:r w:rsidR="003E215B" w:rsidRPr="008A5CDF">
        <w:rPr>
          <w:rFonts w:eastAsiaTheme="minorEastAsia"/>
          <w:i/>
          <w:iCs/>
          <w:lang w:val="en-US"/>
        </w:rPr>
        <w:t>B</w:t>
      </w:r>
      <w:r w:rsidR="003E215B" w:rsidRPr="49329351">
        <w:rPr>
          <w:rFonts w:eastAsiaTheme="minorEastAsia"/>
          <w:lang w:val="en-US"/>
        </w:rPr>
        <w:t xml:space="preserve"> is always orient</w:t>
      </w:r>
      <w:r w:rsidR="00C44133">
        <w:rPr>
          <w:rFonts w:eastAsiaTheme="minorEastAsia"/>
          <w:lang w:val="en-US"/>
        </w:rPr>
        <w:t xml:space="preserve">ed </w:t>
      </w:r>
      <w:r w:rsidR="003E215B" w:rsidRPr="49329351">
        <w:rPr>
          <w:rFonts w:eastAsiaTheme="minorEastAsia"/>
          <w:lang w:val="en-US"/>
        </w:rPr>
        <w:t xml:space="preserve">perpendicular to Earth, so it is exposed both </w:t>
      </w:r>
      <w:r w:rsidR="00C44133">
        <w:rPr>
          <w:rFonts w:eastAsiaTheme="minorEastAsia"/>
          <w:lang w:val="en-US"/>
        </w:rPr>
        <w:t xml:space="preserve">to </w:t>
      </w:r>
      <w:r w:rsidR="003E215B" w:rsidRPr="49329351">
        <w:rPr>
          <w:rFonts w:eastAsiaTheme="minorEastAsia"/>
          <w:lang w:val="en-US"/>
        </w:rPr>
        <w:t>the albedo and the infrared energy</w:t>
      </w:r>
      <w:r w:rsidR="00C44133">
        <w:rPr>
          <w:rFonts w:eastAsiaTheme="minorEastAsia"/>
          <w:lang w:val="en-US"/>
        </w:rPr>
        <w:t xml:space="preserve"> coming from the planet</w:t>
      </w:r>
      <w:r w:rsidR="003E215B" w:rsidRPr="49329351">
        <w:rPr>
          <w:rFonts w:eastAsiaTheme="minorEastAsia"/>
          <w:lang w:val="en-US"/>
        </w:rPr>
        <w:t xml:space="preserve">. Finally, face </w:t>
      </w:r>
      <w:r w:rsidR="003E215B" w:rsidRPr="008A5CDF">
        <w:rPr>
          <w:rFonts w:eastAsiaTheme="minorEastAsia"/>
          <w:i/>
          <w:iCs/>
          <w:lang w:val="en-US"/>
        </w:rPr>
        <w:t>C</w:t>
      </w:r>
      <w:r w:rsidR="00C44133">
        <w:rPr>
          <w:rFonts w:eastAsiaTheme="minorEastAsia"/>
          <w:lang w:val="en-US"/>
        </w:rPr>
        <w:t xml:space="preserve"> and</w:t>
      </w:r>
      <w:r w:rsidR="003E215B" w:rsidRPr="49329351">
        <w:rPr>
          <w:rFonts w:eastAsiaTheme="minorEastAsia"/>
          <w:lang w:val="en-US"/>
        </w:rPr>
        <w:t xml:space="preserve"> its opposite</w:t>
      </w:r>
      <w:r w:rsidR="00C44133">
        <w:rPr>
          <w:rFonts w:eastAsiaTheme="minorEastAsia"/>
          <w:lang w:val="en-US"/>
        </w:rPr>
        <w:t>,</w:t>
      </w:r>
      <w:r w:rsidR="003E215B" w:rsidRPr="49329351">
        <w:rPr>
          <w:rFonts w:eastAsiaTheme="minorEastAsia"/>
          <w:lang w:val="en-US"/>
        </w:rPr>
        <w:t xml:space="preserve"> and the opposite face to </w:t>
      </w:r>
      <w:r w:rsidR="003E215B" w:rsidRPr="008A5CDF">
        <w:rPr>
          <w:rFonts w:eastAsiaTheme="minorEastAsia"/>
          <w:i/>
          <w:iCs/>
          <w:lang w:val="en-US"/>
        </w:rPr>
        <w:t>A</w:t>
      </w:r>
      <w:r w:rsidR="003E215B" w:rsidRPr="49329351">
        <w:rPr>
          <w:rFonts w:eastAsiaTheme="minorEastAsia"/>
          <w:lang w:val="en-US"/>
        </w:rPr>
        <w:t xml:space="preserve"> are oriented towards deep space and no incident radiation or energy will be considered in them</w:t>
      </w:r>
      <w:r w:rsidR="00C44133">
        <w:rPr>
          <w:rFonts w:eastAsiaTheme="minorEastAsia"/>
          <w:lang w:val="en-US"/>
        </w:rPr>
        <w:t xml:space="preserve"> (see </w:t>
      </w:r>
      <w:r w:rsidR="00403A00" w:rsidRPr="00403A00">
        <w:rPr>
          <w:rFonts w:eastAsiaTheme="minorEastAsia"/>
          <w:lang w:val="en-US"/>
        </w:rPr>
        <w:fldChar w:fldCharType="begin"/>
      </w:r>
      <w:r w:rsidR="00403A00" w:rsidRPr="00403A00">
        <w:rPr>
          <w:rFonts w:eastAsiaTheme="minorEastAsia"/>
          <w:lang w:val="en-US"/>
        </w:rPr>
        <w:instrText xml:space="preserve"> REF _Ref61018038 \h  \* MERGEFORMAT </w:instrText>
      </w:r>
      <w:r w:rsidR="00403A00" w:rsidRPr="00403A00">
        <w:rPr>
          <w:rFonts w:eastAsiaTheme="minorEastAsia"/>
          <w:lang w:val="en-US"/>
        </w:rPr>
      </w:r>
      <w:r w:rsidR="00403A00" w:rsidRPr="00403A00">
        <w:rPr>
          <w:rFonts w:eastAsiaTheme="minorEastAsia"/>
          <w:lang w:val="en-US"/>
        </w:rPr>
        <w:fldChar w:fldCharType="separate"/>
      </w:r>
      <w:r w:rsidR="00626EB2" w:rsidRPr="00626EB2">
        <w:rPr>
          <w:lang w:val="en-US"/>
        </w:rPr>
        <w:t xml:space="preserve">Figure </w:t>
      </w:r>
      <w:r w:rsidR="00626EB2" w:rsidRPr="00626EB2">
        <w:rPr>
          <w:noProof/>
          <w:lang w:val="en-US"/>
        </w:rPr>
        <w:t>5.5.1</w:t>
      </w:r>
      <w:r w:rsidR="00403A00" w:rsidRPr="00403A00">
        <w:rPr>
          <w:rFonts w:eastAsiaTheme="minorEastAsia"/>
          <w:lang w:val="en-US"/>
        </w:rPr>
        <w:fldChar w:fldCharType="end"/>
      </w:r>
      <w:r w:rsidR="00403A00" w:rsidRPr="00403A00">
        <w:rPr>
          <w:lang w:val="en-US"/>
        </w:rPr>
        <w:t>).</w:t>
      </w:r>
    </w:p>
    <w:p w14:paraId="0750F901" w14:textId="77777777" w:rsidR="00923F02" w:rsidRDefault="00923F02" w:rsidP="49329351">
      <w:pPr>
        <w:rPr>
          <w:rFonts w:eastAsiaTheme="minorEastAsia"/>
          <w:lang w:val="en-US"/>
        </w:rPr>
      </w:pPr>
    </w:p>
    <w:p w14:paraId="2747DF51" w14:textId="77777777" w:rsidR="00923F02" w:rsidRDefault="00923F02" w:rsidP="49329351">
      <w:pPr>
        <w:rPr>
          <w:rFonts w:eastAsiaTheme="minorEastAsia"/>
          <w:lang w:val="en-US"/>
        </w:rPr>
      </w:pPr>
    </w:p>
    <w:p w14:paraId="39E9734A" w14:textId="37262AC0" w:rsidR="00E8450B" w:rsidRPr="00E8450B" w:rsidRDefault="00E8450B" w:rsidP="49329351">
      <w:pPr>
        <w:rPr>
          <w:rFonts w:eastAsiaTheme="minorEastAsia"/>
          <w:lang w:val="en-US"/>
        </w:rPr>
      </w:pPr>
      <w:r w:rsidRPr="49329351">
        <w:rPr>
          <w:rFonts w:eastAsiaTheme="minorEastAsia"/>
          <w:lang w:val="en-US"/>
        </w:rPr>
        <w:t xml:space="preserve">Once the areas of exposure to the different energy sources are known, the following areas, which values are shown in </w:t>
      </w:r>
      <w:r w:rsidR="005F05AD" w:rsidRPr="005F05AD">
        <w:fldChar w:fldCharType="begin"/>
      </w:r>
      <w:r w:rsidR="005F05AD" w:rsidRPr="005F05AD">
        <w:rPr>
          <w:lang w:val="en-US"/>
        </w:rPr>
        <w:instrText xml:space="preserve"> REF _Ref61175009 \h  \* MERGEFORMAT</w:instrText>
      </w:r>
      <w:r w:rsidR="005F05AD" w:rsidRPr="00A11D08">
        <w:rPr>
          <w:lang w:val="en-US"/>
        </w:rPr>
        <w:instrText xml:space="preserve"> </w:instrText>
      </w:r>
      <w:r w:rsidR="005F05AD" w:rsidRPr="005F05AD">
        <w:fldChar w:fldCharType="separate"/>
      </w:r>
      <w:r w:rsidR="00626EB2" w:rsidRPr="00626EB2">
        <w:rPr>
          <w:lang w:val="en-US"/>
        </w:rPr>
        <w:t>Table 4.5.3</w:t>
      </w:r>
      <w:r w:rsidR="005F05AD" w:rsidRPr="005F05AD">
        <w:fldChar w:fldCharType="end"/>
      </w:r>
      <w:r w:rsidRPr="00C44133">
        <w:rPr>
          <w:lang w:val="en-US"/>
        </w:rPr>
        <w:t xml:space="preserve"> </w:t>
      </w:r>
      <w:r w:rsidRPr="49329351">
        <w:rPr>
          <w:rFonts w:eastAsiaTheme="minorEastAsia"/>
          <w:lang w:val="en-US"/>
        </w:rPr>
        <w:t>can be defined:</w:t>
      </w:r>
    </w:p>
    <w:p w14:paraId="4BF8AA62" w14:textId="42B68C09" w:rsidR="00E8450B" w:rsidRPr="00E8450B" w:rsidRDefault="0081710D" w:rsidP="49329351">
      <w:pPr>
        <w:pStyle w:val="Prrafodelista"/>
        <w:numPr>
          <w:ilvl w:val="0"/>
          <w:numId w:val="10"/>
        </w:numPr>
        <w:rPr>
          <w:rFonts w:eastAsiaTheme="minorEastAsia"/>
          <w:lang w:val="en-US"/>
        </w:rPr>
      </w:pPr>
      <m:oMath>
        <m:sSub>
          <m:sSubPr>
            <m:ctrlPr>
              <w:rPr>
                <w:rFonts w:ascii="Cambria Math" w:hAnsi="Cambria Math"/>
                <w:i/>
              </w:rPr>
            </m:ctrlPr>
          </m:sSubPr>
          <m:e>
            <m:r>
              <w:rPr>
                <w:rFonts w:ascii="Cambria Math" w:hAnsi="Cambria Math"/>
              </w:rPr>
              <m:t>A</m:t>
            </m:r>
          </m:e>
          <m:sub>
            <m:r>
              <w:rPr>
                <w:rFonts w:ascii="Cambria Math" w:hAnsi="Cambria Math"/>
              </w:rPr>
              <m:t>p</m:t>
            </m:r>
          </m:sub>
        </m:sSub>
      </m:oMath>
      <w:r w:rsidR="00E8450B" w:rsidRPr="49329351">
        <w:rPr>
          <w:rFonts w:eastAsiaTheme="minorEastAsia"/>
          <w:lang w:val="en-US"/>
        </w:rPr>
        <w:t xml:space="preserve">: Projected area toward the </w:t>
      </w:r>
      <w:r w:rsidR="00C44133">
        <w:rPr>
          <w:rFonts w:eastAsiaTheme="minorEastAsia"/>
          <w:lang w:val="en-US"/>
        </w:rPr>
        <w:t>S</w:t>
      </w:r>
      <w:r w:rsidR="00E8450B" w:rsidRPr="49329351">
        <w:rPr>
          <w:rFonts w:eastAsiaTheme="minorEastAsia"/>
          <w:lang w:val="en-US"/>
        </w:rPr>
        <w:t xml:space="preserve">un, in this case it takes the value of </w:t>
      </w:r>
      <w:r w:rsidR="00E8450B" w:rsidRPr="008A5CDF">
        <w:rPr>
          <w:rFonts w:eastAsiaTheme="minorEastAsia"/>
          <w:i/>
          <w:iCs/>
          <w:lang w:val="en-US"/>
        </w:rPr>
        <w:t>A</w:t>
      </w:r>
      <w:r w:rsidR="00E8450B" w:rsidRPr="49329351">
        <w:rPr>
          <w:rFonts w:eastAsiaTheme="minorEastAsia"/>
          <w:lang w:val="en-US"/>
        </w:rPr>
        <w:t>.</w:t>
      </w:r>
    </w:p>
    <w:p w14:paraId="1DAD5CE7" w14:textId="7D5BC1AF" w:rsidR="00E8450B" w:rsidRPr="00E8450B" w:rsidRDefault="0081710D" w:rsidP="49329351">
      <w:pPr>
        <w:pStyle w:val="Prrafodelista"/>
        <w:numPr>
          <w:ilvl w:val="1"/>
          <w:numId w:val="9"/>
        </w:numPr>
        <w:rPr>
          <w:rFonts w:eastAsiaTheme="minorEastAsia"/>
          <w:lang w:val="en-US"/>
        </w:rPr>
      </w:pPr>
      <m:oMath>
        <m:sSub>
          <m:sSubPr>
            <m:ctrlPr>
              <w:rPr>
                <w:rFonts w:ascii="Cambria Math" w:hAnsi="Cambria Math"/>
                <w:i/>
              </w:rPr>
            </m:ctrlPr>
          </m:sSubPr>
          <m:e>
            <m:r>
              <w:rPr>
                <w:rFonts w:ascii="Cambria Math" w:hAnsi="Cambria Math"/>
              </w:rPr>
              <m:t>A</m:t>
            </m:r>
          </m:e>
          <m:sub>
            <m:r>
              <w:rPr>
                <w:rFonts w:ascii="Cambria Math" w:hAnsi="Cambria Math"/>
              </w:rPr>
              <m:t>R</m:t>
            </m:r>
          </m:sub>
        </m:sSub>
      </m:oMath>
      <w:r w:rsidR="005F6B22" w:rsidRPr="49329351">
        <w:rPr>
          <w:rFonts w:eastAsiaTheme="minorEastAsia"/>
          <w:lang w:val="en-US"/>
        </w:rPr>
        <w:t>:</w:t>
      </w:r>
      <w:r w:rsidR="00C44133">
        <w:rPr>
          <w:rFonts w:eastAsiaTheme="minorEastAsia"/>
          <w:lang w:val="en-US"/>
        </w:rPr>
        <w:t xml:space="preserve"> </w:t>
      </w:r>
      <w:r w:rsidR="00E8450B" w:rsidRPr="49329351">
        <w:rPr>
          <w:rFonts w:eastAsiaTheme="minorEastAsia"/>
          <w:lang w:val="en-US"/>
        </w:rPr>
        <w:t>Area exposed to diffusely reflected solar energy from the planet</w:t>
      </w:r>
      <w:r w:rsidR="00C44133">
        <w:rPr>
          <w:rFonts w:eastAsiaTheme="minorEastAsia"/>
          <w:lang w:val="en-US"/>
        </w:rPr>
        <w:t>, albedo</w:t>
      </w:r>
      <w:r w:rsidR="00E8450B" w:rsidRPr="49329351">
        <w:rPr>
          <w:rFonts w:eastAsiaTheme="minorEastAsia"/>
          <w:lang w:val="en-US"/>
        </w:rPr>
        <w:t xml:space="preserve">, in this case it takes the value of </w:t>
      </w:r>
      <w:r w:rsidR="00E8450B" w:rsidRPr="008A5CDF">
        <w:rPr>
          <w:rFonts w:eastAsiaTheme="minorEastAsia"/>
          <w:i/>
          <w:iCs/>
          <w:lang w:val="en-US"/>
        </w:rPr>
        <w:t>B</w:t>
      </w:r>
      <w:r w:rsidR="00E8450B" w:rsidRPr="49329351">
        <w:rPr>
          <w:rFonts w:eastAsiaTheme="minorEastAsia"/>
          <w:lang w:val="en-US"/>
        </w:rPr>
        <w:t>.</w:t>
      </w:r>
    </w:p>
    <w:p w14:paraId="49450105" w14:textId="72E9AE6F" w:rsidR="00E8450B" w:rsidRDefault="0081710D" w:rsidP="49329351">
      <w:pPr>
        <w:pStyle w:val="Prrafodelista"/>
        <w:numPr>
          <w:ilvl w:val="1"/>
          <w:numId w:val="9"/>
        </w:numPr>
        <w:rPr>
          <w:rFonts w:eastAsiaTheme="minorEastAsia"/>
          <w:lang w:val="en-US"/>
        </w:rPr>
      </w:pPr>
      <m:oMath>
        <m:sSub>
          <m:sSubPr>
            <m:ctrlPr>
              <w:rPr>
                <w:rFonts w:ascii="Cambria Math" w:hAnsi="Cambria Math"/>
                <w:i/>
              </w:rPr>
            </m:ctrlPr>
          </m:sSubPr>
          <m:e>
            <m:r>
              <w:rPr>
                <w:rFonts w:ascii="Cambria Math" w:hAnsi="Cambria Math"/>
              </w:rPr>
              <m:t>A</m:t>
            </m:r>
          </m:e>
          <m:sub>
            <m:r>
              <w:rPr>
                <w:rFonts w:ascii="Cambria Math" w:hAnsi="Cambria Math"/>
              </w:rPr>
              <m:t>IR</m:t>
            </m:r>
          </m:sub>
        </m:sSub>
      </m:oMath>
      <w:r w:rsidR="00E8450B" w:rsidRPr="49329351">
        <w:rPr>
          <w:rFonts w:eastAsiaTheme="minorEastAsia"/>
          <w:lang w:val="en-US"/>
        </w:rPr>
        <w:t xml:space="preserve">: Area exposed to the infrared energy emitted from the planet. </w:t>
      </w:r>
      <w:r w:rsidR="008A5CDF">
        <w:rPr>
          <w:rFonts w:eastAsiaTheme="minorEastAsia"/>
          <w:lang w:val="en-US"/>
        </w:rPr>
        <w:t xml:space="preserve">It is equivalent to </w:t>
      </w:r>
      <w:r w:rsidR="00E8450B" w:rsidRPr="49329351">
        <w:rPr>
          <w:rFonts w:eastAsiaTheme="minorEastAsia"/>
          <w:lang w:val="en-US"/>
        </w:rPr>
        <w:t>the area exposed to the albedo (</w:t>
      </w:r>
      <m:oMath>
        <m:sSub>
          <m:sSubPr>
            <m:ctrlPr>
              <w:rPr>
                <w:rFonts w:ascii="Cambria Math" w:hAnsi="Cambria Math"/>
                <w:i/>
              </w:rPr>
            </m:ctrlPr>
          </m:sSubPr>
          <m:e>
            <m:r>
              <w:rPr>
                <w:rFonts w:ascii="Cambria Math" w:hAnsi="Cambria Math"/>
              </w:rPr>
              <m:t>A</m:t>
            </m:r>
          </m:e>
          <m:sub>
            <m:r>
              <w:rPr>
                <w:rFonts w:ascii="Cambria Math" w:hAnsi="Cambria Math"/>
              </w:rPr>
              <m:t>R</m:t>
            </m:r>
          </m:sub>
        </m:sSub>
      </m:oMath>
      <w:r w:rsidR="00E8450B" w:rsidRPr="49329351">
        <w:rPr>
          <w:rFonts w:eastAsiaTheme="minorEastAsia"/>
          <w:lang w:val="en-US"/>
        </w:rPr>
        <w:t>)</w:t>
      </w:r>
      <w:r w:rsidR="008A5CDF">
        <w:rPr>
          <w:rFonts w:eastAsiaTheme="minorEastAsia"/>
          <w:lang w:val="en-US"/>
        </w:rPr>
        <w:t>.</w:t>
      </w:r>
    </w:p>
    <w:p w14:paraId="500485FB" w14:textId="551CD17B" w:rsidR="00843355" w:rsidRDefault="0081710D" w:rsidP="49329351">
      <w:pPr>
        <w:pStyle w:val="Prrafodelista"/>
        <w:numPr>
          <w:ilvl w:val="1"/>
          <w:numId w:val="9"/>
        </w:numPr>
        <w:rPr>
          <w:rFonts w:eastAsiaTheme="minorEastAsia"/>
          <w:lang w:val="en-US"/>
        </w:rPr>
      </w:pPr>
      <m:oMath>
        <m:sSub>
          <m:sSubPr>
            <m:ctrlPr>
              <w:rPr>
                <w:rFonts w:ascii="Cambria Math" w:hAnsi="Cambria Math"/>
                <w:i/>
              </w:rPr>
            </m:ctrlPr>
          </m:sSubPr>
          <m:e>
            <m:r>
              <w:rPr>
                <w:rFonts w:ascii="Cambria Math" w:hAnsi="Cambria Math"/>
              </w:rPr>
              <m:t>A</m:t>
            </m:r>
          </m:e>
          <m:sub>
            <m:r>
              <w:rPr>
                <w:rFonts w:ascii="Cambria Math" w:hAnsi="Cambria Math"/>
              </w:rPr>
              <m:t>tot</m:t>
            </m:r>
          </m:sub>
        </m:sSub>
        <m:r>
          <w:rPr>
            <w:rFonts w:ascii="Cambria Math" w:hAnsi="Cambria Math"/>
            <w:lang w:val="en-US"/>
          </w:rPr>
          <m:t>:</m:t>
        </m:r>
      </m:oMath>
      <w:r w:rsidR="00E8450B" w:rsidRPr="49329351">
        <w:rPr>
          <w:rFonts w:eastAsiaTheme="minorEastAsia"/>
          <w:lang w:val="en-US"/>
        </w:rPr>
        <w:t xml:space="preserve">  Total spacecraft exposed area. Sum of the areas of all faces.</w:t>
      </w:r>
    </w:p>
    <w:tbl>
      <w:tblPr>
        <w:tblStyle w:val="Tablaconcuadrcula"/>
        <w:tblpPr w:leftFromText="141" w:rightFromText="141" w:vertAnchor="text" w:horzAnchor="margin" w:tblpXSpec="center" w:tblpY="144"/>
        <w:tblW w:w="0" w:type="auto"/>
        <w:shd w:val="clear" w:color="auto" w:fill="FFFFFF" w:themeFill="background1"/>
        <w:tblLook w:val="04A0" w:firstRow="1" w:lastRow="0" w:firstColumn="1" w:lastColumn="0" w:noHBand="0" w:noVBand="1"/>
      </w:tblPr>
      <w:tblGrid>
        <w:gridCol w:w="2358"/>
        <w:gridCol w:w="918"/>
        <w:gridCol w:w="980"/>
        <w:gridCol w:w="1047"/>
      </w:tblGrid>
      <w:tr w:rsidR="002B600B" w14:paraId="6431CF55" w14:textId="77777777" w:rsidTr="002B600B">
        <w:trPr>
          <w:trHeight w:val="340"/>
        </w:trPr>
        <w:tc>
          <w:tcPr>
            <w:tcW w:w="0" w:type="auto"/>
            <w:shd w:val="clear" w:color="auto" w:fill="D9E2F3" w:themeFill="accent1" w:themeFillTint="33"/>
            <w:vAlign w:val="center"/>
          </w:tcPr>
          <w:p w14:paraId="466A1BDD" w14:textId="77777777" w:rsidR="002B600B" w:rsidRDefault="0081710D" w:rsidP="002B600B">
            <w:pPr>
              <w:tabs>
                <w:tab w:val="left" w:pos="3555"/>
              </w:tabs>
              <w:jc w:val="center"/>
            </w:pPr>
            <m:oMath>
              <m:sSub>
                <m:sSubPr>
                  <m:ctrlPr>
                    <w:rPr>
                      <w:rFonts w:ascii="Cambria Math" w:hAnsi="Cambria Math"/>
                      <w:i/>
                    </w:rPr>
                  </m:ctrlPr>
                </m:sSubPr>
                <m:e>
                  <m:r>
                    <w:rPr>
                      <w:rFonts w:ascii="Cambria Math" w:hAnsi="Cambria Math"/>
                    </w:rPr>
                    <m:t>A</m:t>
                  </m:r>
                </m:e>
                <m:sub>
                  <m:r>
                    <w:rPr>
                      <w:rFonts w:ascii="Cambria Math" w:hAnsi="Cambria Math"/>
                    </w:rPr>
                    <m:t>p</m:t>
                  </m:r>
                </m:sub>
              </m:sSub>
            </m:oMath>
            <w:r w:rsidR="002B600B">
              <w:t>(</w:t>
            </w:r>
            <m:oMath>
              <m:sSup>
                <m:sSupPr>
                  <m:ctrlPr>
                    <w:rPr>
                      <w:rFonts w:ascii="Cambria Math" w:hAnsi="Cambria Math"/>
                      <w:i/>
                    </w:rPr>
                  </m:ctrlPr>
                </m:sSupPr>
                <m:e>
                  <m:r>
                    <m:rPr>
                      <m:sty m:val="p"/>
                    </m:rPr>
                    <w:rPr>
                      <w:rFonts w:ascii="Cambria Math" w:hAnsi="Cambria Math"/>
                    </w:rPr>
                    <m:t>m</m:t>
                  </m:r>
                </m:e>
                <m:sup>
                  <m:r>
                    <w:rPr>
                      <w:rFonts w:ascii="Cambria Math" w:hAnsi="Cambria Math"/>
                    </w:rPr>
                    <m:t>2</m:t>
                  </m:r>
                </m:sup>
              </m:sSup>
              <m:r>
                <w:rPr>
                  <w:rFonts w:ascii="Cambria Math" w:hAnsi="Cambria Math"/>
                </w:rPr>
                <m:t>)</m:t>
              </m:r>
            </m:oMath>
          </w:p>
        </w:tc>
        <w:tc>
          <w:tcPr>
            <w:tcW w:w="0" w:type="auto"/>
            <w:shd w:val="clear" w:color="auto" w:fill="D9E2F3" w:themeFill="accent1" w:themeFillTint="33"/>
            <w:vAlign w:val="center"/>
          </w:tcPr>
          <w:p w14:paraId="6FBBD309" w14:textId="77777777" w:rsidR="002B600B" w:rsidRDefault="0081710D" w:rsidP="002B600B">
            <w:pPr>
              <w:tabs>
                <w:tab w:val="left" w:pos="3555"/>
              </w:tabs>
              <w:jc w:val="center"/>
            </w:pPr>
            <m:oMath>
              <m:sSub>
                <m:sSubPr>
                  <m:ctrlPr>
                    <w:rPr>
                      <w:rFonts w:ascii="Cambria Math" w:hAnsi="Cambria Math"/>
                      <w:i/>
                    </w:rPr>
                  </m:ctrlPr>
                </m:sSubPr>
                <m:e>
                  <m:r>
                    <w:rPr>
                      <w:rFonts w:ascii="Cambria Math" w:hAnsi="Cambria Math"/>
                    </w:rPr>
                    <m:t>A</m:t>
                  </m:r>
                </m:e>
                <m:sub>
                  <m:r>
                    <w:rPr>
                      <w:rFonts w:ascii="Cambria Math" w:hAnsi="Cambria Math"/>
                    </w:rPr>
                    <m:t>R</m:t>
                  </m:r>
                </m:sub>
              </m:sSub>
            </m:oMath>
            <w:r w:rsidR="002B600B">
              <w:t>(</w:t>
            </w:r>
            <m:oMath>
              <m:sSup>
                <m:sSupPr>
                  <m:ctrlPr>
                    <w:rPr>
                      <w:rFonts w:ascii="Cambria Math" w:hAnsi="Cambria Math"/>
                      <w:i/>
                    </w:rPr>
                  </m:ctrlPr>
                </m:sSupPr>
                <m:e>
                  <m:r>
                    <m:rPr>
                      <m:sty m:val="p"/>
                    </m:rPr>
                    <w:rPr>
                      <w:rFonts w:ascii="Cambria Math" w:hAnsi="Cambria Math"/>
                    </w:rPr>
                    <m:t>m</m:t>
                  </m:r>
                </m:e>
                <m:sup>
                  <m:r>
                    <w:rPr>
                      <w:rFonts w:ascii="Cambria Math" w:hAnsi="Cambria Math"/>
                    </w:rPr>
                    <m:t>2</m:t>
                  </m:r>
                </m:sup>
              </m:sSup>
              <m:r>
                <w:rPr>
                  <w:rFonts w:ascii="Cambria Math" w:hAnsi="Cambria Math"/>
                </w:rPr>
                <m:t>)</m:t>
              </m:r>
            </m:oMath>
          </w:p>
        </w:tc>
        <w:tc>
          <w:tcPr>
            <w:tcW w:w="0" w:type="auto"/>
            <w:shd w:val="clear" w:color="auto" w:fill="D9E2F3" w:themeFill="accent1" w:themeFillTint="33"/>
            <w:vAlign w:val="center"/>
          </w:tcPr>
          <w:p w14:paraId="139BF3BD" w14:textId="77777777" w:rsidR="002B600B" w:rsidRDefault="0081710D" w:rsidP="002B600B">
            <w:pPr>
              <w:tabs>
                <w:tab w:val="left" w:pos="3555"/>
              </w:tabs>
              <w:jc w:val="center"/>
            </w:pPr>
            <m:oMath>
              <m:sSub>
                <m:sSubPr>
                  <m:ctrlPr>
                    <w:rPr>
                      <w:rFonts w:ascii="Cambria Math" w:hAnsi="Cambria Math"/>
                      <w:i/>
                    </w:rPr>
                  </m:ctrlPr>
                </m:sSubPr>
                <m:e>
                  <m:r>
                    <w:rPr>
                      <w:rFonts w:ascii="Cambria Math" w:hAnsi="Cambria Math"/>
                    </w:rPr>
                    <m:t>A</m:t>
                  </m:r>
                </m:e>
                <m:sub>
                  <m:r>
                    <w:rPr>
                      <w:rFonts w:ascii="Cambria Math" w:hAnsi="Cambria Math"/>
                    </w:rPr>
                    <m:t>IR</m:t>
                  </m:r>
                </m:sub>
              </m:sSub>
            </m:oMath>
            <w:r w:rsidR="002B600B">
              <w:t>(</w:t>
            </w:r>
            <m:oMath>
              <m:sSup>
                <m:sSupPr>
                  <m:ctrlPr>
                    <w:rPr>
                      <w:rFonts w:ascii="Cambria Math" w:hAnsi="Cambria Math"/>
                      <w:i/>
                    </w:rPr>
                  </m:ctrlPr>
                </m:sSupPr>
                <m:e>
                  <m:r>
                    <m:rPr>
                      <m:sty m:val="p"/>
                    </m:rPr>
                    <w:rPr>
                      <w:rFonts w:ascii="Cambria Math" w:hAnsi="Cambria Math"/>
                    </w:rPr>
                    <m:t>m</m:t>
                  </m:r>
                </m:e>
                <m:sup>
                  <m:r>
                    <w:rPr>
                      <w:rFonts w:ascii="Cambria Math" w:hAnsi="Cambria Math"/>
                    </w:rPr>
                    <m:t>2</m:t>
                  </m:r>
                </m:sup>
              </m:sSup>
              <m:r>
                <w:rPr>
                  <w:rFonts w:ascii="Cambria Math" w:hAnsi="Cambria Math"/>
                </w:rPr>
                <m:t>)</m:t>
              </m:r>
            </m:oMath>
          </w:p>
        </w:tc>
        <w:tc>
          <w:tcPr>
            <w:tcW w:w="0" w:type="auto"/>
            <w:shd w:val="clear" w:color="auto" w:fill="D9E2F3" w:themeFill="accent1" w:themeFillTint="33"/>
            <w:vAlign w:val="center"/>
          </w:tcPr>
          <w:p w14:paraId="60E249B0" w14:textId="77777777" w:rsidR="002B600B" w:rsidRDefault="0081710D" w:rsidP="002B600B">
            <w:pPr>
              <w:tabs>
                <w:tab w:val="left" w:pos="3555"/>
              </w:tabs>
              <w:jc w:val="center"/>
            </w:pPr>
            <m:oMath>
              <m:sSub>
                <m:sSubPr>
                  <m:ctrlPr>
                    <w:rPr>
                      <w:rFonts w:ascii="Cambria Math" w:hAnsi="Cambria Math"/>
                      <w:i/>
                    </w:rPr>
                  </m:ctrlPr>
                </m:sSubPr>
                <m:e>
                  <m:r>
                    <w:rPr>
                      <w:rFonts w:ascii="Cambria Math" w:hAnsi="Cambria Math"/>
                    </w:rPr>
                    <m:t>A</m:t>
                  </m:r>
                </m:e>
                <m:sub>
                  <m:r>
                    <w:rPr>
                      <w:rFonts w:ascii="Cambria Math" w:hAnsi="Cambria Math"/>
                    </w:rPr>
                    <m:t>tot</m:t>
                  </m:r>
                </m:sub>
              </m:sSub>
            </m:oMath>
            <w:r w:rsidR="002B600B">
              <w:t>(</w:t>
            </w:r>
            <m:oMath>
              <m:sSup>
                <m:sSupPr>
                  <m:ctrlPr>
                    <w:rPr>
                      <w:rFonts w:ascii="Cambria Math" w:hAnsi="Cambria Math"/>
                      <w:i/>
                    </w:rPr>
                  </m:ctrlPr>
                </m:sSupPr>
                <m:e>
                  <m:r>
                    <m:rPr>
                      <m:sty m:val="p"/>
                    </m:rPr>
                    <w:rPr>
                      <w:rFonts w:ascii="Cambria Math" w:hAnsi="Cambria Math"/>
                    </w:rPr>
                    <m:t>m</m:t>
                  </m:r>
                </m:e>
                <m:sup>
                  <m:r>
                    <w:rPr>
                      <w:rFonts w:ascii="Cambria Math" w:hAnsi="Cambria Math"/>
                    </w:rPr>
                    <m:t>2</m:t>
                  </m:r>
                </m:sup>
              </m:sSup>
              <m:r>
                <w:rPr>
                  <w:rFonts w:ascii="Cambria Math" w:hAnsi="Cambria Math"/>
                </w:rPr>
                <m:t>)</m:t>
              </m:r>
            </m:oMath>
          </w:p>
        </w:tc>
      </w:tr>
      <w:tr w:rsidR="002B600B" w14:paraId="5A0D798F" w14:textId="77777777" w:rsidTr="002B600B">
        <w:trPr>
          <w:trHeight w:val="477"/>
        </w:trPr>
        <w:tc>
          <w:tcPr>
            <w:tcW w:w="0" w:type="auto"/>
            <w:shd w:val="clear" w:color="auto" w:fill="FFFFFF" w:themeFill="background1"/>
            <w:vAlign w:val="center"/>
          </w:tcPr>
          <w:p w14:paraId="65EBED62" w14:textId="77777777" w:rsidR="002B600B" w:rsidRDefault="002B600B" w:rsidP="002B600B">
            <w:pPr>
              <w:tabs>
                <w:tab w:val="left" w:pos="3555"/>
              </w:tabs>
              <w:jc w:val="center"/>
            </w:pPr>
            <w:r>
              <w:t>0.03405</w:t>
            </w:r>
            <m:oMath>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A</m:t>
                  </m:r>
                </m:sub>
              </m:sSub>
            </m:oMath>
            <w:r>
              <w:rPr>
                <w:rFonts w:eastAsiaTheme="minorEastAsia"/>
              </w:rPr>
              <w:t xml:space="preserve"> + 0.0681</w:t>
            </w:r>
            <w:r>
              <w:t xml:space="preserve"> </w:t>
            </w:r>
            <m:oMath>
              <m:r>
                <w:rPr>
                  <w:rFonts w:ascii="Cambria Math" w:hAnsi="Cambria Math" w:cs="Arial"/>
                </w:rPr>
                <m:t xml:space="preserve"> </m:t>
              </m:r>
              <m:sSub>
                <m:sSubPr>
                  <m:ctrlPr>
                    <w:rPr>
                      <w:rFonts w:ascii="Cambria Math" w:hAnsi="Cambria Math" w:cs="Arial"/>
                      <w:i/>
                    </w:rPr>
                  </m:ctrlPr>
                </m:sSubPr>
                <m:e>
                  <m:r>
                    <w:rPr>
                      <w:rFonts w:ascii="Cambria Math" w:hAnsi="Cambria Math" w:cs="Arial"/>
                    </w:rPr>
                    <m:t>F</m:t>
                  </m:r>
                </m:e>
                <m:sub>
                  <m:r>
                    <w:rPr>
                      <w:rFonts w:ascii="Cambria Math" w:hAnsi="Cambria Math" w:cs="Arial"/>
                    </w:rPr>
                    <m:t>B</m:t>
                  </m:r>
                </m:sub>
              </m:sSub>
            </m:oMath>
          </w:p>
        </w:tc>
        <w:tc>
          <w:tcPr>
            <w:tcW w:w="0" w:type="auto"/>
            <w:shd w:val="clear" w:color="auto" w:fill="FFFFFF" w:themeFill="background1"/>
            <w:vAlign w:val="center"/>
          </w:tcPr>
          <w:p w14:paraId="26FEABF5" w14:textId="77777777" w:rsidR="002B600B" w:rsidRDefault="002B600B" w:rsidP="002B600B">
            <w:pPr>
              <w:tabs>
                <w:tab w:val="left" w:pos="3555"/>
              </w:tabs>
              <w:jc w:val="center"/>
            </w:pPr>
            <w:r>
              <w:t>0.0681</w:t>
            </w:r>
          </w:p>
        </w:tc>
        <w:tc>
          <w:tcPr>
            <w:tcW w:w="0" w:type="auto"/>
            <w:shd w:val="clear" w:color="auto" w:fill="FFFFFF" w:themeFill="background1"/>
            <w:vAlign w:val="center"/>
          </w:tcPr>
          <w:p w14:paraId="1317AA4D" w14:textId="77777777" w:rsidR="002B600B" w:rsidRDefault="002B600B" w:rsidP="002B600B">
            <w:pPr>
              <w:tabs>
                <w:tab w:val="left" w:pos="3555"/>
              </w:tabs>
              <w:jc w:val="center"/>
            </w:pPr>
            <w:r>
              <w:t>0.0681</w:t>
            </w:r>
          </w:p>
        </w:tc>
        <w:tc>
          <w:tcPr>
            <w:tcW w:w="0" w:type="auto"/>
            <w:shd w:val="clear" w:color="auto" w:fill="FFFFFF" w:themeFill="background1"/>
            <w:vAlign w:val="center"/>
          </w:tcPr>
          <w:p w14:paraId="0DED0CB7" w14:textId="77777777" w:rsidR="002B600B" w:rsidRDefault="002B600B" w:rsidP="002B600B">
            <w:pPr>
              <w:tabs>
                <w:tab w:val="left" w:pos="3555"/>
              </w:tabs>
              <w:jc w:val="center"/>
            </w:pPr>
            <w:r>
              <w:t>0.2443</w:t>
            </w:r>
          </w:p>
        </w:tc>
      </w:tr>
    </w:tbl>
    <w:p w14:paraId="6AFCDD71" w14:textId="576D37CD" w:rsidR="001348BB" w:rsidRDefault="001348BB" w:rsidP="001348BB">
      <w:pPr>
        <w:pStyle w:val="Prrafodelista"/>
        <w:rPr>
          <w:rFonts w:eastAsiaTheme="minorEastAsia"/>
          <w:lang w:val="en-US"/>
        </w:rPr>
      </w:pPr>
    </w:p>
    <w:p w14:paraId="14028E4A" w14:textId="1C7090CD" w:rsidR="002B600B" w:rsidRDefault="002B600B" w:rsidP="001348BB">
      <w:pPr>
        <w:pStyle w:val="Prrafodelista"/>
        <w:rPr>
          <w:rFonts w:eastAsiaTheme="minorEastAsia"/>
          <w:lang w:val="en-US"/>
        </w:rPr>
      </w:pPr>
    </w:p>
    <w:p w14:paraId="256FCCCF" w14:textId="77777777" w:rsidR="002B600B" w:rsidRPr="00D72F30" w:rsidRDefault="002B600B" w:rsidP="001348BB">
      <w:pPr>
        <w:pStyle w:val="Prrafodelista"/>
        <w:rPr>
          <w:rFonts w:eastAsiaTheme="minorEastAsia"/>
          <w:lang w:val="en-US"/>
        </w:rPr>
      </w:pPr>
    </w:p>
    <w:p w14:paraId="7E221E1F" w14:textId="09E83BF7" w:rsidR="00D66E66" w:rsidRDefault="00D66E66" w:rsidP="00D66E66">
      <w:pPr>
        <w:jc w:val="center"/>
        <w:rPr>
          <w:rFonts w:ascii="Cambria" w:eastAsia="Calibri" w:hAnsi="Cambria" w:cs="Arial"/>
          <w:i/>
          <w:iCs/>
          <w:color w:val="44546A" w:themeColor="text2"/>
          <w:sz w:val="18"/>
          <w:szCs w:val="18"/>
          <w:lang w:val="en-US"/>
        </w:rPr>
      </w:pPr>
      <w:bookmarkStart w:id="43" w:name="_Ref61008264"/>
      <w:bookmarkStart w:id="44" w:name="_Ref61175009"/>
      <w:r w:rsidRPr="00880370">
        <w:rPr>
          <w:rFonts w:ascii="Cambria" w:eastAsia="Calibri" w:hAnsi="Cambria" w:cs="Arial"/>
          <w:b/>
          <w:i/>
          <w:color w:val="44546A" w:themeColor="text2"/>
          <w:sz w:val="18"/>
          <w:szCs w:val="18"/>
          <w:lang w:val="en-US"/>
        </w:rPr>
        <w:t xml:space="preserve">Table </w:t>
      </w:r>
      <w:bookmarkEnd w:id="43"/>
      <w:r w:rsidR="00A23252">
        <w:rPr>
          <w:rFonts w:ascii="Cambria" w:eastAsia="Calibri" w:hAnsi="Cambria" w:cs="Arial"/>
          <w:b/>
          <w:bCs/>
          <w:i/>
          <w:iCs/>
          <w:color w:val="44546A" w:themeColor="text2"/>
          <w:sz w:val="18"/>
          <w:szCs w:val="18"/>
          <w:lang w:val="en-US"/>
        </w:rPr>
        <w:fldChar w:fldCharType="begin"/>
      </w:r>
      <w:r w:rsidR="00A23252">
        <w:rPr>
          <w:rFonts w:ascii="Cambria" w:eastAsia="Calibri" w:hAnsi="Cambria" w:cs="Arial"/>
          <w:b/>
          <w:bCs/>
          <w:i/>
          <w:iCs/>
          <w:color w:val="44546A" w:themeColor="text2"/>
          <w:sz w:val="18"/>
          <w:szCs w:val="18"/>
          <w:lang w:val="en-US"/>
        </w:rPr>
        <w:instrText xml:space="preserve"> STYLEREF 2 \s </w:instrText>
      </w:r>
      <w:r w:rsidR="00A23252">
        <w:rPr>
          <w:rFonts w:ascii="Cambria" w:eastAsia="Calibri" w:hAnsi="Cambria" w:cs="Arial"/>
          <w:b/>
          <w:bCs/>
          <w:i/>
          <w:iCs/>
          <w:color w:val="44546A" w:themeColor="text2"/>
          <w:sz w:val="18"/>
          <w:szCs w:val="18"/>
          <w:lang w:val="en-US"/>
        </w:rPr>
        <w:fldChar w:fldCharType="separate"/>
      </w:r>
      <w:r w:rsidR="00626EB2">
        <w:rPr>
          <w:rFonts w:ascii="Cambria" w:eastAsia="Calibri" w:hAnsi="Cambria" w:cs="Arial"/>
          <w:b/>
          <w:bCs/>
          <w:i/>
          <w:iCs/>
          <w:noProof/>
          <w:color w:val="44546A" w:themeColor="text2"/>
          <w:sz w:val="18"/>
          <w:szCs w:val="18"/>
          <w:lang w:val="en-US"/>
        </w:rPr>
        <w:t>4.5</w:t>
      </w:r>
      <w:r w:rsidR="00A23252">
        <w:rPr>
          <w:rFonts w:ascii="Cambria" w:eastAsia="Calibri" w:hAnsi="Cambria" w:cs="Arial"/>
          <w:b/>
          <w:bCs/>
          <w:i/>
          <w:iCs/>
          <w:color w:val="44546A" w:themeColor="text2"/>
          <w:sz w:val="18"/>
          <w:szCs w:val="18"/>
          <w:lang w:val="en-US"/>
        </w:rPr>
        <w:fldChar w:fldCharType="end"/>
      </w:r>
      <w:r w:rsidR="00A23252">
        <w:rPr>
          <w:rFonts w:ascii="Cambria" w:eastAsia="Calibri" w:hAnsi="Cambria" w:cs="Arial"/>
          <w:b/>
          <w:bCs/>
          <w:i/>
          <w:iCs/>
          <w:color w:val="44546A" w:themeColor="text2"/>
          <w:sz w:val="18"/>
          <w:szCs w:val="18"/>
          <w:lang w:val="en-US"/>
        </w:rPr>
        <w:t>.</w:t>
      </w:r>
      <w:r w:rsidR="00A23252">
        <w:rPr>
          <w:rFonts w:ascii="Cambria" w:eastAsia="Calibri" w:hAnsi="Cambria" w:cs="Arial"/>
          <w:b/>
          <w:bCs/>
          <w:i/>
          <w:iCs/>
          <w:color w:val="44546A" w:themeColor="text2"/>
          <w:sz w:val="18"/>
          <w:szCs w:val="18"/>
          <w:lang w:val="en-US"/>
        </w:rPr>
        <w:fldChar w:fldCharType="begin"/>
      </w:r>
      <w:r w:rsidR="00A23252">
        <w:rPr>
          <w:rFonts w:ascii="Cambria" w:eastAsia="Calibri" w:hAnsi="Cambria" w:cs="Arial"/>
          <w:b/>
          <w:bCs/>
          <w:i/>
          <w:iCs/>
          <w:color w:val="44546A" w:themeColor="text2"/>
          <w:sz w:val="18"/>
          <w:szCs w:val="18"/>
          <w:lang w:val="en-US"/>
        </w:rPr>
        <w:instrText xml:space="preserve"> SEQ Table \* ARABIC \s 2 </w:instrText>
      </w:r>
      <w:r w:rsidR="00A23252">
        <w:rPr>
          <w:rFonts w:ascii="Cambria" w:eastAsia="Calibri" w:hAnsi="Cambria" w:cs="Arial"/>
          <w:b/>
          <w:bCs/>
          <w:i/>
          <w:iCs/>
          <w:color w:val="44546A" w:themeColor="text2"/>
          <w:sz w:val="18"/>
          <w:szCs w:val="18"/>
          <w:lang w:val="en-US"/>
        </w:rPr>
        <w:fldChar w:fldCharType="separate"/>
      </w:r>
      <w:r w:rsidR="00626EB2">
        <w:rPr>
          <w:rFonts w:ascii="Cambria" w:eastAsia="Calibri" w:hAnsi="Cambria" w:cs="Arial"/>
          <w:b/>
          <w:bCs/>
          <w:i/>
          <w:iCs/>
          <w:noProof/>
          <w:color w:val="44546A" w:themeColor="text2"/>
          <w:sz w:val="18"/>
          <w:szCs w:val="18"/>
          <w:lang w:val="en-US"/>
        </w:rPr>
        <w:t>3</w:t>
      </w:r>
      <w:r w:rsidR="00A23252">
        <w:rPr>
          <w:rFonts w:ascii="Cambria" w:eastAsia="Calibri" w:hAnsi="Cambria" w:cs="Arial"/>
          <w:b/>
          <w:bCs/>
          <w:i/>
          <w:iCs/>
          <w:color w:val="44546A" w:themeColor="text2"/>
          <w:sz w:val="18"/>
          <w:szCs w:val="18"/>
          <w:lang w:val="en-US"/>
        </w:rPr>
        <w:fldChar w:fldCharType="end"/>
      </w:r>
      <w:bookmarkEnd w:id="44"/>
      <w:r>
        <w:rPr>
          <w:rFonts w:ascii="Cambria" w:eastAsia="Calibri" w:hAnsi="Cambria" w:cs="Arial"/>
          <w:i/>
          <w:iCs/>
          <w:color w:val="44546A" w:themeColor="text2"/>
          <w:sz w:val="18"/>
          <w:szCs w:val="18"/>
          <w:lang w:val="en-US"/>
        </w:rPr>
        <w:t>:</w:t>
      </w:r>
      <w:r w:rsidRPr="1C70D21C">
        <w:rPr>
          <w:rFonts w:ascii="Cambria" w:eastAsia="Calibri" w:hAnsi="Cambria" w:cs="Arial"/>
          <w:i/>
          <w:iCs/>
          <w:color w:val="44546A" w:themeColor="text2"/>
          <w:sz w:val="18"/>
          <w:szCs w:val="18"/>
          <w:lang w:val="en-US"/>
        </w:rPr>
        <w:t xml:space="preserve"> </w:t>
      </w:r>
      <w:r w:rsidRPr="00D66E66">
        <w:rPr>
          <w:rFonts w:ascii="Cambria" w:eastAsia="Calibri" w:hAnsi="Cambria" w:cs="Arial"/>
          <w:i/>
          <w:iCs/>
          <w:color w:val="44546A" w:themeColor="text2"/>
          <w:sz w:val="18"/>
          <w:szCs w:val="18"/>
          <w:lang w:val="en-US"/>
        </w:rPr>
        <w:t>Spacecraft area dimensions.</w:t>
      </w:r>
    </w:p>
    <w:p w14:paraId="74C4F457" w14:textId="77777777" w:rsidR="009A5CFA" w:rsidRPr="003E3DC5" w:rsidRDefault="009A5CFA" w:rsidP="009A5CFA">
      <w:pPr>
        <w:rPr>
          <w:lang w:val="en-US"/>
        </w:rPr>
      </w:pPr>
    </w:p>
    <w:p w14:paraId="65479C70" w14:textId="195533BD" w:rsidR="002D3CEF" w:rsidRPr="002D3CEF" w:rsidRDefault="002D3CEF" w:rsidP="00A63589">
      <w:pPr>
        <w:rPr>
          <w:rFonts w:eastAsiaTheme="minorEastAsia"/>
          <w:lang w:val="en-US"/>
        </w:rPr>
      </w:pPr>
      <w:r>
        <w:rPr>
          <w:noProof/>
          <w:lang w:val="en-US"/>
        </w:rPr>
        <mc:AlternateContent>
          <mc:Choice Requires="wpg">
            <w:drawing>
              <wp:anchor distT="0" distB="0" distL="114300" distR="114300" simplePos="0" relativeHeight="251658250" behindDoc="0" locked="0" layoutInCell="1" allowOverlap="1" wp14:anchorId="311C9F9A" wp14:editId="2C6F15D5">
                <wp:simplePos x="0" y="0"/>
                <wp:positionH relativeFrom="column">
                  <wp:posOffset>3504026</wp:posOffset>
                </wp:positionH>
                <wp:positionV relativeFrom="paragraph">
                  <wp:posOffset>68580</wp:posOffset>
                </wp:positionV>
                <wp:extent cx="2262505" cy="1989455"/>
                <wp:effectExtent l="19050" t="0" r="4445" b="0"/>
                <wp:wrapSquare wrapText="bothSides"/>
                <wp:docPr id="35" name="Agrupar 35"/>
                <wp:cNvGraphicFramePr/>
                <a:graphic xmlns:a="http://schemas.openxmlformats.org/drawingml/2006/main">
                  <a:graphicData uri="http://schemas.microsoft.com/office/word/2010/wordprocessingGroup">
                    <wpg:wgp>
                      <wpg:cNvGrpSpPr/>
                      <wpg:grpSpPr>
                        <a:xfrm>
                          <a:off x="0" y="0"/>
                          <a:ext cx="2262505" cy="1989455"/>
                          <a:chOff x="3613150" y="71930"/>
                          <a:chExt cx="2230234" cy="2074543"/>
                        </a:xfrm>
                      </wpg:grpSpPr>
                      <wpg:grpSp>
                        <wpg:cNvPr id="24" name="Agrupar 24"/>
                        <wpg:cNvGrpSpPr/>
                        <wpg:grpSpPr>
                          <a:xfrm>
                            <a:off x="3613150" y="71930"/>
                            <a:ext cx="2230233" cy="2074543"/>
                            <a:chOff x="51708" y="59352"/>
                            <a:chExt cx="2230596" cy="1711825"/>
                          </a:xfrm>
                        </wpg:grpSpPr>
                        <wpg:grpSp>
                          <wpg:cNvPr id="25" name="Agrupar 25"/>
                          <wpg:cNvGrpSpPr/>
                          <wpg:grpSpPr>
                            <a:xfrm>
                              <a:off x="51708" y="59352"/>
                              <a:ext cx="994410" cy="1485610"/>
                              <a:chOff x="0" y="59352"/>
                              <a:chExt cx="994996" cy="1485610"/>
                            </a:xfrm>
                          </wpg:grpSpPr>
                          <wps:wsp>
                            <wps:cNvPr id="26" name="Conector recto 26"/>
                            <wps:cNvCnPr/>
                            <wps:spPr>
                              <a:xfrm>
                                <a:off x="994996" y="59352"/>
                                <a:ext cx="0" cy="1485610"/>
                              </a:xfrm>
                              <a:prstGeom prst="line">
                                <a:avLst/>
                              </a:prstGeom>
                              <a:ln w="19050">
                                <a:prstDash val="dash"/>
                              </a:ln>
                            </wps:spPr>
                            <wps:style>
                              <a:lnRef idx="1">
                                <a:schemeClr val="dk1"/>
                              </a:lnRef>
                              <a:fillRef idx="0">
                                <a:schemeClr val="dk1"/>
                              </a:fillRef>
                              <a:effectRef idx="0">
                                <a:schemeClr val="dk1"/>
                              </a:effectRef>
                              <a:fontRef idx="minor">
                                <a:schemeClr val="tx1"/>
                              </a:fontRef>
                            </wps:style>
                            <wps:bodyPr/>
                          </wps:wsp>
                          <wps:wsp>
                            <wps:cNvPr id="27" name="Conector recto 27"/>
                            <wps:cNvCnPr/>
                            <wps:spPr>
                              <a:xfrm>
                                <a:off x="990600" y="363416"/>
                                <a:ext cx="0" cy="828000"/>
                              </a:xfrm>
                              <a:prstGeom prst="line">
                                <a:avLst/>
                              </a:prstGeom>
                              <a:ln w="28575">
                                <a:prstDash val="solid"/>
                              </a:ln>
                            </wps:spPr>
                            <wps:style>
                              <a:lnRef idx="1">
                                <a:schemeClr val="dk1"/>
                              </a:lnRef>
                              <a:fillRef idx="0">
                                <a:schemeClr val="dk1"/>
                              </a:fillRef>
                              <a:effectRef idx="0">
                                <a:schemeClr val="dk1"/>
                              </a:effectRef>
                              <a:fontRef idx="minor">
                                <a:schemeClr val="tx1"/>
                              </a:fontRef>
                            </wps:style>
                            <wps:bodyPr/>
                          </wps:wsp>
                          <wps:wsp>
                            <wps:cNvPr id="28" name="Conector recto 28"/>
                            <wps:cNvCnPr/>
                            <wps:spPr>
                              <a:xfrm>
                                <a:off x="0" y="675543"/>
                                <a:ext cx="171450" cy="414655"/>
                              </a:xfrm>
                              <a:prstGeom prst="line">
                                <a:avLst/>
                              </a:prstGeom>
                              <a:ln w="38100">
                                <a:prstDash val="solid"/>
                              </a:ln>
                            </wps:spPr>
                            <wps:style>
                              <a:lnRef idx="1">
                                <a:schemeClr val="dk1"/>
                              </a:lnRef>
                              <a:fillRef idx="0">
                                <a:schemeClr val="dk1"/>
                              </a:fillRef>
                              <a:effectRef idx="0">
                                <a:schemeClr val="dk1"/>
                              </a:effectRef>
                              <a:fontRef idx="minor">
                                <a:schemeClr val="tx1"/>
                              </a:fontRef>
                            </wps:style>
                            <wps:bodyPr/>
                          </wps:wsp>
                          <wps:wsp>
                            <wps:cNvPr id="29" name="Conector recto 29"/>
                            <wps:cNvCnPr/>
                            <wps:spPr>
                              <a:xfrm flipV="1">
                                <a:off x="92319" y="855785"/>
                                <a:ext cx="900000" cy="0"/>
                              </a:xfrm>
                              <a:prstGeom prst="line">
                                <a:avLst/>
                              </a:prstGeom>
                            </wps:spPr>
                            <wps:style>
                              <a:lnRef idx="1">
                                <a:schemeClr val="dk1"/>
                              </a:lnRef>
                              <a:fillRef idx="0">
                                <a:schemeClr val="dk1"/>
                              </a:fillRef>
                              <a:effectRef idx="0">
                                <a:schemeClr val="dk1"/>
                              </a:effectRef>
                              <a:fontRef idx="minor">
                                <a:schemeClr val="tx1"/>
                              </a:fontRef>
                            </wps:style>
                            <wps:bodyPr/>
                          </wps:wsp>
                          <wps:wsp>
                            <wps:cNvPr id="30" name="Conector recto 30"/>
                            <wps:cNvCnPr/>
                            <wps:spPr>
                              <a:xfrm flipV="1">
                                <a:off x="92319" y="445477"/>
                                <a:ext cx="679450" cy="412750"/>
                              </a:xfrm>
                              <a:prstGeom prst="line">
                                <a:avLst/>
                              </a:prstGeom>
                            </wps:spPr>
                            <wps:style>
                              <a:lnRef idx="1">
                                <a:schemeClr val="dk1"/>
                              </a:lnRef>
                              <a:fillRef idx="0">
                                <a:schemeClr val="dk1"/>
                              </a:fillRef>
                              <a:effectRef idx="0">
                                <a:schemeClr val="dk1"/>
                              </a:effectRef>
                              <a:fontRef idx="minor">
                                <a:schemeClr val="tx1"/>
                              </a:fontRef>
                            </wps:style>
                            <wps:bodyPr/>
                          </wps:wsp>
                          <wps:wsp>
                            <wps:cNvPr id="31" name="Arco 31"/>
                            <wps:cNvSpPr/>
                            <wps:spPr>
                              <a:xfrm>
                                <a:off x="209550" y="668216"/>
                                <a:ext cx="213360" cy="519430"/>
                              </a:xfrm>
                              <a:prstGeom prst="arc">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Caixa de texto 33"/>
                            <wps:cNvSpPr txBox="1"/>
                            <wps:spPr>
                              <a:xfrm>
                                <a:off x="379535" y="603739"/>
                                <a:ext cx="368300" cy="254000"/>
                              </a:xfrm>
                              <a:prstGeom prst="rect">
                                <a:avLst/>
                              </a:prstGeom>
                              <a:noFill/>
                              <a:ln w="6350">
                                <a:noFill/>
                              </a:ln>
                            </wps:spPr>
                            <wps:txbx>
                              <w:txbxContent>
                                <w:p w14:paraId="56FC07C5" w14:textId="77777777" w:rsidR="00C44133" w:rsidRDefault="00C44133" w:rsidP="00577B8B">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4" name="Caixa de texto 34"/>
                          <wps:cNvSpPr txBox="1"/>
                          <wps:spPr>
                            <a:xfrm>
                              <a:off x="83934" y="1544961"/>
                              <a:ext cx="2198370" cy="226216"/>
                            </a:xfrm>
                            <a:prstGeom prst="rect">
                              <a:avLst/>
                            </a:prstGeom>
                            <a:noFill/>
                            <a:ln w="6350">
                              <a:noFill/>
                            </a:ln>
                          </wps:spPr>
                          <wps:txbx>
                            <w:txbxContent>
                              <w:p w14:paraId="1DC2FC3E" w14:textId="255E3BA3" w:rsidR="00C44133" w:rsidRPr="002D3CEF" w:rsidRDefault="00C44133" w:rsidP="001063DF">
                                <w:pPr>
                                  <w:spacing w:after="0"/>
                                  <w:jc w:val="center"/>
                                  <w:rPr>
                                    <w:i/>
                                    <w:iCs/>
                                    <w:color w:val="44546A" w:themeColor="text2"/>
                                    <w:sz w:val="18"/>
                                    <w:szCs w:val="18"/>
                                    <w:lang w:val="en-US"/>
                                  </w:rPr>
                                </w:pPr>
                                <w:bookmarkStart w:id="45" w:name="_Ref61008944"/>
                                <w:bookmarkStart w:id="46" w:name="_Ref61175713"/>
                                <w:r w:rsidRPr="00880370">
                                  <w:rPr>
                                    <w:b/>
                                    <w:i/>
                                    <w:color w:val="44546A" w:themeColor="text2"/>
                                    <w:sz w:val="18"/>
                                    <w:szCs w:val="18"/>
                                    <w:lang w:val="en-US"/>
                                  </w:rPr>
                                  <w:t xml:space="preserve">Figure </w:t>
                                </w:r>
                                <w:bookmarkEnd w:id="45"/>
                                <w:r w:rsidR="00B61E6F">
                                  <w:rPr>
                                    <w:b/>
                                    <w:bCs/>
                                    <w:i/>
                                    <w:iCs/>
                                    <w:color w:val="44546A" w:themeColor="text2"/>
                                    <w:sz w:val="18"/>
                                    <w:szCs w:val="18"/>
                                    <w:lang w:val="en-US"/>
                                  </w:rPr>
                                  <w:fldChar w:fldCharType="begin"/>
                                </w:r>
                                <w:r w:rsidR="00B61E6F">
                                  <w:rPr>
                                    <w:b/>
                                    <w:bCs/>
                                    <w:i/>
                                    <w:iCs/>
                                    <w:color w:val="44546A" w:themeColor="text2"/>
                                    <w:sz w:val="18"/>
                                    <w:szCs w:val="18"/>
                                    <w:lang w:val="en-US"/>
                                  </w:rPr>
                                  <w:instrText xml:space="preserve"> STYLEREF 2 \s </w:instrText>
                                </w:r>
                                <w:r w:rsidR="00B61E6F">
                                  <w:rPr>
                                    <w:b/>
                                    <w:bCs/>
                                    <w:i/>
                                    <w:iCs/>
                                    <w:color w:val="44546A" w:themeColor="text2"/>
                                    <w:sz w:val="18"/>
                                    <w:szCs w:val="18"/>
                                    <w:lang w:val="en-US"/>
                                  </w:rPr>
                                  <w:fldChar w:fldCharType="separate"/>
                                </w:r>
                                <w:r w:rsidR="00B61E6F">
                                  <w:rPr>
                                    <w:b/>
                                    <w:bCs/>
                                    <w:i/>
                                    <w:iCs/>
                                    <w:noProof/>
                                    <w:color w:val="44546A" w:themeColor="text2"/>
                                    <w:sz w:val="18"/>
                                    <w:szCs w:val="18"/>
                                    <w:lang w:val="en-US"/>
                                  </w:rPr>
                                  <w:t>5.5</w:t>
                                </w:r>
                                <w:r w:rsidR="00B61E6F">
                                  <w:rPr>
                                    <w:b/>
                                    <w:bCs/>
                                    <w:i/>
                                    <w:iCs/>
                                    <w:color w:val="44546A" w:themeColor="text2"/>
                                    <w:sz w:val="18"/>
                                    <w:szCs w:val="18"/>
                                    <w:lang w:val="en-US"/>
                                  </w:rPr>
                                  <w:fldChar w:fldCharType="end"/>
                                </w:r>
                                <w:r w:rsidR="00B61E6F">
                                  <w:rPr>
                                    <w:b/>
                                    <w:bCs/>
                                    <w:i/>
                                    <w:iCs/>
                                    <w:color w:val="44546A" w:themeColor="text2"/>
                                    <w:sz w:val="18"/>
                                    <w:szCs w:val="18"/>
                                    <w:lang w:val="en-US"/>
                                  </w:rPr>
                                  <w:t>.</w:t>
                                </w:r>
                                <w:r w:rsidR="00B61E6F">
                                  <w:rPr>
                                    <w:b/>
                                    <w:bCs/>
                                    <w:i/>
                                    <w:iCs/>
                                    <w:color w:val="44546A" w:themeColor="text2"/>
                                    <w:sz w:val="18"/>
                                    <w:szCs w:val="18"/>
                                    <w:lang w:val="en-US"/>
                                  </w:rPr>
                                  <w:fldChar w:fldCharType="begin"/>
                                </w:r>
                                <w:r w:rsidR="00B61E6F">
                                  <w:rPr>
                                    <w:b/>
                                    <w:bCs/>
                                    <w:i/>
                                    <w:iCs/>
                                    <w:color w:val="44546A" w:themeColor="text2"/>
                                    <w:sz w:val="18"/>
                                    <w:szCs w:val="18"/>
                                    <w:lang w:val="en-US"/>
                                  </w:rPr>
                                  <w:instrText xml:space="preserve"> SEQ Figure \* ARABIC \s 2 </w:instrText>
                                </w:r>
                                <w:r w:rsidR="00B61E6F">
                                  <w:rPr>
                                    <w:b/>
                                    <w:bCs/>
                                    <w:i/>
                                    <w:iCs/>
                                    <w:color w:val="44546A" w:themeColor="text2"/>
                                    <w:sz w:val="18"/>
                                    <w:szCs w:val="18"/>
                                    <w:lang w:val="en-US"/>
                                  </w:rPr>
                                  <w:fldChar w:fldCharType="separate"/>
                                </w:r>
                                <w:r w:rsidR="00B61E6F">
                                  <w:rPr>
                                    <w:b/>
                                    <w:bCs/>
                                    <w:i/>
                                    <w:iCs/>
                                    <w:noProof/>
                                    <w:color w:val="44546A" w:themeColor="text2"/>
                                    <w:sz w:val="18"/>
                                    <w:szCs w:val="18"/>
                                    <w:lang w:val="en-US"/>
                                  </w:rPr>
                                  <w:t>2</w:t>
                                </w:r>
                                <w:r w:rsidR="00B61E6F">
                                  <w:rPr>
                                    <w:b/>
                                    <w:bCs/>
                                    <w:i/>
                                    <w:iCs/>
                                    <w:color w:val="44546A" w:themeColor="text2"/>
                                    <w:sz w:val="18"/>
                                    <w:szCs w:val="18"/>
                                    <w:lang w:val="en-US"/>
                                  </w:rPr>
                                  <w:fldChar w:fldCharType="end"/>
                                </w:r>
                                <w:bookmarkEnd w:id="46"/>
                                <w:r w:rsidRPr="00466F6B">
                                  <w:rPr>
                                    <w:i/>
                                    <w:iCs/>
                                    <w:color w:val="44546A" w:themeColor="text2"/>
                                    <w:sz w:val="18"/>
                                    <w:szCs w:val="18"/>
                                    <w:lang w:val="en-US"/>
                                  </w:rPr>
                                  <w:t xml:space="preserve">: </w:t>
                                </w:r>
                                <w:r w:rsidRPr="002D3CEF">
                                  <w:rPr>
                                    <w:i/>
                                    <w:iCs/>
                                    <w:color w:val="44546A" w:themeColor="text2"/>
                                    <w:sz w:val="18"/>
                                    <w:szCs w:val="18"/>
                                    <w:lang w:val="en-US"/>
                                  </w:rPr>
                                  <w:t>Factor of view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 name="Caixa de texto 48"/>
                        <wps:cNvSpPr txBox="1"/>
                        <wps:spPr>
                          <a:xfrm>
                            <a:off x="4686300" y="803582"/>
                            <a:ext cx="1157084" cy="635716"/>
                          </a:xfrm>
                          <a:prstGeom prst="rect">
                            <a:avLst/>
                          </a:prstGeom>
                          <a:noFill/>
                          <a:ln w="6350">
                            <a:noFill/>
                          </a:ln>
                        </wps:spPr>
                        <wps:txbx>
                          <w:txbxContent>
                            <w:p w14:paraId="5FCD8C89" w14:textId="5A54E391" w:rsidR="00C44133" w:rsidRDefault="00291BE8" w:rsidP="008A5CDF">
                              <w:pPr>
                                <w:spacing w:after="0"/>
                                <w:jc w:val="left"/>
                              </w:pPr>
                              <m:oMathPara>
                                <m:oMath>
                                  <m:r>
                                    <w:rPr>
                                      <w:rFonts w:ascii="Cambria Math" w:hAnsi="Cambria Math"/>
                                    </w:rPr>
                                    <m:t xml:space="preserve">F= </m:t>
                                  </m:r>
                                  <m:f>
                                    <m:fPr>
                                      <m:ctrlPr>
                                        <w:rPr>
                                          <w:rFonts w:ascii="Cambria Math" w:hAnsi="Cambria Math"/>
                                          <w:i/>
                                        </w:rPr>
                                      </m:ctrlPr>
                                    </m:fPr>
                                    <m:num>
                                      <m:r>
                                        <w:rPr>
                                          <w:rFonts w:ascii="Cambria Math" w:hAnsi="Cambria Math"/>
                                        </w:rPr>
                                        <m:t>1+cosβ</m:t>
                                      </m:r>
                                    </m:num>
                                    <m:den>
                                      <m:r>
                                        <w:rPr>
                                          <w:rFonts w:ascii="Cambria Math" w:hAnsi="Cambria Math"/>
                                        </w:rPr>
                                        <m:t>2</m:t>
                                      </m:r>
                                    </m:den>
                                  </m:f>
                                </m:oMath>
                              </m:oMathPara>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1C9F9A" id="Agrupar 35" o:spid="_x0000_s1044" style="position:absolute;left:0;text-align:left;margin-left:275.9pt;margin-top:5.4pt;width:178.15pt;height:156.65pt;z-index:251658250;mso-width-relative:margin;mso-height-relative:margin" coordorigin="36131,719" coordsize="22302,20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">
                <v:group id="Agrupar 24" o:spid="_x0000_s1045" style="position:absolute;left:36131;top:719;width:22302;height:20745" coordorigin="517,593" coordsize="22305,17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group id="Agrupar 25" o:spid="_x0000_s1046" style="position:absolute;left:517;top:593;width:9944;height:14856" coordorigin=",593" coordsize="9949,1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line id="Conector recto 26" o:spid="_x0000_s1047" style="position:absolute;visibility:visible;mso-wrap-style:square" from="9949,593" to="9949,15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" strokecolor="black [3200]" strokeweight="1.5pt">
                      <v:stroke dashstyle="dash" joinstyle="miter"/>
                    </v:line>
                    <v:line id="Conector recto 27" o:spid="_x0000_s1048" style="position:absolute;visibility:visible;mso-wrap-style:square" from="9906,3634" to="9906,11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" strokecolor="black [3200]" strokeweight="2.25pt">
                      <v:stroke joinstyle="miter"/>
                    </v:line>
                    <v:line id="Conector recto 28" o:spid="_x0000_s1049" style="position:absolute;visibility:visible;mso-wrap-style:square" from="0,6755" to="1714,10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" strokecolor="black [3200]" strokeweight="3pt">
                      <v:stroke joinstyle="miter"/>
                    </v:line>
                    <v:line id="Conector recto 29" o:spid="_x0000_s1050" style="position:absolute;flip:y;visibility:visible;mso-wrap-style:square" from="923,8557" to="9923,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" strokecolor="black [3200]" strokeweight=".5pt">
                      <v:stroke joinstyle="miter"/>
                    </v:line>
                    <v:line id="Conector recto 30" o:spid="_x0000_s1051" style="position:absolute;flip:y;visibility:visible;mso-wrap-style:square" from="923,4454" to="7717,8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" strokecolor="black [3200]" strokeweight=".5pt">
                      <v:stroke joinstyle="miter"/>
                    </v:line>
                    <v:shape id="Arco 31" o:spid="_x0000_s1052" style="position:absolute;left:2095;top:6682;width:2134;height:5194;visibility:visible;mso-wrap-style:square;v-text-anchor:middle" coordsize="213360,51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" path="m106680,nsc165598,,213360,116278,213360,259715r-106680,l106680,xem106680,nfc165598,,213360,116278,213360,259715e" filled="f" strokecolor="black [3200]" strokeweight=".5pt">
                      <v:stroke joinstyle="miter"/>
                      <v:path arrowok="t" o:connecttype="custom" o:connectlocs="106680,0;213360,259715" o:connectangles="0,0"/>
                    </v:shape>
                    <v:shape id="Caixa de texto 33" o:spid="_x0000_s1053" type="#_x0000_t202" style="position:absolute;left:3795;top:6037;width:36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56FC07C5" w14:textId="77777777" w:rsidR="00C44133" w:rsidRDefault="00C44133" w:rsidP="00577B8B">
                            <m:oMathPara>
                              <m:oMath>
                                <m:r>
                                  <w:rPr>
                                    <w:rFonts w:ascii="Cambria Math" w:hAnsi="Cambria Math"/>
                                  </w:rPr>
                                  <m:t>β</m:t>
                                </m:r>
                              </m:oMath>
                            </m:oMathPara>
                          </w:p>
                        </w:txbxContent>
                      </v:textbox>
                    </v:shape>
                  </v:group>
                  <v:shape id="Caixa de texto 34" o:spid="_x0000_s1054" type="#_x0000_t202" style="position:absolute;left:839;top:15449;width:21984;height:2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" filled="f" stroked="f" strokeweight=".5pt">
                    <v:textbox>
                      <w:txbxContent>
                        <w:p w14:paraId="1DC2FC3E" w14:textId="255E3BA3" w:rsidR="00C44133" w:rsidRPr="002D3CEF" w:rsidRDefault="00C44133" w:rsidP="001063DF">
                          <w:pPr>
                            <w:spacing w:after="0"/>
                            <w:jc w:val="center"/>
                            <w:rPr>
                              <w:i/>
                              <w:iCs/>
                              <w:color w:val="44546A" w:themeColor="text2"/>
                              <w:sz w:val="18"/>
                              <w:szCs w:val="18"/>
                              <w:lang w:val="en-US"/>
                            </w:rPr>
                          </w:pPr>
                          <w:bookmarkStart w:id="47" w:name="_Ref61008944"/>
                          <w:bookmarkStart w:id="48" w:name="_Ref61175713"/>
                          <w:r w:rsidRPr="00880370">
                            <w:rPr>
                              <w:b/>
                              <w:i/>
                              <w:color w:val="44546A" w:themeColor="text2"/>
                              <w:sz w:val="18"/>
                              <w:szCs w:val="18"/>
                              <w:lang w:val="en-US"/>
                            </w:rPr>
                            <w:t xml:space="preserve">Figure </w:t>
                          </w:r>
                          <w:bookmarkEnd w:id="47"/>
                          <w:r w:rsidR="00B61E6F">
                            <w:rPr>
                              <w:b/>
                              <w:bCs/>
                              <w:i/>
                              <w:iCs/>
                              <w:color w:val="44546A" w:themeColor="text2"/>
                              <w:sz w:val="18"/>
                              <w:szCs w:val="18"/>
                              <w:lang w:val="en-US"/>
                            </w:rPr>
                            <w:fldChar w:fldCharType="begin"/>
                          </w:r>
                          <w:r w:rsidR="00B61E6F">
                            <w:rPr>
                              <w:b/>
                              <w:bCs/>
                              <w:i/>
                              <w:iCs/>
                              <w:color w:val="44546A" w:themeColor="text2"/>
                              <w:sz w:val="18"/>
                              <w:szCs w:val="18"/>
                              <w:lang w:val="en-US"/>
                            </w:rPr>
                            <w:instrText xml:space="preserve"> STYLEREF 2 \s </w:instrText>
                          </w:r>
                          <w:r w:rsidR="00B61E6F">
                            <w:rPr>
                              <w:b/>
                              <w:bCs/>
                              <w:i/>
                              <w:iCs/>
                              <w:color w:val="44546A" w:themeColor="text2"/>
                              <w:sz w:val="18"/>
                              <w:szCs w:val="18"/>
                              <w:lang w:val="en-US"/>
                            </w:rPr>
                            <w:fldChar w:fldCharType="separate"/>
                          </w:r>
                          <w:r w:rsidR="00B61E6F">
                            <w:rPr>
                              <w:b/>
                              <w:bCs/>
                              <w:i/>
                              <w:iCs/>
                              <w:noProof/>
                              <w:color w:val="44546A" w:themeColor="text2"/>
                              <w:sz w:val="18"/>
                              <w:szCs w:val="18"/>
                              <w:lang w:val="en-US"/>
                            </w:rPr>
                            <w:t>5.5</w:t>
                          </w:r>
                          <w:r w:rsidR="00B61E6F">
                            <w:rPr>
                              <w:b/>
                              <w:bCs/>
                              <w:i/>
                              <w:iCs/>
                              <w:color w:val="44546A" w:themeColor="text2"/>
                              <w:sz w:val="18"/>
                              <w:szCs w:val="18"/>
                              <w:lang w:val="en-US"/>
                            </w:rPr>
                            <w:fldChar w:fldCharType="end"/>
                          </w:r>
                          <w:r w:rsidR="00B61E6F">
                            <w:rPr>
                              <w:b/>
                              <w:bCs/>
                              <w:i/>
                              <w:iCs/>
                              <w:color w:val="44546A" w:themeColor="text2"/>
                              <w:sz w:val="18"/>
                              <w:szCs w:val="18"/>
                              <w:lang w:val="en-US"/>
                            </w:rPr>
                            <w:t>.</w:t>
                          </w:r>
                          <w:r w:rsidR="00B61E6F">
                            <w:rPr>
                              <w:b/>
                              <w:bCs/>
                              <w:i/>
                              <w:iCs/>
                              <w:color w:val="44546A" w:themeColor="text2"/>
                              <w:sz w:val="18"/>
                              <w:szCs w:val="18"/>
                              <w:lang w:val="en-US"/>
                            </w:rPr>
                            <w:fldChar w:fldCharType="begin"/>
                          </w:r>
                          <w:r w:rsidR="00B61E6F">
                            <w:rPr>
                              <w:b/>
                              <w:bCs/>
                              <w:i/>
                              <w:iCs/>
                              <w:color w:val="44546A" w:themeColor="text2"/>
                              <w:sz w:val="18"/>
                              <w:szCs w:val="18"/>
                              <w:lang w:val="en-US"/>
                            </w:rPr>
                            <w:instrText xml:space="preserve"> SEQ Figure \* ARABIC \s 2 </w:instrText>
                          </w:r>
                          <w:r w:rsidR="00B61E6F">
                            <w:rPr>
                              <w:b/>
                              <w:bCs/>
                              <w:i/>
                              <w:iCs/>
                              <w:color w:val="44546A" w:themeColor="text2"/>
                              <w:sz w:val="18"/>
                              <w:szCs w:val="18"/>
                              <w:lang w:val="en-US"/>
                            </w:rPr>
                            <w:fldChar w:fldCharType="separate"/>
                          </w:r>
                          <w:r w:rsidR="00B61E6F">
                            <w:rPr>
                              <w:b/>
                              <w:bCs/>
                              <w:i/>
                              <w:iCs/>
                              <w:noProof/>
                              <w:color w:val="44546A" w:themeColor="text2"/>
                              <w:sz w:val="18"/>
                              <w:szCs w:val="18"/>
                              <w:lang w:val="en-US"/>
                            </w:rPr>
                            <w:t>2</w:t>
                          </w:r>
                          <w:r w:rsidR="00B61E6F">
                            <w:rPr>
                              <w:b/>
                              <w:bCs/>
                              <w:i/>
                              <w:iCs/>
                              <w:color w:val="44546A" w:themeColor="text2"/>
                              <w:sz w:val="18"/>
                              <w:szCs w:val="18"/>
                              <w:lang w:val="en-US"/>
                            </w:rPr>
                            <w:fldChar w:fldCharType="end"/>
                          </w:r>
                          <w:bookmarkEnd w:id="48"/>
                          <w:r w:rsidRPr="00466F6B">
                            <w:rPr>
                              <w:i/>
                              <w:iCs/>
                              <w:color w:val="44546A" w:themeColor="text2"/>
                              <w:sz w:val="18"/>
                              <w:szCs w:val="18"/>
                              <w:lang w:val="en-US"/>
                            </w:rPr>
                            <w:t xml:space="preserve">: </w:t>
                          </w:r>
                          <w:r w:rsidRPr="002D3CEF">
                            <w:rPr>
                              <w:i/>
                              <w:iCs/>
                              <w:color w:val="44546A" w:themeColor="text2"/>
                              <w:sz w:val="18"/>
                              <w:szCs w:val="18"/>
                              <w:lang w:val="en-US"/>
                            </w:rPr>
                            <w:t>Factor of view calculation</w:t>
                          </w:r>
                        </w:p>
                      </w:txbxContent>
                    </v:textbox>
                  </v:shape>
                </v:group>
                <v:shape id="Caixa de texto 48" o:spid="_x0000_s1055" type="#_x0000_t202" style="position:absolute;left:46863;top:8035;width:11570;height:6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" filled="f" stroked="f" strokeweight=".5pt">
                  <v:textbox inset="0,,0">
                    <w:txbxContent>
                      <w:p w14:paraId="5FCD8C89" w14:textId="5A54E391" w:rsidR="00C44133" w:rsidRDefault="00291BE8" w:rsidP="008A5CDF">
                        <w:pPr>
                          <w:spacing w:after="0"/>
                          <w:jc w:val="left"/>
                        </w:pPr>
                        <m:oMathPara>
                          <m:oMath>
                            <m:r>
                              <w:rPr>
                                <w:rFonts w:ascii="Cambria Math" w:hAnsi="Cambria Math"/>
                              </w:rPr>
                              <m:t xml:space="preserve">F= </m:t>
                            </m:r>
                            <m:f>
                              <m:fPr>
                                <m:ctrlPr>
                                  <w:rPr>
                                    <w:rFonts w:ascii="Cambria Math" w:hAnsi="Cambria Math"/>
                                    <w:i/>
                                  </w:rPr>
                                </m:ctrlPr>
                              </m:fPr>
                              <m:num>
                                <m:r>
                                  <w:rPr>
                                    <w:rFonts w:ascii="Cambria Math" w:hAnsi="Cambria Math"/>
                                  </w:rPr>
                                  <m:t>1+cosβ</m:t>
                                </m:r>
                              </m:num>
                              <m:den>
                                <m:r>
                                  <w:rPr>
                                    <w:rFonts w:ascii="Cambria Math" w:hAnsi="Cambria Math"/>
                                  </w:rPr>
                                  <m:t>2</m:t>
                                </m:r>
                              </m:den>
                            </m:f>
                          </m:oMath>
                        </m:oMathPara>
                      </w:p>
                    </w:txbxContent>
                  </v:textbox>
                </v:shape>
                <w10:wrap type="square"/>
              </v:group>
            </w:pict>
          </mc:Fallback>
        </mc:AlternateContent>
      </w:r>
      <w:r w:rsidRPr="49329351">
        <w:rPr>
          <w:rFonts w:eastAsiaTheme="minorEastAsia"/>
          <w:lang w:val="en-US"/>
        </w:rPr>
        <w:t xml:space="preserve">However, in the case of direct </w:t>
      </w:r>
      <w:r w:rsidR="008A5CDF">
        <w:rPr>
          <w:rFonts w:eastAsiaTheme="minorEastAsia"/>
          <w:lang w:val="en-US"/>
        </w:rPr>
        <w:t xml:space="preserve">solar </w:t>
      </w:r>
      <w:r w:rsidRPr="49329351">
        <w:rPr>
          <w:rFonts w:eastAsiaTheme="minorEastAsia"/>
          <w:lang w:val="en-US"/>
        </w:rPr>
        <w:t xml:space="preserve">radiation it is necessary to apply a view factor that considers the inclination of </w:t>
      </w:r>
      <w:r w:rsidR="008A5CDF">
        <w:rPr>
          <w:rFonts w:eastAsiaTheme="minorEastAsia"/>
          <w:lang w:val="en-US"/>
        </w:rPr>
        <w:t>the orbit</w:t>
      </w:r>
      <w:r w:rsidRPr="49329351">
        <w:rPr>
          <w:rFonts w:eastAsiaTheme="minorEastAsia"/>
          <w:lang w:val="en-US"/>
        </w:rPr>
        <w:t xml:space="preserve">. The view factor from a finite planar plate at a distance H to an infinite plane, tilted an angle </w:t>
      </w:r>
      <m:oMath>
        <m:r>
          <w:rPr>
            <w:rFonts w:ascii="Cambria Math" w:eastAsiaTheme="minorEastAsia" w:hAnsi="Cambria Math" w:cs="Arial"/>
          </w:rPr>
          <m:t>β</m:t>
        </m:r>
      </m:oMath>
      <w:r w:rsidRPr="49329351">
        <w:rPr>
          <w:rFonts w:eastAsiaTheme="minorEastAsia"/>
          <w:lang w:val="en-US"/>
        </w:rPr>
        <w:t xml:space="preserve"> can be calculated as </w:t>
      </w:r>
      <w:r w:rsidRPr="008A5CDF">
        <w:rPr>
          <w:lang w:val="en-US"/>
        </w:rPr>
        <w:t xml:space="preserve">shown in </w:t>
      </w:r>
      <w:r w:rsidR="008A5CE8" w:rsidRPr="008A5CE8">
        <w:fldChar w:fldCharType="begin"/>
      </w:r>
      <w:r w:rsidR="008A5CE8" w:rsidRPr="008A5CE8">
        <w:rPr>
          <w:lang w:val="en-US"/>
        </w:rPr>
        <w:instrText xml:space="preserve"> REF _Ref61175713 \h  \* MERGEFORMAT </w:instrText>
      </w:r>
      <w:r w:rsidR="008A5CE8" w:rsidRPr="008A5CE8">
        <w:fldChar w:fldCharType="separate"/>
      </w:r>
      <w:r w:rsidR="00626EB2" w:rsidRPr="00626EB2">
        <w:rPr>
          <w:lang w:val="en-US"/>
        </w:rPr>
        <w:t>Figure 5.5.2</w:t>
      </w:r>
      <w:r w:rsidR="008A5CE8" w:rsidRPr="008A5CE8">
        <w:fldChar w:fldCharType="end"/>
      </w:r>
      <w:r w:rsidR="00C42FF6">
        <w:rPr>
          <w:rFonts w:ascii="Arial" w:hAnsi="Arial" w:cs="Arial"/>
          <w:lang w:val="en-US"/>
        </w:rPr>
        <w:t xml:space="preserve"> </w:t>
      </w:r>
      <w:sdt>
        <w:sdtPr>
          <w:rPr>
            <w:rFonts w:ascii="Arial" w:hAnsi="Arial" w:cs="Arial"/>
            <w:lang w:val="en-US"/>
          </w:rPr>
          <w:id w:val="-984925895"/>
          <w:placeholder>
            <w:docPart w:val="BDA1CDB8776F4B77AA3BFBC60BEFE76C"/>
          </w:placeholder>
          <w:citation/>
        </w:sdtPr>
        <w:sdtEndPr/>
        <w:sdtContent>
          <w:r w:rsidR="00C42FF6">
            <w:rPr>
              <w:rFonts w:ascii="Arial" w:hAnsi="Arial" w:cs="Arial"/>
              <w:lang w:val="en-US"/>
            </w:rPr>
            <w:fldChar w:fldCharType="begin"/>
          </w:r>
          <w:r w:rsidR="00C42FF6">
            <w:rPr>
              <w:rFonts w:ascii="Arial" w:hAnsi="Arial" w:cs="Arial"/>
              <w:lang w:val="gl-ES"/>
            </w:rPr>
            <w:instrText xml:space="preserve"> CITATION Isi \l 1110 </w:instrText>
          </w:r>
          <w:r w:rsidR="00C42FF6">
            <w:rPr>
              <w:rFonts w:ascii="Arial" w:hAnsi="Arial" w:cs="Arial"/>
              <w:lang w:val="en-US"/>
            </w:rPr>
            <w:fldChar w:fldCharType="separate"/>
          </w:r>
          <w:r w:rsidR="00626EB2" w:rsidRPr="00626EB2">
            <w:rPr>
              <w:rFonts w:ascii="Arial" w:hAnsi="Arial" w:cs="Arial"/>
              <w:noProof/>
              <w:lang w:val="gl-ES"/>
            </w:rPr>
            <w:t>(Martínez, s.d.)</w:t>
          </w:r>
          <w:r w:rsidR="00C42FF6">
            <w:rPr>
              <w:rFonts w:ascii="Arial" w:hAnsi="Arial" w:cs="Arial"/>
              <w:lang w:val="en-US"/>
            </w:rPr>
            <w:fldChar w:fldCharType="end"/>
          </w:r>
        </w:sdtContent>
      </w:sdt>
      <w:r w:rsidR="00C42FF6">
        <w:rPr>
          <w:rFonts w:ascii="Arial" w:hAnsi="Arial" w:cs="Arial"/>
          <w:lang w:val="en-US"/>
        </w:rPr>
        <w:t>.</w:t>
      </w:r>
    </w:p>
    <w:p w14:paraId="0749708C" w14:textId="0A8529D7" w:rsidR="002D3CEF" w:rsidRDefault="001063DF" w:rsidP="00A63589">
      <w:pPr>
        <w:spacing w:after="0"/>
        <w:rPr>
          <w:rFonts w:eastAsiaTheme="minorEastAsia"/>
          <w:lang w:val="en-US"/>
        </w:rPr>
      </w:pPr>
      <w:r>
        <w:rPr>
          <w:rFonts w:eastAsiaTheme="minorEastAsia"/>
          <w:lang w:val="en-US"/>
        </w:rPr>
        <w:t>F</w:t>
      </w:r>
      <w:r w:rsidR="002D3CEF" w:rsidRPr="49329351">
        <w:rPr>
          <w:rFonts w:eastAsiaTheme="minorEastAsia"/>
          <w:lang w:val="en-US"/>
        </w:rPr>
        <w:t xml:space="preserve">or </w:t>
      </w:r>
      <w:r>
        <w:rPr>
          <w:rFonts w:eastAsiaTheme="minorEastAsia"/>
          <w:lang w:val="en-US"/>
        </w:rPr>
        <w:t>an</w:t>
      </w:r>
      <w:r w:rsidR="002D3CEF" w:rsidRPr="49329351">
        <w:rPr>
          <w:rFonts w:eastAsiaTheme="minorEastAsia"/>
          <w:lang w:val="en-US"/>
        </w:rPr>
        <w:t xml:space="preserve"> angle of </w:t>
      </w:r>
      <w:r>
        <w:rPr>
          <w:rFonts w:eastAsiaTheme="minorEastAsia"/>
          <w:lang w:val="en-US"/>
        </w:rPr>
        <w:t>+</w:t>
      </w:r>
      <w:r w:rsidR="002D3CEF" w:rsidRPr="49329351">
        <w:rPr>
          <w:rFonts w:eastAsiaTheme="minorEastAsia"/>
          <w:lang w:val="en-US"/>
        </w:rPr>
        <w:t xml:space="preserve">7.6 degrees </w:t>
      </w:r>
      <w:r>
        <w:rPr>
          <w:rFonts w:eastAsiaTheme="minorEastAsia"/>
          <w:lang w:val="en-US"/>
        </w:rPr>
        <w:t>related to orbit inclination</w:t>
      </w:r>
      <w:r w:rsidR="002D3CEF" w:rsidRPr="49329351">
        <w:rPr>
          <w:rFonts w:eastAsiaTheme="minorEastAsia"/>
          <w:lang w:val="en-US"/>
        </w:rPr>
        <w:t xml:space="preserve">, the view factor is </w:t>
      </w:r>
      <m:oMath>
        <m:sSub>
          <m:sSubPr>
            <m:ctrlPr>
              <w:rPr>
                <w:rFonts w:ascii="Cambria Math" w:hAnsi="Cambria Math"/>
                <w:i/>
              </w:rPr>
            </m:ctrlPr>
          </m:sSubPr>
          <m:e>
            <m:r>
              <w:rPr>
                <w:rFonts w:ascii="Cambria Math" w:hAnsi="Cambria Math"/>
              </w:rPr>
              <m:t>F</m:t>
            </m:r>
          </m:e>
          <m:sub>
            <m:r>
              <w:rPr>
                <w:rFonts w:ascii="Cambria Math" w:hAnsi="Cambria Math"/>
                <w:lang w:val="en-US"/>
              </w:rPr>
              <m:t>A</m:t>
            </m:r>
          </m:sub>
        </m:sSub>
        <m:r>
          <w:rPr>
            <w:rFonts w:ascii="Cambria Math" w:hAnsi="Cambria Math"/>
            <w:lang w:val="en-US"/>
          </w:rPr>
          <m:t>=0.99557</m:t>
        </m:r>
      </m:oMath>
      <w:r w:rsidR="002D3CEF" w:rsidRPr="49329351">
        <w:rPr>
          <w:rFonts w:eastAsiaTheme="minorEastAsia"/>
          <w:lang w:val="en-US"/>
        </w:rPr>
        <w:t xml:space="preserve"> for face</w:t>
      </w:r>
      <w:r>
        <w:rPr>
          <w:rFonts w:eastAsiaTheme="minorEastAsia"/>
          <w:lang w:val="en-US"/>
        </w:rPr>
        <w:t xml:space="preserve"> </w:t>
      </w:r>
      <w:r w:rsidRPr="001063DF">
        <w:rPr>
          <w:rFonts w:eastAsiaTheme="minorEastAsia"/>
          <w:i/>
          <w:iCs/>
          <w:lang w:val="en-US"/>
        </w:rPr>
        <w:t>A</w:t>
      </w:r>
      <w:r w:rsidR="002D3CEF" w:rsidRPr="49329351">
        <w:rPr>
          <w:rFonts w:eastAsiaTheme="minorEastAsia"/>
          <w:lang w:val="en-US"/>
        </w:rPr>
        <w:t>, and</w:t>
      </w:r>
      <w:r>
        <w:rPr>
          <w:rFonts w:eastAsiaTheme="minorEastAsia"/>
          <w:lang w:val="en-US"/>
        </w:rPr>
        <w:br/>
      </w:r>
      <m:oMath>
        <m:sSub>
          <m:sSubPr>
            <m:ctrlPr>
              <w:rPr>
                <w:rFonts w:ascii="Cambria Math" w:hAnsi="Cambria Math"/>
                <w:i/>
              </w:rPr>
            </m:ctrlPr>
          </m:sSubPr>
          <m:e>
            <m:r>
              <w:rPr>
                <w:rFonts w:ascii="Cambria Math" w:hAnsi="Cambria Math"/>
              </w:rPr>
              <m:t>F</m:t>
            </m:r>
          </m:e>
          <m:sub>
            <m:r>
              <w:rPr>
                <w:rFonts w:ascii="Cambria Math" w:hAnsi="Cambria Math"/>
                <w:lang w:val="en-US"/>
              </w:rPr>
              <m:t>B</m:t>
            </m:r>
          </m:sub>
        </m:sSub>
        <m:r>
          <w:rPr>
            <w:rFonts w:ascii="Cambria Math" w:hAnsi="Cambria Math"/>
            <w:lang w:val="en-US"/>
          </w:rPr>
          <m:t>=0.0044</m:t>
        </m:r>
      </m:oMath>
      <w:r w:rsidR="002D3CEF" w:rsidRPr="49329351">
        <w:rPr>
          <w:rFonts w:eastAsiaTheme="minorEastAsia"/>
          <w:lang w:val="en-US"/>
        </w:rPr>
        <w:t xml:space="preserve"> for the B face. </w:t>
      </w:r>
      <w:r>
        <w:rPr>
          <w:rFonts w:eastAsiaTheme="minorEastAsia"/>
          <w:lang w:val="en-US"/>
        </w:rPr>
        <w:t>As t</w:t>
      </w:r>
      <w:r w:rsidR="002D3CEF" w:rsidRPr="49329351">
        <w:rPr>
          <w:rFonts w:eastAsiaTheme="minorEastAsia"/>
          <w:lang w:val="en-US"/>
        </w:rPr>
        <w:t>hese values</w:t>
      </w:r>
      <w:r>
        <w:rPr>
          <w:rFonts w:eastAsiaTheme="minorEastAsia"/>
          <w:lang w:val="en-US"/>
        </w:rPr>
        <w:t xml:space="preserve"> are </w:t>
      </w:r>
      <w:r w:rsidR="002D3CEF" w:rsidRPr="49329351">
        <w:rPr>
          <w:rFonts w:eastAsiaTheme="minorEastAsia"/>
          <w:lang w:val="en-US"/>
        </w:rPr>
        <w:t xml:space="preserve">close to </w:t>
      </w:r>
      <w:r>
        <w:rPr>
          <w:rFonts w:eastAsiaTheme="minorEastAsia"/>
          <w:lang w:val="en-US"/>
        </w:rPr>
        <w:t>unit</w:t>
      </w:r>
      <w:r w:rsidR="002D3CEF" w:rsidRPr="49329351">
        <w:rPr>
          <w:rFonts w:eastAsiaTheme="minorEastAsia"/>
          <w:lang w:val="en-US"/>
        </w:rPr>
        <w:t xml:space="preserve"> and zero respectively</w:t>
      </w:r>
      <w:r>
        <w:rPr>
          <w:rFonts w:eastAsiaTheme="minorEastAsia"/>
          <w:lang w:val="en-US"/>
        </w:rPr>
        <w:t xml:space="preserve">, face </w:t>
      </w:r>
      <w:r w:rsidRPr="001063DF">
        <w:rPr>
          <w:rFonts w:eastAsiaTheme="minorEastAsia"/>
          <w:i/>
          <w:iCs/>
          <w:lang w:val="en-US"/>
        </w:rPr>
        <w:t>A</w:t>
      </w:r>
      <w:r w:rsidRPr="001063DF">
        <w:rPr>
          <w:rFonts w:eastAsiaTheme="minorEastAsia"/>
          <w:lang w:val="en-US"/>
        </w:rPr>
        <w:t xml:space="preserve"> can </w:t>
      </w:r>
      <w:r>
        <w:rPr>
          <w:rFonts w:eastAsiaTheme="minorEastAsia"/>
          <w:lang w:val="en-US"/>
        </w:rPr>
        <w:t>be thought as normal to the Sun in further thermal calculations</w:t>
      </w:r>
      <w:r w:rsidR="002D3CEF" w:rsidRPr="49329351">
        <w:rPr>
          <w:rFonts w:eastAsiaTheme="minorEastAsia"/>
          <w:lang w:val="en-US"/>
        </w:rPr>
        <w:t>.</w:t>
      </w:r>
    </w:p>
    <w:p w14:paraId="68DBD86C" w14:textId="4CEA5916" w:rsidR="0034289F" w:rsidRPr="002D3CEF" w:rsidRDefault="0034289F" w:rsidP="008E4006">
      <w:pPr>
        <w:rPr>
          <w:rFonts w:ascii="Arial" w:hAnsi="Arial" w:cs="Arial"/>
          <w:lang w:val="en-US"/>
        </w:rPr>
      </w:pPr>
    </w:p>
    <w:p w14:paraId="7274470F" w14:textId="40CC9D2E" w:rsidR="0034289F" w:rsidRPr="003E6B49" w:rsidRDefault="270A2570" w:rsidP="00BA7BFC">
      <w:pPr>
        <w:pStyle w:val="Ttulo4"/>
        <w:rPr>
          <w:lang w:val="en-US"/>
        </w:rPr>
      </w:pPr>
      <w:r w:rsidRPr="003E6B49">
        <w:rPr>
          <w:lang w:val="en-US"/>
        </w:rPr>
        <w:t>Thermal</w:t>
      </w:r>
      <w:r w:rsidR="00C85BEC" w:rsidRPr="003E6B49">
        <w:rPr>
          <w:lang w:val="en-US"/>
        </w:rPr>
        <w:t xml:space="preserve"> balance </w:t>
      </w:r>
      <w:r w:rsidR="003E6B49" w:rsidRPr="003E6B49">
        <w:rPr>
          <w:lang w:val="en-US"/>
        </w:rPr>
        <w:t>of</w:t>
      </w:r>
      <w:r w:rsidR="00C85BEC" w:rsidRPr="003E6B49">
        <w:rPr>
          <w:lang w:val="en-US"/>
        </w:rPr>
        <w:t xml:space="preserve"> the spacecraft body</w:t>
      </w:r>
    </w:p>
    <w:p w14:paraId="7A4F8152" w14:textId="4CEA5916" w:rsidR="0034289F" w:rsidRPr="0034289F" w:rsidRDefault="0034289F" w:rsidP="00A01F10">
      <w:pPr>
        <w:spacing w:after="0"/>
        <w:rPr>
          <w:lang w:val="en-US"/>
        </w:rPr>
      </w:pPr>
    </w:p>
    <w:p w14:paraId="72EC0B9F" w14:textId="31758632" w:rsidR="00843355" w:rsidRPr="0034289F" w:rsidRDefault="00C04D8C" w:rsidP="00A63589">
      <w:pPr>
        <w:rPr>
          <w:rFonts w:eastAsiaTheme="minorEastAsia"/>
          <w:lang w:val="en-US"/>
        </w:rPr>
      </w:pPr>
      <w:r>
        <w:rPr>
          <w:rFonts w:eastAsiaTheme="minorEastAsia"/>
          <w:lang w:val="en-US"/>
        </w:rPr>
        <w:t>A</w:t>
      </w:r>
      <w:r w:rsidRPr="49329351">
        <w:rPr>
          <w:rFonts w:eastAsiaTheme="minorEastAsia"/>
          <w:lang w:val="en-US"/>
        </w:rPr>
        <w:t xml:space="preserve"> preliminary estimation of the temperature of the spacecraft can be obtained</w:t>
      </w:r>
      <w:r>
        <w:rPr>
          <w:rFonts w:eastAsiaTheme="minorEastAsia"/>
          <w:lang w:val="en-US"/>
        </w:rPr>
        <w:t xml:space="preserve"> performing the</w:t>
      </w:r>
      <w:r w:rsidRPr="49329351">
        <w:rPr>
          <w:rFonts w:eastAsiaTheme="minorEastAsia"/>
          <w:lang w:val="en-US"/>
        </w:rPr>
        <w:t xml:space="preserve"> thermal balance of the central body</w:t>
      </w:r>
      <w:r w:rsidR="0034289F" w:rsidRPr="49329351">
        <w:rPr>
          <w:rFonts w:eastAsiaTheme="minorEastAsia"/>
          <w:lang w:val="en-US"/>
        </w:rPr>
        <w:t>. At the equilibrium, the heat energy in equals the heat energy out:</w:t>
      </w:r>
    </w:p>
    <w:tbl>
      <w:tblPr>
        <w:tblW w:w="5000" w:type="pct"/>
        <w:tblInd w:w="255" w:type="dxa"/>
        <w:tblCellMar>
          <w:left w:w="70" w:type="dxa"/>
          <w:right w:w="70" w:type="dxa"/>
        </w:tblCellMar>
        <w:tblLook w:val="0000" w:firstRow="0" w:lastRow="0" w:firstColumn="0" w:lastColumn="0" w:noHBand="0" w:noVBand="0"/>
      </w:tblPr>
      <w:tblGrid>
        <w:gridCol w:w="902"/>
        <w:gridCol w:w="7221"/>
        <w:gridCol w:w="903"/>
      </w:tblGrid>
      <w:tr w:rsidR="00AC2080" w14:paraId="7DE27F34" w14:textId="77777777" w:rsidTr="00AC3D34">
        <w:tc>
          <w:tcPr>
            <w:tcW w:w="500" w:type="pct"/>
          </w:tcPr>
          <w:p w14:paraId="5BEDEA1F" w14:textId="77777777" w:rsidR="00AC2080" w:rsidRPr="00797FF8" w:rsidRDefault="00AC2080" w:rsidP="00A63589">
            <w:pPr>
              <w:rPr>
                <w:lang w:val="en-US"/>
              </w:rPr>
            </w:pPr>
          </w:p>
        </w:tc>
        <w:tc>
          <w:tcPr>
            <w:tcW w:w="4000" w:type="pct"/>
            <w:vAlign w:val="center"/>
          </w:tcPr>
          <w:p w14:paraId="513B7DBA" w14:textId="02B3B123" w:rsidR="00AC2080" w:rsidRPr="00FD2B29" w:rsidRDefault="0081710D" w:rsidP="00A63589">
            <w:pPr>
              <w:jc w:val="center"/>
              <w:rPr>
                <w:rFonts w:eastAsiaTheme="minorEastAsia"/>
              </w:rPr>
            </w:pPr>
            <m:oMathPara>
              <m:oMath>
                <m:sSub>
                  <m:sSubPr>
                    <m:ctrlPr>
                      <w:rPr>
                        <w:rFonts w:ascii="Cambria Math" w:hAnsi="Cambria Math" w:cs="Arial"/>
                        <w:i/>
                      </w:rPr>
                    </m:ctrlPr>
                  </m:sSubPr>
                  <m:e>
                    <m:r>
                      <w:rPr>
                        <w:rFonts w:ascii="Cambria Math" w:hAnsi="Cambria Math" w:cs="Arial"/>
                      </w:rPr>
                      <m:t>Q</m:t>
                    </m:r>
                  </m:e>
                  <m:sub>
                    <m:r>
                      <w:rPr>
                        <w:rFonts w:ascii="Cambria Math" w:hAnsi="Cambria Math" w:cs="Arial"/>
                      </w:rPr>
                      <m:t>out</m:t>
                    </m:r>
                  </m:sub>
                </m:sSub>
                <m:r>
                  <w:rPr>
                    <w:rFonts w:ascii="Cambria Math" w:hAnsi="Cambria Math" w:cs="Arial"/>
                  </w:rPr>
                  <m:t>=</m:t>
                </m:r>
                <m:sSub>
                  <m:sSubPr>
                    <m:ctrlPr>
                      <w:rPr>
                        <w:rFonts w:ascii="Cambria Math" w:hAnsi="Cambria Math" w:cs="Arial"/>
                        <w:i/>
                      </w:rPr>
                    </m:ctrlPr>
                  </m:sSubPr>
                  <m:e>
                    <m:r>
                      <w:rPr>
                        <w:rFonts w:ascii="Cambria Math" w:hAnsi="Cambria Math" w:cs="Arial"/>
                      </w:rPr>
                      <m:t>Q</m:t>
                    </m:r>
                  </m:e>
                  <m:sub>
                    <m:r>
                      <w:rPr>
                        <w:rFonts w:ascii="Cambria Math" w:hAnsi="Cambria Math" w:cs="Arial"/>
                      </w:rPr>
                      <m:t>in</m:t>
                    </m:r>
                  </m:sub>
                </m:sSub>
              </m:oMath>
            </m:oMathPara>
          </w:p>
        </w:tc>
        <w:tc>
          <w:tcPr>
            <w:tcW w:w="500" w:type="pct"/>
            <w:vAlign w:val="center"/>
          </w:tcPr>
          <w:p w14:paraId="725339EF" w14:textId="316B5FB8" w:rsidR="00AC2080" w:rsidRDefault="00AC2080" w:rsidP="00A63589">
            <w:pPr>
              <w:keepNext/>
              <w:jc w:val="right"/>
            </w:pPr>
            <w:r>
              <w:t>(</w:t>
            </w:r>
            <w:r>
              <w:fldChar w:fldCharType="begin"/>
            </w:r>
            <w:r>
              <w:instrText>SEQ Ecuación \* ARABIC</w:instrText>
            </w:r>
            <w:r>
              <w:fldChar w:fldCharType="separate"/>
            </w:r>
            <w:r w:rsidR="00626EB2">
              <w:rPr>
                <w:noProof/>
              </w:rPr>
              <w:t>1</w:t>
            </w:r>
            <w:r>
              <w:fldChar w:fldCharType="end"/>
            </w:r>
            <w:r>
              <w:t>)</w:t>
            </w:r>
          </w:p>
        </w:tc>
      </w:tr>
    </w:tbl>
    <w:p w14:paraId="30E85E4F" w14:textId="59DB9F55" w:rsidR="00524D35" w:rsidRPr="00524D35" w:rsidRDefault="00BB3EBA" w:rsidP="00A63589">
      <w:pPr>
        <w:spacing w:before="240"/>
        <w:rPr>
          <w:rFonts w:eastAsiaTheme="minorEastAsia"/>
          <w:lang w:val="en-US"/>
        </w:rPr>
      </w:pPr>
      <w:r>
        <w:rPr>
          <w:rFonts w:eastAsiaTheme="minorEastAsia"/>
          <w:lang w:val="en-US"/>
        </w:rPr>
        <w:t>w</w:t>
      </w:r>
      <w:r w:rsidR="320BFF3E" w:rsidRPr="49329351">
        <w:rPr>
          <w:rFonts w:eastAsiaTheme="minorEastAsia"/>
          <w:lang w:val="en-US"/>
        </w:rPr>
        <w:t>h</w:t>
      </w:r>
      <w:r w:rsidR="00524D35" w:rsidRPr="49329351">
        <w:rPr>
          <w:rFonts w:eastAsiaTheme="minorEastAsia"/>
          <w:lang w:val="en-US"/>
        </w:rPr>
        <w:t xml:space="preserve">ere </w:t>
      </w:r>
      <m:oMath>
        <m:sSub>
          <m:sSubPr>
            <m:ctrlPr>
              <w:rPr>
                <w:rFonts w:ascii="Cambria Math" w:hAnsi="Cambria Math" w:cs="Arial"/>
                <w:i/>
              </w:rPr>
            </m:ctrlPr>
          </m:sSubPr>
          <m:e>
            <m:r>
              <w:rPr>
                <w:rFonts w:ascii="Cambria Math" w:hAnsi="Cambria Math" w:cs="Arial"/>
              </w:rPr>
              <m:t>Q</m:t>
            </m:r>
          </m:e>
          <m:sub>
            <m:r>
              <w:rPr>
                <w:rFonts w:ascii="Cambria Math" w:hAnsi="Cambria Math" w:cs="Arial"/>
              </w:rPr>
              <m:t>out</m:t>
            </m:r>
          </m:sub>
        </m:sSub>
      </m:oMath>
      <w:r w:rsidR="00524D35" w:rsidRPr="49329351">
        <w:rPr>
          <w:rFonts w:eastAsiaTheme="minorEastAsia"/>
          <w:lang w:val="en-US"/>
        </w:rPr>
        <w:t xml:space="preserve"> corresponds to the energy dissipation capability of the </w:t>
      </w:r>
      <w:r w:rsidR="0009371E">
        <w:rPr>
          <w:rFonts w:eastAsiaTheme="minorEastAsia"/>
          <w:lang w:val="en-US"/>
        </w:rPr>
        <w:t>spacecraft</w:t>
      </w:r>
      <w:r w:rsidR="00524D35" w:rsidRPr="49329351">
        <w:rPr>
          <w:rFonts w:eastAsiaTheme="minorEastAsia"/>
          <w:lang w:val="en-US"/>
        </w:rPr>
        <w:t xml:space="preserve">, while </w:t>
      </w:r>
      <m:oMath>
        <m:sSub>
          <m:sSubPr>
            <m:ctrlPr>
              <w:rPr>
                <w:rFonts w:ascii="Cambria Math" w:hAnsi="Cambria Math" w:cs="Arial"/>
                <w:i/>
              </w:rPr>
            </m:ctrlPr>
          </m:sSubPr>
          <m:e>
            <m:r>
              <w:rPr>
                <w:rFonts w:ascii="Cambria Math" w:hAnsi="Cambria Math" w:cs="Arial"/>
              </w:rPr>
              <m:t>Q</m:t>
            </m:r>
          </m:e>
          <m:sub>
            <m:r>
              <w:rPr>
                <w:rFonts w:ascii="Cambria Math" w:hAnsi="Cambria Math" w:cs="Arial"/>
              </w:rPr>
              <m:t>in</m:t>
            </m:r>
          </m:sub>
        </m:sSub>
      </m:oMath>
      <w:r w:rsidR="00524D35" w:rsidRPr="49329351">
        <w:rPr>
          <w:rFonts w:eastAsiaTheme="minorEastAsia"/>
          <w:lang w:val="en-US"/>
        </w:rPr>
        <w:t xml:space="preserve"> considers both the heat absorbed from the environmental loads and the </w:t>
      </w:r>
      <w:r w:rsidR="0075389E">
        <w:rPr>
          <w:rFonts w:eastAsiaTheme="minorEastAsia"/>
          <w:lang w:val="en-US"/>
        </w:rPr>
        <w:t>generated</w:t>
      </w:r>
      <w:r w:rsidR="00524D35" w:rsidRPr="49329351">
        <w:rPr>
          <w:rFonts w:eastAsiaTheme="minorEastAsia"/>
          <w:lang w:val="en-US"/>
        </w:rPr>
        <w:t xml:space="preserve"> by internal</w:t>
      </w:r>
      <w:r w:rsidR="009B46B9">
        <w:rPr>
          <w:rFonts w:eastAsiaTheme="minorEastAsia"/>
          <w:lang w:val="en-US"/>
        </w:rPr>
        <w:t xml:space="preserve"> sources</w:t>
      </w:r>
      <w:r w:rsidR="00524D35" w:rsidRPr="49329351">
        <w:rPr>
          <w:rFonts w:eastAsiaTheme="minorEastAsia"/>
          <w:lang w:val="en-US"/>
        </w:rPr>
        <w:t>.</w:t>
      </w:r>
    </w:p>
    <w:p w14:paraId="1080DCAB" w14:textId="77777777" w:rsidR="00322BA1" w:rsidRPr="00322BA1" w:rsidRDefault="0081710D" w:rsidP="00322BA1">
      <w:pPr>
        <w:pStyle w:val="Prrafodelista"/>
        <w:numPr>
          <w:ilvl w:val="0"/>
          <w:numId w:val="14"/>
        </w:numPr>
        <w:rPr>
          <w:rFonts w:ascii="Arial" w:eastAsiaTheme="minorEastAsia" w:hAnsi="Arial" w:cs="Arial"/>
          <w:lang w:val="en-US"/>
        </w:rPr>
      </w:pPr>
      <m:oMath>
        <m:sSub>
          <m:sSubPr>
            <m:ctrlPr>
              <w:rPr>
                <w:rFonts w:ascii="Cambria Math" w:hAnsi="Cambria Math"/>
                <w:i/>
              </w:rPr>
            </m:ctrlPr>
          </m:sSubPr>
          <m:e>
            <m:r>
              <m:rPr>
                <m:sty m:val="bi"/>
              </m:rPr>
              <w:rPr>
                <w:rFonts w:ascii="Cambria Math" w:hAnsi="Cambria Math"/>
              </w:rPr>
              <m:t>Q</m:t>
            </m:r>
          </m:e>
          <m:sub>
            <m:r>
              <m:rPr>
                <m:sty m:val="bi"/>
              </m:rPr>
              <w:rPr>
                <w:rFonts w:ascii="Cambria Math" w:hAnsi="Cambria Math"/>
              </w:rPr>
              <m:t>out</m:t>
            </m:r>
          </m:sub>
        </m:sSub>
      </m:oMath>
      <w:r w:rsidR="004278CF" w:rsidRPr="00322BA1">
        <w:rPr>
          <w:lang w:val="en-US"/>
        </w:rPr>
        <w:t xml:space="preserve"> </w:t>
      </w:r>
      <w:r w:rsidR="004278CF" w:rsidRPr="00322BA1">
        <w:rPr>
          <w:b/>
          <w:bCs/>
          <w:lang w:val="en-US"/>
        </w:rPr>
        <w:t>determination</w:t>
      </w:r>
    </w:p>
    <w:p w14:paraId="34C02566" w14:textId="13006073" w:rsidR="00041CEC" w:rsidRPr="00322BA1" w:rsidRDefault="00041CEC" w:rsidP="00322BA1">
      <w:pPr>
        <w:pStyle w:val="Prrafodelista"/>
        <w:rPr>
          <w:rFonts w:ascii="Arial" w:eastAsiaTheme="minorEastAsia" w:hAnsi="Arial" w:cs="Arial"/>
          <w:lang w:val="en-US"/>
        </w:rPr>
      </w:pPr>
      <w:r w:rsidRPr="00322BA1">
        <w:rPr>
          <w:lang w:val="en-US"/>
        </w:rPr>
        <w:t>The total heat leaving the spacecraft surface is given by the Stefan-Boltzmann equation:</w:t>
      </w:r>
    </w:p>
    <w:tbl>
      <w:tblPr>
        <w:tblW w:w="5000" w:type="pct"/>
        <w:tblInd w:w="255" w:type="dxa"/>
        <w:tblCellMar>
          <w:left w:w="70" w:type="dxa"/>
          <w:right w:w="70" w:type="dxa"/>
        </w:tblCellMar>
        <w:tblLook w:val="0000" w:firstRow="0" w:lastRow="0" w:firstColumn="0" w:lastColumn="0" w:noHBand="0" w:noVBand="0"/>
      </w:tblPr>
      <w:tblGrid>
        <w:gridCol w:w="902"/>
        <w:gridCol w:w="7221"/>
        <w:gridCol w:w="903"/>
      </w:tblGrid>
      <w:tr w:rsidR="00AD5F33" w14:paraId="205DB843" w14:textId="77777777" w:rsidTr="00AC3D34">
        <w:tc>
          <w:tcPr>
            <w:tcW w:w="500" w:type="pct"/>
          </w:tcPr>
          <w:p w14:paraId="753969C5" w14:textId="77777777" w:rsidR="00AD5F33" w:rsidRPr="00797FF8" w:rsidRDefault="00AD5F33" w:rsidP="00AC3D34">
            <w:pPr>
              <w:rPr>
                <w:lang w:val="en-US"/>
              </w:rPr>
            </w:pPr>
          </w:p>
        </w:tc>
        <w:tc>
          <w:tcPr>
            <w:tcW w:w="4000" w:type="pct"/>
            <w:vAlign w:val="center"/>
          </w:tcPr>
          <w:p w14:paraId="369BA407" w14:textId="6B001E43" w:rsidR="00AD5F33" w:rsidRPr="005908E1" w:rsidRDefault="0081710D" w:rsidP="005908E1">
            <w:pPr>
              <w:pStyle w:val="Prrafodelista"/>
              <w:ind w:left="709" w:firstLine="142"/>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Q</m:t>
                    </m:r>
                  </m:e>
                  <m:sub>
                    <m:r>
                      <w:rPr>
                        <w:rFonts w:ascii="Cambria Math" w:hAnsi="Cambria Math" w:cs="Arial"/>
                      </w:rPr>
                      <m:t>out</m:t>
                    </m:r>
                  </m:sub>
                </m:sSub>
                <m:r>
                  <w:rPr>
                    <w:rFonts w:ascii="Cambria Math" w:eastAsiaTheme="minorEastAsia" w:hAnsi="Cambria Math" w:cs="Arial"/>
                  </w:rPr>
                  <m:t>=</m:t>
                </m:r>
                <m:nary>
                  <m:naryPr>
                    <m:chr m:val="∑"/>
                    <m:limLoc m:val="undOvr"/>
                    <m:ctrlPr>
                      <w:rPr>
                        <w:rFonts w:ascii="Cambria Math" w:eastAsiaTheme="minorEastAsia" w:hAnsi="Cambria Math" w:cs="Arial"/>
                        <w:i/>
                      </w:rPr>
                    </m:ctrlPr>
                  </m:naryPr>
                  <m:sub>
                    <m:r>
                      <w:rPr>
                        <w:rFonts w:ascii="Cambria Math" w:eastAsiaTheme="minorEastAsia" w:hAnsi="Cambria Math" w:cs="Arial"/>
                      </w:rPr>
                      <m:t>i=1</m:t>
                    </m:r>
                  </m:sub>
                  <m:sup>
                    <m:r>
                      <w:rPr>
                        <w:rFonts w:ascii="Cambria Math" w:eastAsiaTheme="minorEastAsia" w:hAnsi="Cambria Math" w:cs="Arial"/>
                      </w:rPr>
                      <m:t>n=6</m:t>
                    </m:r>
                  </m:sup>
                  <m:e>
                    <m:r>
                      <w:rPr>
                        <w:rFonts w:ascii="Cambria Math" w:eastAsiaTheme="minorEastAsia" w:hAnsi="Cambria Math" w:cs="Arial"/>
                      </w:rPr>
                      <m:t>σ</m:t>
                    </m:r>
                    <m:sSubSup>
                      <m:sSubSupPr>
                        <m:ctrlPr>
                          <w:rPr>
                            <w:rFonts w:ascii="Cambria Math" w:eastAsiaTheme="minorEastAsia" w:hAnsi="Cambria Math" w:cs="Arial"/>
                            <w:i/>
                          </w:rPr>
                        </m:ctrlPr>
                      </m:sSubSupPr>
                      <m:e>
                        <m:r>
                          <w:rPr>
                            <w:rFonts w:ascii="Cambria Math" w:eastAsiaTheme="minorEastAsia" w:hAnsi="Cambria Math" w:cs="Arial"/>
                          </w:rPr>
                          <m:t>T</m:t>
                        </m:r>
                      </m:e>
                      <m:sub>
                        <m:r>
                          <w:rPr>
                            <w:rFonts w:ascii="Cambria Math" w:eastAsiaTheme="minorEastAsia" w:hAnsi="Cambria Math" w:cs="Arial"/>
                          </w:rPr>
                          <m:t>i</m:t>
                        </m:r>
                      </m:sub>
                      <m:sup>
                        <m:r>
                          <w:rPr>
                            <w:rFonts w:ascii="Cambria Math" w:eastAsiaTheme="minorEastAsia" w:hAnsi="Cambria Math" w:cs="Arial"/>
                          </w:rPr>
                          <m:t>4</m:t>
                        </m:r>
                      </m:sup>
                    </m:sSubSup>
                    <m:sSub>
                      <m:sSubPr>
                        <m:ctrlPr>
                          <w:rPr>
                            <w:rFonts w:ascii="Cambria Math" w:eastAsiaTheme="minorEastAsia" w:hAnsi="Cambria Math" w:cs="Arial"/>
                            <w:i/>
                          </w:rPr>
                        </m:ctrlPr>
                      </m:sSubPr>
                      <m:e>
                        <m:r>
                          <w:rPr>
                            <w:rFonts w:ascii="Cambria Math" w:eastAsiaTheme="minorEastAsia" w:hAnsi="Cambria Math" w:cs="Arial"/>
                          </w:rPr>
                          <m:t>ε</m:t>
                        </m:r>
                      </m:e>
                      <m:sub>
                        <m:r>
                          <w:rPr>
                            <w:rFonts w:ascii="Cambria Math" w:eastAsiaTheme="minorEastAsia" w:hAnsi="Cambria Math" w:cs="Arial"/>
                          </w:rPr>
                          <m:t>i</m:t>
                        </m:r>
                      </m:sub>
                    </m:sSub>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n,i</m:t>
                        </m:r>
                      </m:sub>
                    </m:sSub>
                  </m:e>
                </m:nary>
              </m:oMath>
            </m:oMathPara>
          </w:p>
        </w:tc>
        <w:tc>
          <w:tcPr>
            <w:tcW w:w="500" w:type="pct"/>
            <w:vAlign w:val="center"/>
          </w:tcPr>
          <w:p w14:paraId="0BF064F5" w14:textId="51D0B7BB" w:rsidR="00AD5F33" w:rsidRDefault="00AD5F33" w:rsidP="00AC3D34">
            <w:pPr>
              <w:keepNext/>
              <w:jc w:val="right"/>
            </w:pPr>
            <w:r>
              <w:t>(</w:t>
            </w:r>
            <w:r w:rsidR="00C73451">
              <w:t>1.1</w:t>
            </w:r>
            <w:r>
              <w:t>)</w:t>
            </w:r>
          </w:p>
        </w:tc>
      </w:tr>
    </w:tbl>
    <w:p w14:paraId="5363908F" w14:textId="1AB0F3C4" w:rsidR="00C26373" w:rsidRDefault="00322BA1" w:rsidP="00322BA1">
      <w:pPr>
        <w:ind w:left="709"/>
        <w:rPr>
          <w:lang w:val="en-US"/>
        </w:rPr>
      </w:pPr>
      <w:r>
        <w:rPr>
          <w:lang w:val="en-US"/>
        </w:rPr>
        <w:t>w</w:t>
      </w:r>
      <w:r w:rsidR="2E62CED5" w:rsidRPr="49329351">
        <w:rPr>
          <w:lang w:val="en-US"/>
        </w:rPr>
        <w:t>h</w:t>
      </w:r>
      <w:r w:rsidR="00C26373" w:rsidRPr="49329351">
        <w:rPr>
          <w:lang w:val="en-US"/>
        </w:rPr>
        <w:t xml:space="preserve">ere </w:t>
      </w:r>
      <m:oMath>
        <m:r>
          <w:rPr>
            <w:rFonts w:ascii="Cambria Math" w:hAnsi="Cambria Math"/>
          </w:rPr>
          <m:t>σ</m:t>
        </m:r>
      </m:oMath>
      <w:r w:rsidR="00C26373" w:rsidRPr="49329351">
        <w:rPr>
          <w:lang w:val="en-US"/>
        </w:rPr>
        <w:t xml:space="preserve"> is the Stefan-Boltzmann constant </w:t>
      </w:r>
      <m:oMath>
        <m:r>
          <w:rPr>
            <w:rFonts w:ascii="Cambria Math" w:hAnsi="Cambria Math"/>
            <w:lang w:val="en-US"/>
          </w:rPr>
          <m:t>(</m:t>
        </m:r>
        <m:r>
          <w:rPr>
            <w:rFonts w:ascii="Cambria Math" w:hAnsi="Cambria Math"/>
          </w:rPr>
          <m:t>σ</m:t>
        </m:r>
        <m:r>
          <w:rPr>
            <w:rFonts w:ascii="Cambria Math" w:hAnsi="Cambria Math"/>
            <w:lang w:val="en-US"/>
          </w:rPr>
          <m:t>=5.67051∙</m:t>
        </m:r>
        <m:sSup>
          <m:sSupPr>
            <m:ctrlPr>
              <w:rPr>
                <w:rFonts w:ascii="Cambria Math" w:hAnsi="Cambria Math"/>
                <w:i/>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 xml:space="preserve"> </m:t>
        </m:r>
        <m:f>
          <m:fPr>
            <m:ctrlPr>
              <w:rPr>
                <w:rFonts w:ascii="Cambria Math" w:hAnsi="Cambria Math"/>
                <w:iCs/>
              </w:rPr>
            </m:ctrlPr>
          </m:fPr>
          <m:num>
            <m:r>
              <m:rPr>
                <m:sty m:val="p"/>
              </m:rPr>
              <w:rPr>
                <w:rFonts w:ascii="Cambria Math" w:hAnsi="Cambria Math"/>
                <w:lang w:val="en-US"/>
              </w:rPr>
              <m:t>W</m:t>
            </m:r>
          </m:num>
          <m:den>
            <m:sSup>
              <m:sSupPr>
                <m:ctrlPr>
                  <w:rPr>
                    <w:rFonts w:ascii="Cambria Math" w:hAnsi="Cambria Math"/>
                    <w:iCs/>
                  </w:rPr>
                </m:ctrlPr>
              </m:sSupPr>
              <m:e>
                <m:r>
                  <m:rPr>
                    <m:sty m:val="p"/>
                  </m:rPr>
                  <w:rPr>
                    <w:rFonts w:ascii="Cambria Math" w:hAnsi="Cambria Math"/>
                    <w:lang w:val="en-US"/>
                  </w:rPr>
                  <m:t>m</m:t>
                </m:r>
              </m:e>
              <m:sup>
                <m:r>
                  <m:rPr>
                    <m:sty m:val="p"/>
                  </m:rPr>
                  <w:rPr>
                    <w:rFonts w:ascii="Cambria Math" w:hAnsi="Cambria Math"/>
                    <w:lang w:val="en-US"/>
                  </w:rPr>
                  <m:t>2</m:t>
                </m:r>
              </m:sup>
            </m:sSup>
            <m:sSup>
              <m:sSupPr>
                <m:ctrlPr>
                  <w:rPr>
                    <w:rFonts w:ascii="Cambria Math" w:hAnsi="Cambria Math"/>
                    <w:iCs/>
                  </w:rPr>
                </m:ctrlPr>
              </m:sSupPr>
              <m:e>
                <m:r>
                  <m:rPr>
                    <m:sty m:val="p"/>
                  </m:rPr>
                  <w:rPr>
                    <w:rFonts w:ascii="Cambria Math" w:hAnsi="Cambria Math"/>
                    <w:lang w:val="en-US"/>
                  </w:rPr>
                  <m:t>K</m:t>
                </m:r>
              </m:e>
              <m:sup>
                <m:r>
                  <m:rPr>
                    <m:sty m:val="p"/>
                  </m:rPr>
                  <w:rPr>
                    <w:rFonts w:ascii="Cambria Math" w:hAnsi="Cambria Math"/>
                    <w:lang w:val="en-US"/>
                  </w:rPr>
                  <m:t>4</m:t>
                </m:r>
              </m:sup>
            </m:sSup>
          </m:den>
        </m:f>
        <m:r>
          <w:rPr>
            <w:rFonts w:ascii="Cambria Math" w:hAnsi="Cambria Math"/>
            <w:lang w:val="en-US"/>
          </w:rPr>
          <m:t xml:space="preserve"> )</m:t>
        </m:r>
      </m:oMath>
      <w:r w:rsidR="00C26373" w:rsidRPr="49329351">
        <w:rPr>
          <w:lang w:val="en-US"/>
        </w:rPr>
        <w:t xml:space="preserve">, </w:t>
      </w:r>
      <m:oMath>
        <m:r>
          <w:rPr>
            <w:rFonts w:ascii="Cambria Math" w:hAnsi="Cambria Math"/>
            <w:lang w:val="en-US"/>
          </w:rPr>
          <m:t>ε</m:t>
        </m:r>
      </m:oMath>
      <w:r w:rsidR="00C26373" w:rsidRPr="49329351">
        <w:rPr>
          <w:lang w:val="en-US"/>
        </w:rPr>
        <w:t xml:space="preserve"> is the emissivity of the surface and </w:t>
      </w:r>
      <m:oMath>
        <m:sSub>
          <m:sSubPr>
            <m:ctrlPr>
              <w:rPr>
                <w:rFonts w:ascii="Cambria Math" w:hAnsi="Cambria Math"/>
                <w:i/>
              </w:rPr>
            </m:ctrlPr>
          </m:sSubPr>
          <m:e>
            <m:r>
              <w:rPr>
                <w:rFonts w:ascii="Cambria Math" w:hAnsi="Cambria Math"/>
              </w:rPr>
              <m:t>A</m:t>
            </m:r>
          </m:e>
          <m:sub>
            <m:r>
              <w:rPr>
                <w:rFonts w:ascii="Cambria Math" w:hAnsi="Cambria Math"/>
              </w:rPr>
              <m:t>n</m:t>
            </m:r>
          </m:sub>
        </m:sSub>
      </m:oMath>
      <w:r w:rsidR="00C26373" w:rsidRPr="49329351">
        <w:rPr>
          <w:lang w:val="en-US"/>
        </w:rPr>
        <w:t xml:space="preserve"> </w:t>
      </w:r>
      <w:r w:rsidR="00D31947">
        <w:rPr>
          <w:lang w:val="en-US"/>
        </w:rPr>
        <w:t xml:space="preserve">is </w:t>
      </w:r>
      <w:r w:rsidR="00C26373" w:rsidRPr="49329351">
        <w:rPr>
          <w:lang w:val="en-US"/>
        </w:rPr>
        <w:t xml:space="preserve">the surface area. For the spacecraft of this mission, the same </w:t>
      </w:r>
      <w:r w:rsidR="002B792F">
        <w:rPr>
          <w:lang w:val="en-US"/>
        </w:rPr>
        <w:t xml:space="preserve">surface </w:t>
      </w:r>
      <w:r w:rsidR="00C26373" w:rsidRPr="49329351">
        <w:rPr>
          <w:lang w:val="en-US"/>
        </w:rPr>
        <w:t>finish will be applied to all faces</w:t>
      </w:r>
      <w:r w:rsidR="008D3FC7">
        <w:rPr>
          <w:lang w:val="en-US"/>
        </w:rPr>
        <w:t>. After several analysis and calculations</w:t>
      </w:r>
      <w:r w:rsidR="0093462C">
        <w:rPr>
          <w:lang w:val="en-US"/>
        </w:rPr>
        <w:t>,</w:t>
      </w:r>
      <w:r w:rsidR="00C26373" w:rsidRPr="49329351">
        <w:rPr>
          <w:lang w:val="en-US"/>
        </w:rPr>
        <w:t xml:space="preserve"> the most suitable finish is a black paint, the 3M Black Velvet</w:t>
      </w:r>
      <w:r w:rsidR="00277397" w:rsidRPr="49329351">
        <w:rPr>
          <w:lang w:val="en-US"/>
        </w:rPr>
        <w:t xml:space="preserve"> </w:t>
      </w:r>
      <w:sdt>
        <w:sdtPr>
          <w:rPr>
            <w:lang w:val="en-US"/>
          </w:rPr>
          <w:id w:val="1580632861"/>
          <w:placeholder>
            <w:docPart w:val="BDA1CDB8776F4B77AA3BFBC60BEFE76C"/>
          </w:placeholder>
          <w:citation/>
        </w:sdtPr>
        <w:sdtEndPr/>
        <w:sdtContent>
          <w:r w:rsidR="001A669E" w:rsidRPr="49329351">
            <w:rPr>
              <w:lang w:val="en-US"/>
            </w:rPr>
            <w:fldChar w:fldCharType="begin"/>
          </w:r>
          <w:r w:rsidR="001A669E" w:rsidRPr="49329351">
            <w:rPr>
              <w:lang w:val="gl-ES"/>
            </w:rPr>
            <w:instrText xml:space="preserve"> CITATION Jam \l 1110 </w:instrText>
          </w:r>
          <w:r w:rsidR="001A669E" w:rsidRPr="49329351">
            <w:rPr>
              <w:lang w:val="en-US"/>
            </w:rPr>
            <w:fldChar w:fldCharType="separate"/>
          </w:r>
          <w:r w:rsidR="00626EB2" w:rsidRPr="00626EB2">
            <w:rPr>
              <w:noProof/>
              <w:lang w:val="gl-ES"/>
            </w:rPr>
            <w:t>(Larson, s.d.)</w:t>
          </w:r>
          <w:r w:rsidR="001A669E" w:rsidRPr="49329351">
            <w:rPr>
              <w:lang w:val="en-US"/>
            </w:rPr>
            <w:fldChar w:fldCharType="end"/>
          </w:r>
        </w:sdtContent>
      </w:sdt>
      <w:r w:rsidR="00C26373" w:rsidRPr="49329351">
        <w:rPr>
          <w:lang w:val="en-US"/>
        </w:rPr>
        <w:t xml:space="preserve">, which has an emissivity of 0.84 and an absorptivity of 0.97. </w:t>
      </w:r>
      <w:r w:rsidR="00E55638">
        <w:rPr>
          <w:lang w:val="en-US"/>
        </w:rPr>
        <w:t>Therefore</w:t>
      </w:r>
      <w:r w:rsidR="00C26373" w:rsidRPr="49329351">
        <w:rPr>
          <w:lang w:val="en-US"/>
        </w:rPr>
        <w:t>, the summatory can be expressed</w:t>
      </w:r>
      <w:r w:rsidR="00E55638">
        <w:rPr>
          <w:lang w:val="en-US"/>
        </w:rPr>
        <w:t xml:space="preserve"> as a</w:t>
      </w:r>
      <w:r w:rsidR="007A5FA2" w:rsidRPr="49329351">
        <w:rPr>
          <w:lang w:val="en-US"/>
        </w:rPr>
        <w:t xml:space="preserve"> function of</w:t>
      </w:r>
      <w:r w:rsidR="00C26373" w:rsidRPr="49329351">
        <w:rPr>
          <w:lang w:val="en-US"/>
        </w:rPr>
        <w:t xml:space="preserve"> the total area</w:t>
      </w:r>
      <w:r w:rsidR="00E55638">
        <w:rPr>
          <w:lang w:val="en-US"/>
        </w:rPr>
        <w:t xml:space="preserve"> </w:t>
      </w:r>
      <m:oMath>
        <m:sSub>
          <m:sSubPr>
            <m:ctrlPr>
              <w:rPr>
                <w:rFonts w:ascii="Cambria Math" w:hAnsi="Cambria Math"/>
                <w:i/>
              </w:rPr>
            </m:ctrlPr>
          </m:sSubPr>
          <m:e>
            <m:r>
              <w:rPr>
                <w:rFonts w:ascii="Cambria Math" w:hAnsi="Cambria Math"/>
              </w:rPr>
              <m:t>A</m:t>
            </m:r>
          </m:e>
          <m:sub>
            <m:r>
              <w:rPr>
                <w:rFonts w:ascii="Cambria Math" w:hAnsi="Cambria Math"/>
              </w:rPr>
              <m:t>tot</m:t>
            </m:r>
          </m:sub>
        </m:sSub>
      </m:oMath>
      <w:r w:rsidR="00C26373" w:rsidRPr="49329351">
        <w:rPr>
          <w:lang w:val="en-US"/>
        </w:rPr>
        <w:t xml:space="preserve">, </w:t>
      </w:r>
      <w:r w:rsidR="0018626B">
        <w:rPr>
          <w:lang w:val="en-US"/>
        </w:rPr>
        <w:t xml:space="preserve">whose </w:t>
      </w:r>
      <w:r w:rsidR="00C26373" w:rsidRPr="49329351">
        <w:rPr>
          <w:lang w:val="en-US"/>
        </w:rPr>
        <w:t xml:space="preserve">value </w:t>
      </w:r>
      <w:r w:rsidR="0018626B">
        <w:rPr>
          <w:lang w:val="en-US"/>
        </w:rPr>
        <w:t xml:space="preserve">is </w:t>
      </w:r>
      <w:r w:rsidR="00C26373" w:rsidRPr="49329351">
        <w:rPr>
          <w:lang w:val="en-US"/>
        </w:rPr>
        <w:t xml:space="preserve">shown in </w:t>
      </w:r>
      <w:r w:rsidR="007F1921" w:rsidRPr="007F1921">
        <w:fldChar w:fldCharType="begin"/>
      </w:r>
      <w:r w:rsidR="007F1921" w:rsidRPr="007F1921">
        <w:rPr>
          <w:lang w:val="en-US"/>
        </w:rPr>
        <w:instrText xml:space="preserve"> REF _Ref61175009 \h  \* MERGEFORMAT </w:instrText>
      </w:r>
      <w:r w:rsidR="007F1921" w:rsidRPr="007F1921">
        <w:fldChar w:fldCharType="separate"/>
      </w:r>
      <w:r w:rsidR="00626EB2" w:rsidRPr="00626EB2">
        <w:rPr>
          <w:lang w:val="en-US"/>
        </w:rPr>
        <w:t>Table 4.5.3</w:t>
      </w:r>
      <w:r w:rsidR="007F1921" w:rsidRPr="007F1921">
        <w:fldChar w:fldCharType="end"/>
      </w:r>
      <w:r w:rsidR="00C26373" w:rsidRPr="49329351">
        <w:rPr>
          <w:lang w:val="en-US"/>
        </w:rPr>
        <w:t>.</w:t>
      </w:r>
    </w:p>
    <w:tbl>
      <w:tblPr>
        <w:tblW w:w="5000" w:type="pct"/>
        <w:tblInd w:w="255" w:type="dxa"/>
        <w:tblCellMar>
          <w:left w:w="70" w:type="dxa"/>
          <w:right w:w="70" w:type="dxa"/>
        </w:tblCellMar>
        <w:tblLook w:val="0000" w:firstRow="0" w:lastRow="0" w:firstColumn="0" w:lastColumn="0" w:noHBand="0" w:noVBand="0"/>
      </w:tblPr>
      <w:tblGrid>
        <w:gridCol w:w="902"/>
        <w:gridCol w:w="7221"/>
        <w:gridCol w:w="903"/>
      </w:tblGrid>
      <w:tr w:rsidR="00251C50" w14:paraId="0DEEA188" w14:textId="77777777" w:rsidTr="009F23BA">
        <w:tc>
          <w:tcPr>
            <w:tcW w:w="500" w:type="pct"/>
          </w:tcPr>
          <w:p w14:paraId="7639735B" w14:textId="77777777" w:rsidR="00251C50" w:rsidRPr="00797FF8" w:rsidRDefault="00251C50" w:rsidP="009F23BA">
            <w:pPr>
              <w:rPr>
                <w:lang w:val="en-US"/>
              </w:rPr>
            </w:pPr>
          </w:p>
        </w:tc>
        <w:tc>
          <w:tcPr>
            <w:tcW w:w="4000" w:type="pct"/>
            <w:vAlign w:val="center"/>
          </w:tcPr>
          <w:p w14:paraId="150B5A61" w14:textId="302E2B9D" w:rsidR="00251C50" w:rsidRPr="005908E1" w:rsidRDefault="0081710D" w:rsidP="00020002">
            <w:pPr>
              <w:pStyle w:val="Prrafodelista"/>
              <w:ind w:left="709" w:firstLine="142"/>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Q</m:t>
                    </m:r>
                  </m:e>
                  <m:sub>
                    <m:r>
                      <w:rPr>
                        <w:rFonts w:ascii="Cambria Math" w:hAnsi="Cambria Math" w:cs="Arial"/>
                      </w:rPr>
                      <m:t>out</m:t>
                    </m:r>
                  </m:sub>
                </m:sSub>
                <m:r>
                  <w:rPr>
                    <w:rFonts w:ascii="Cambria Math" w:eastAsiaTheme="minorEastAsia" w:hAnsi="Cambria Math" w:cs="Arial"/>
                  </w:rPr>
                  <m:t>≈σ</m:t>
                </m:r>
                <m:sSup>
                  <m:sSupPr>
                    <m:ctrlPr>
                      <w:rPr>
                        <w:rFonts w:ascii="Cambria Math" w:eastAsiaTheme="minorEastAsia" w:hAnsi="Cambria Math" w:cs="Arial"/>
                        <w:i/>
                      </w:rPr>
                    </m:ctrlPr>
                  </m:sSupPr>
                  <m:e>
                    <m:r>
                      <w:rPr>
                        <w:rFonts w:ascii="Cambria Math" w:eastAsiaTheme="minorEastAsia" w:hAnsi="Cambria Math" w:cs="Arial"/>
                      </w:rPr>
                      <m:t>T</m:t>
                    </m:r>
                  </m:e>
                  <m:sup>
                    <m:r>
                      <w:rPr>
                        <w:rFonts w:ascii="Cambria Math" w:eastAsiaTheme="minorEastAsia" w:hAnsi="Cambria Math" w:cs="Arial"/>
                      </w:rPr>
                      <m:t>4</m:t>
                    </m:r>
                  </m:sup>
                </m:sSup>
                <m:r>
                  <w:rPr>
                    <w:rFonts w:ascii="Cambria Math" w:hAnsi="Cambria Math"/>
                    <w:lang w:val="en-US"/>
                  </w:rPr>
                  <m:t>ε</m:t>
                </m:r>
                <m:nary>
                  <m:naryPr>
                    <m:chr m:val="∑"/>
                    <m:limLoc m:val="undOvr"/>
                    <m:ctrlPr>
                      <w:rPr>
                        <w:rFonts w:ascii="Cambria Math" w:eastAsiaTheme="minorEastAsia" w:hAnsi="Cambria Math" w:cs="Arial"/>
                        <w:i/>
                      </w:rPr>
                    </m:ctrlPr>
                  </m:naryPr>
                  <m:sub>
                    <m:r>
                      <w:rPr>
                        <w:rFonts w:ascii="Cambria Math" w:eastAsiaTheme="minorEastAsia" w:hAnsi="Cambria Math" w:cs="Arial"/>
                      </w:rPr>
                      <m:t>i=1</m:t>
                    </m:r>
                  </m:sub>
                  <m:sup>
                    <m:r>
                      <w:rPr>
                        <w:rFonts w:ascii="Cambria Math" w:eastAsiaTheme="minorEastAsia" w:hAnsi="Cambria Math" w:cs="Arial"/>
                      </w:rPr>
                      <m:t>n=6</m:t>
                    </m:r>
                  </m:sup>
                  <m:e>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n,i</m:t>
                        </m:r>
                      </m:sub>
                    </m:sSub>
                  </m:e>
                </m:nary>
                <m:r>
                  <w:rPr>
                    <w:rFonts w:ascii="Cambria Math" w:eastAsiaTheme="minorEastAsia" w:hAnsi="Cambria Math" w:cs="Arial"/>
                  </w:rPr>
                  <m:t>=σ</m:t>
                </m:r>
                <m:sSup>
                  <m:sSupPr>
                    <m:ctrlPr>
                      <w:rPr>
                        <w:rFonts w:ascii="Cambria Math" w:eastAsiaTheme="minorEastAsia" w:hAnsi="Cambria Math" w:cs="Arial"/>
                        <w:i/>
                      </w:rPr>
                    </m:ctrlPr>
                  </m:sSupPr>
                  <m:e>
                    <m:r>
                      <w:rPr>
                        <w:rFonts w:ascii="Cambria Math" w:eastAsiaTheme="minorEastAsia" w:hAnsi="Cambria Math" w:cs="Arial"/>
                      </w:rPr>
                      <m:t>T</m:t>
                    </m:r>
                  </m:e>
                  <m:sup>
                    <m:r>
                      <w:rPr>
                        <w:rFonts w:ascii="Cambria Math" w:eastAsiaTheme="minorEastAsia" w:hAnsi="Cambria Math" w:cs="Arial"/>
                      </w:rPr>
                      <m:t>4</m:t>
                    </m:r>
                  </m:sup>
                </m:sSup>
                <m:r>
                  <w:rPr>
                    <w:rFonts w:ascii="Cambria Math" w:hAnsi="Cambria Math"/>
                    <w:lang w:val="en-US"/>
                  </w:rPr>
                  <m:t>ε</m:t>
                </m:r>
                <m:sSub>
                  <m:sSubPr>
                    <m:ctrlPr>
                      <w:rPr>
                        <w:rFonts w:ascii="Cambria Math" w:hAnsi="Cambria Math"/>
                        <w:i/>
                      </w:rPr>
                    </m:ctrlPr>
                  </m:sSubPr>
                  <m:e>
                    <m:r>
                      <w:rPr>
                        <w:rFonts w:ascii="Cambria Math" w:hAnsi="Cambria Math"/>
                      </w:rPr>
                      <m:t>A</m:t>
                    </m:r>
                  </m:e>
                  <m:sub>
                    <m:r>
                      <w:rPr>
                        <w:rFonts w:ascii="Cambria Math" w:hAnsi="Cambria Math"/>
                      </w:rPr>
                      <m:t>tot</m:t>
                    </m:r>
                  </m:sub>
                </m:sSub>
              </m:oMath>
            </m:oMathPara>
          </w:p>
        </w:tc>
        <w:tc>
          <w:tcPr>
            <w:tcW w:w="500" w:type="pct"/>
            <w:vAlign w:val="center"/>
          </w:tcPr>
          <w:p w14:paraId="6F96F980" w14:textId="1E66BA1E" w:rsidR="00251C50" w:rsidRDefault="00251C50" w:rsidP="009F23BA">
            <w:pPr>
              <w:keepNext/>
              <w:jc w:val="right"/>
            </w:pPr>
            <w:r>
              <w:t>(1.2)</w:t>
            </w:r>
          </w:p>
        </w:tc>
      </w:tr>
    </w:tbl>
    <w:p w14:paraId="7962A1BF" w14:textId="4CEA5916" w:rsidR="00735689" w:rsidRPr="005908E1" w:rsidRDefault="00735689" w:rsidP="005908E1">
      <w:pPr>
        <w:rPr>
          <w:rFonts w:ascii="Arial" w:eastAsiaTheme="minorEastAsia" w:hAnsi="Arial" w:cs="Arial"/>
          <w:lang w:val="en-US"/>
        </w:rPr>
      </w:pPr>
    </w:p>
    <w:p w14:paraId="07121278" w14:textId="77777777" w:rsidR="00D956D7" w:rsidRPr="00D956D7" w:rsidRDefault="0081710D" w:rsidP="00D956D7">
      <w:pPr>
        <w:pStyle w:val="Prrafodelista"/>
        <w:numPr>
          <w:ilvl w:val="0"/>
          <w:numId w:val="14"/>
        </w:numPr>
        <w:jc w:val="left"/>
        <w:rPr>
          <w:rFonts w:ascii="Cambria Math" w:hAnsi="Cambria Math"/>
          <w:i/>
        </w:rPr>
      </w:pPr>
      <m:oMath>
        <m:sSub>
          <m:sSubPr>
            <m:ctrlPr>
              <w:rPr>
                <w:rFonts w:ascii="Cambria Math" w:hAnsi="Cambria Math"/>
                <w:i/>
              </w:rPr>
            </m:ctrlPr>
          </m:sSubPr>
          <m:e>
            <m:r>
              <m:rPr>
                <m:sty m:val="bi"/>
              </m:rPr>
              <w:rPr>
                <w:rFonts w:ascii="Cambria Math" w:hAnsi="Cambria Math"/>
              </w:rPr>
              <m:t>Q</m:t>
            </m:r>
          </m:e>
          <m:sub>
            <m:r>
              <m:rPr>
                <m:sty m:val="bi"/>
              </m:rPr>
              <w:rPr>
                <w:rFonts w:ascii="Cambria Math" w:hAnsi="Cambria Math"/>
              </w:rPr>
              <m:t>in</m:t>
            </m:r>
          </m:sub>
        </m:sSub>
      </m:oMath>
      <w:r w:rsidR="00735689" w:rsidRPr="00D956D7">
        <w:rPr>
          <w:rFonts w:ascii="Cambria Math" w:hAnsi="Cambria Math"/>
          <w:i/>
        </w:rPr>
        <w:t xml:space="preserve"> </w:t>
      </w:r>
      <w:r w:rsidR="00735689" w:rsidRPr="00D956D7">
        <w:rPr>
          <w:rFonts w:ascii="Cambria Math" w:hAnsi="Cambria Math"/>
          <w:b/>
          <w:bCs/>
          <w:iCs/>
        </w:rPr>
        <w:t>determination</w:t>
      </w:r>
    </w:p>
    <w:p w14:paraId="445721A0" w14:textId="50FE8718" w:rsidR="00A01F10" w:rsidRPr="00D956D7" w:rsidRDefault="00A01F10" w:rsidP="00D956D7">
      <w:pPr>
        <w:pStyle w:val="Prrafodelista"/>
        <w:ind w:left="709"/>
        <w:rPr>
          <w:rFonts w:eastAsiaTheme="minorEastAsia"/>
          <w:lang w:val="en-US"/>
        </w:rPr>
      </w:pPr>
      <w:r w:rsidRPr="00D956D7">
        <w:rPr>
          <w:rFonts w:eastAsiaTheme="minorEastAsia"/>
          <w:lang w:val="en-US"/>
        </w:rPr>
        <w:t xml:space="preserve">To determine the energy entering the system, both the sources </w:t>
      </w:r>
      <w:r w:rsidR="00AD4159">
        <w:rPr>
          <w:rFonts w:eastAsiaTheme="minorEastAsia"/>
          <w:lang w:val="en-US"/>
        </w:rPr>
        <w:t>in</w:t>
      </w:r>
      <w:r w:rsidRPr="00D956D7">
        <w:rPr>
          <w:rFonts w:eastAsiaTheme="minorEastAsia"/>
          <w:lang w:val="en-US"/>
        </w:rPr>
        <w:t xml:space="preserve"> the </w:t>
      </w:r>
      <w:r w:rsidR="00AD4159">
        <w:rPr>
          <w:rFonts w:eastAsiaTheme="minorEastAsia"/>
          <w:lang w:val="en-US"/>
        </w:rPr>
        <w:t xml:space="preserve">outer </w:t>
      </w:r>
      <w:r w:rsidRPr="00D956D7">
        <w:rPr>
          <w:rFonts w:eastAsiaTheme="minorEastAsia"/>
          <w:lang w:val="en-US"/>
        </w:rPr>
        <w:t xml:space="preserve">environment and the dissipations of the different elements contained in the spacecraft </w:t>
      </w:r>
      <w:r w:rsidR="0040582D" w:rsidRPr="00D956D7">
        <w:rPr>
          <w:rFonts w:eastAsiaTheme="minorEastAsia"/>
          <w:lang w:val="en-US"/>
        </w:rPr>
        <w:t>w</w:t>
      </w:r>
      <w:r w:rsidRPr="00D956D7">
        <w:rPr>
          <w:rFonts w:eastAsiaTheme="minorEastAsia"/>
          <w:lang w:val="en-US"/>
        </w:rPr>
        <w:t xml:space="preserve">ill be considered. In addition, the study will be carried out for two cases, the worst both for the hot case and the cold case. </w:t>
      </w:r>
      <w:r w:rsidR="00AD4159">
        <w:rPr>
          <w:rFonts w:eastAsiaTheme="minorEastAsia"/>
          <w:lang w:val="en-US"/>
        </w:rPr>
        <w:t>T</w:t>
      </w:r>
      <w:r w:rsidRPr="00D956D7">
        <w:rPr>
          <w:rFonts w:eastAsiaTheme="minorEastAsia"/>
          <w:lang w:val="en-US"/>
        </w:rPr>
        <w:t xml:space="preserve">he values </w:t>
      </w:r>
      <w:r w:rsidR="00AD4159">
        <w:rPr>
          <w:rFonts w:eastAsiaTheme="minorEastAsia"/>
          <w:lang w:val="en-US"/>
        </w:rPr>
        <w:t>taken</w:t>
      </w:r>
      <w:r w:rsidRPr="00D956D7">
        <w:rPr>
          <w:rFonts w:eastAsiaTheme="minorEastAsia"/>
          <w:lang w:val="en-US"/>
        </w:rPr>
        <w:t xml:space="preserve"> for this calculation are shown in </w:t>
      </w:r>
      <w:r w:rsidR="00441C07" w:rsidRPr="00441C07">
        <w:rPr>
          <w:lang w:val="en-US"/>
        </w:rPr>
        <w:fldChar w:fldCharType="begin"/>
      </w:r>
      <w:r w:rsidR="00441C07" w:rsidRPr="00441C07">
        <w:rPr>
          <w:lang w:val="en-US"/>
        </w:rPr>
        <w:instrText xml:space="preserve"> REF _Ref61094879 \h  \* MERGEFORMAT </w:instrText>
      </w:r>
      <w:r w:rsidR="00441C07" w:rsidRPr="00441C07">
        <w:rPr>
          <w:lang w:val="en-US"/>
        </w:rPr>
      </w:r>
      <w:r w:rsidR="00441C07" w:rsidRPr="00441C07">
        <w:rPr>
          <w:lang w:val="en-US"/>
        </w:rPr>
        <w:fldChar w:fldCharType="separate"/>
      </w:r>
      <w:r w:rsidR="00626EB2" w:rsidRPr="00626EB2">
        <w:rPr>
          <w:lang w:val="en-US"/>
        </w:rPr>
        <w:t xml:space="preserve">Table </w:t>
      </w:r>
      <w:r w:rsidR="00626EB2" w:rsidRPr="00626EB2">
        <w:rPr>
          <w:noProof/>
          <w:lang w:val="en-US"/>
        </w:rPr>
        <w:t>4.5.4</w:t>
      </w:r>
      <w:r w:rsidR="00441C07" w:rsidRPr="00441C07">
        <w:rPr>
          <w:lang w:val="en-US"/>
        </w:rPr>
        <w:fldChar w:fldCharType="end"/>
      </w:r>
      <w:r w:rsidR="00540F6A">
        <w:rPr>
          <w:lang w:val="en-US"/>
        </w:rPr>
        <w:t>,</w:t>
      </w:r>
      <w:r w:rsidRPr="00D956D7">
        <w:rPr>
          <w:rFonts w:eastAsiaTheme="minorEastAsia"/>
          <w:lang w:val="en-US"/>
        </w:rPr>
        <w:t xml:space="preserve"> as well as a summary of the results obtained.</w:t>
      </w:r>
    </w:p>
    <w:tbl>
      <w:tblPr>
        <w:tblW w:w="5000" w:type="pct"/>
        <w:tblInd w:w="255" w:type="dxa"/>
        <w:tblCellMar>
          <w:left w:w="70" w:type="dxa"/>
          <w:right w:w="70" w:type="dxa"/>
        </w:tblCellMar>
        <w:tblLook w:val="0000" w:firstRow="0" w:lastRow="0" w:firstColumn="0" w:lastColumn="0" w:noHBand="0" w:noVBand="0"/>
      </w:tblPr>
      <w:tblGrid>
        <w:gridCol w:w="902"/>
        <w:gridCol w:w="7221"/>
        <w:gridCol w:w="903"/>
      </w:tblGrid>
      <w:tr w:rsidR="00C24EE7" w14:paraId="360D08E0" w14:textId="77777777" w:rsidTr="00AC3D34">
        <w:tc>
          <w:tcPr>
            <w:tcW w:w="500" w:type="pct"/>
          </w:tcPr>
          <w:p w14:paraId="2C6FB512" w14:textId="77777777" w:rsidR="00C24EE7" w:rsidRPr="00797FF8" w:rsidRDefault="00C24EE7" w:rsidP="00AC3D34">
            <w:pPr>
              <w:rPr>
                <w:lang w:val="en-US"/>
              </w:rPr>
            </w:pPr>
          </w:p>
        </w:tc>
        <w:tc>
          <w:tcPr>
            <w:tcW w:w="4000" w:type="pct"/>
            <w:vAlign w:val="center"/>
          </w:tcPr>
          <w:p w14:paraId="23589103" w14:textId="7EC8BCEF" w:rsidR="00C24EE7" w:rsidRPr="005908E1" w:rsidRDefault="0081710D" w:rsidP="005908E1">
            <w:pPr>
              <w:spacing w:before="240"/>
              <w:ind w:left="720"/>
              <w:rPr>
                <w:rFonts w:ascii="Arial" w:hAnsi="Arial" w:cs="Arial"/>
              </w:rPr>
            </w:pPr>
            <m:oMathPara>
              <m:oMath>
                <m:sSub>
                  <m:sSubPr>
                    <m:ctrlPr>
                      <w:rPr>
                        <w:rFonts w:ascii="Cambria Math" w:hAnsi="Cambria Math" w:cs="Arial"/>
                        <w:i/>
                      </w:rPr>
                    </m:ctrlPr>
                  </m:sSubPr>
                  <m:e>
                    <m:r>
                      <w:rPr>
                        <w:rFonts w:ascii="Cambria Math" w:hAnsi="Cambria Math" w:cs="Arial"/>
                      </w:rPr>
                      <m:t>Q</m:t>
                    </m:r>
                  </m:e>
                  <m:sub>
                    <m:r>
                      <w:rPr>
                        <w:rFonts w:ascii="Cambria Math" w:hAnsi="Cambria Math" w:cs="Arial"/>
                      </w:rPr>
                      <m:t>in</m:t>
                    </m:r>
                  </m:sub>
                </m:sSub>
                <m:r>
                  <w:rPr>
                    <w:rFonts w:ascii="Cambria Math" w:hAnsi="Cambria Math" w:cs="Arial"/>
                  </w:rPr>
                  <m:t>=</m:t>
                </m:r>
                <m:sSub>
                  <m:sSubPr>
                    <m:ctrlPr>
                      <w:rPr>
                        <w:rFonts w:ascii="Cambria Math" w:hAnsi="Cambria Math" w:cs="Arial"/>
                        <w:i/>
                      </w:rPr>
                    </m:ctrlPr>
                  </m:sSubPr>
                  <m:e>
                    <m:r>
                      <w:rPr>
                        <w:rFonts w:ascii="Cambria Math" w:hAnsi="Cambria Math" w:cs="Arial"/>
                      </w:rPr>
                      <m:t>Q</m:t>
                    </m:r>
                  </m:e>
                  <m:sub>
                    <m:r>
                      <w:rPr>
                        <w:rFonts w:ascii="Cambria Math" w:hAnsi="Cambria Math" w:cs="Arial"/>
                      </w:rPr>
                      <m:t>inside</m:t>
                    </m:r>
                  </m:sub>
                </m:sSub>
                <m:r>
                  <w:rPr>
                    <w:rFonts w:ascii="Cambria Math" w:hAnsi="Cambria Math" w:cs="Arial"/>
                  </w:rPr>
                  <m:t>+</m:t>
                </m:r>
                <m:sSub>
                  <m:sSubPr>
                    <m:ctrlPr>
                      <w:rPr>
                        <w:rFonts w:ascii="Cambria Math" w:hAnsi="Cambria Math" w:cs="Arial"/>
                        <w:i/>
                      </w:rPr>
                    </m:ctrlPr>
                  </m:sSubPr>
                  <m:e>
                    <m:r>
                      <w:rPr>
                        <w:rFonts w:ascii="Cambria Math" w:hAnsi="Cambria Math" w:cs="Arial"/>
                      </w:rPr>
                      <m:t>Q</m:t>
                    </m:r>
                  </m:e>
                  <m:sub>
                    <m:r>
                      <w:rPr>
                        <w:rFonts w:ascii="Cambria Math" w:hAnsi="Cambria Math" w:cs="Arial"/>
                      </w:rPr>
                      <m:t>environment</m:t>
                    </m:r>
                  </m:sub>
                </m:sSub>
              </m:oMath>
            </m:oMathPara>
          </w:p>
        </w:tc>
        <w:tc>
          <w:tcPr>
            <w:tcW w:w="500" w:type="pct"/>
            <w:vAlign w:val="center"/>
          </w:tcPr>
          <w:p w14:paraId="17BFD9A3" w14:textId="091A063C" w:rsidR="00C24EE7" w:rsidRDefault="00C24EE7" w:rsidP="00AC3D34">
            <w:pPr>
              <w:keepNext/>
              <w:jc w:val="right"/>
            </w:pPr>
            <w:r>
              <w:t>(</w:t>
            </w:r>
            <w:r w:rsidR="00C73451">
              <w:t>1.</w:t>
            </w:r>
            <w:r w:rsidR="00251C50">
              <w:t>3</w:t>
            </w:r>
            <w:r>
              <w:t>)</w:t>
            </w:r>
          </w:p>
        </w:tc>
      </w:tr>
    </w:tbl>
    <w:p w14:paraId="35630A91" w14:textId="77777777" w:rsidR="00EF5A4E" w:rsidRDefault="00EF5A4E" w:rsidP="00354215">
      <w:pPr>
        <w:rPr>
          <w:lang w:val="en-US"/>
        </w:rPr>
      </w:pPr>
    </w:p>
    <w:p w14:paraId="618CD4E6" w14:textId="301BCBB7" w:rsidR="005908E1" w:rsidRPr="005908E1" w:rsidRDefault="005908E1" w:rsidP="004343C6">
      <w:pPr>
        <w:ind w:left="709"/>
        <w:rPr>
          <w:lang w:val="en-US"/>
        </w:rPr>
      </w:pPr>
      <w:r w:rsidRPr="49329351">
        <w:rPr>
          <w:lang w:val="en-US"/>
        </w:rPr>
        <w:t>Regarding the energy dissipated by the internal components</w:t>
      </w:r>
      <w:r w:rsidR="0046599D">
        <w:rPr>
          <w:lang w:val="en-US"/>
        </w:rPr>
        <w:t xml:space="preserve"> </w:t>
      </w:r>
      <m:oMath>
        <m:sSub>
          <m:sSubPr>
            <m:ctrlPr>
              <w:rPr>
                <w:rFonts w:ascii="Cambria Math" w:hAnsi="Cambria Math" w:cs="Arial"/>
                <w:i/>
              </w:rPr>
            </m:ctrlPr>
          </m:sSubPr>
          <m:e>
            <m:r>
              <w:rPr>
                <w:rFonts w:ascii="Cambria Math" w:hAnsi="Cambria Math" w:cs="Arial"/>
              </w:rPr>
              <m:t>Q</m:t>
            </m:r>
          </m:e>
          <m:sub>
            <m:r>
              <w:rPr>
                <w:rFonts w:ascii="Cambria Math" w:hAnsi="Cambria Math" w:cs="Arial"/>
              </w:rPr>
              <m:t>inside</m:t>
            </m:r>
          </m:sub>
        </m:sSub>
      </m:oMath>
      <w:r w:rsidRPr="49329351">
        <w:rPr>
          <w:lang w:val="en-US"/>
        </w:rPr>
        <w:t>, 4</w:t>
      </w:r>
      <w:r w:rsidR="00591CBF" w:rsidRPr="49329351">
        <w:rPr>
          <w:lang w:val="en-US"/>
        </w:rPr>
        <w:t xml:space="preserve"> </w:t>
      </w:r>
      <w:r w:rsidRPr="49329351">
        <w:rPr>
          <w:lang w:val="en-US"/>
        </w:rPr>
        <w:t>W has been considered for the hottest case, since the battery dissipates a maximum of 2.27</w:t>
      </w:r>
      <w:r w:rsidR="00591CBF" w:rsidRPr="49329351">
        <w:rPr>
          <w:lang w:val="en-US"/>
        </w:rPr>
        <w:t xml:space="preserve"> </w:t>
      </w:r>
      <w:r w:rsidRPr="49329351">
        <w:rPr>
          <w:lang w:val="en-US"/>
        </w:rPr>
        <w:t>W</w:t>
      </w:r>
      <w:r w:rsidR="00F22D92">
        <w:rPr>
          <w:lang w:val="en-US"/>
        </w:rPr>
        <w:t xml:space="preserve"> plus </w:t>
      </w:r>
      <w:r w:rsidR="00324F35">
        <w:rPr>
          <w:lang w:val="en-US"/>
        </w:rPr>
        <w:t xml:space="preserve">little </w:t>
      </w:r>
      <w:r w:rsidRPr="49329351">
        <w:rPr>
          <w:lang w:val="en-US"/>
        </w:rPr>
        <w:t>dissipation</w:t>
      </w:r>
      <w:r w:rsidR="00DA5842">
        <w:rPr>
          <w:lang w:val="en-US"/>
        </w:rPr>
        <w:t>s</w:t>
      </w:r>
      <w:r w:rsidRPr="49329351">
        <w:rPr>
          <w:lang w:val="en-US"/>
        </w:rPr>
        <w:t xml:space="preserve"> </w:t>
      </w:r>
      <w:r w:rsidR="00324F35">
        <w:rPr>
          <w:lang w:val="en-US"/>
        </w:rPr>
        <w:t>in other</w:t>
      </w:r>
      <w:r w:rsidRPr="49329351">
        <w:rPr>
          <w:lang w:val="en-US"/>
        </w:rPr>
        <w:t xml:space="preserve"> components</w:t>
      </w:r>
      <w:r w:rsidR="00324F35">
        <w:rPr>
          <w:lang w:val="en-US"/>
        </w:rPr>
        <w:t xml:space="preserve">, as for the wiring that </w:t>
      </w:r>
      <w:r w:rsidR="001D5567">
        <w:rPr>
          <w:lang w:val="en-US"/>
        </w:rPr>
        <w:t>go across the satellite</w:t>
      </w:r>
      <w:r w:rsidRPr="49329351">
        <w:rPr>
          <w:lang w:val="en-US"/>
        </w:rPr>
        <w:t>. For the coldest case, a total of 0.15 W has been considered, which is the minimum dissipated by the battery.</w:t>
      </w:r>
    </w:p>
    <w:p w14:paraId="72D0771C" w14:textId="79BAABD1" w:rsidR="005908E1" w:rsidRPr="005908E1" w:rsidRDefault="005908E1" w:rsidP="004343C6">
      <w:pPr>
        <w:ind w:left="709"/>
        <w:rPr>
          <w:rFonts w:eastAsiaTheme="minorEastAsia"/>
          <w:lang w:val="en-US"/>
        </w:rPr>
      </w:pPr>
      <w:r w:rsidRPr="49329351">
        <w:rPr>
          <w:rFonts w:eastAsiaTheme="minorEastAsia"/>
          <w:lang w:val="en-US"/>
        </w:rPr>
        <w:t xml:space="preserve">The sources of radiant energy are represented in </w:t>
      </w:r>
      <w:r w:rsidR="00734EEF">
        <w:rPr>
          <w:rFonts w:eastAsiaTheme="minorEastAsia"/>
          <w:lang w:val="en-US"/>
        </w:rPr>
        <w:fldChar w:fldCharType="begin"/>
      </w:r>
      <w:r w:rsidR="00734EEF">
        <w:rPr>
          <w:rFonts w:eastAsiaTheme="minorEastAsia"/>
          <w:lang w:val="en-US"/>
        </w:rPr>
        <w:instrText xml:space="preserve"> REF _Ref61094493 \h  \* MERGEFORMAT </w:instrText>
      </w:r>
      <w:r w:rsidR="00734EEF">
        <w:rPr>
          <w:rFonts w:eastAsiaTheme="minorEastAsia"/>
          <w:lang w:val="en-US"/>
        </w:rPr>
      </w:r>
      <w:r w:rsidR="00734EEF">
        <w:rPr>
          <w:rFonts w:eastAsiaTheme="minorEastAsia"/>
          <w:lang w:val="en-US"/>
        </w:rPr>
        <w:fldChar w:fldCharType="separate"/>
      </w:r>
      <w:r w:rsidR="00626EB2" w:rsidRPr="00626EB2">
        <w:rPr>
          <w:rFonts w:eastAsiaTheme="minorEastAsia"/>
          <w:lang w:val="en-US"/>
        </w:rPr>
        <w:t>Figure 4.5.3</w:t>
      </w:r>
      <w:r w:rsidR="00734EEF">
        <w:rPr>
          <w:rFonts w:eastAsiaTheme="minorEastAsia"/>
          <w:lang w:val="en-US"/>
        </w:rPr>
        <w:fldChar w:fldCharType="end"/>
      </w:r>
      <w:r w:rsidRPr="00C44133">
        <w:rPr>
          <w:lang w:val="en-US"/>
        </w:rPr>
        <w:t xml:space="preserve"> </w:t>
      </w:r>
      <w:r w:rsidRPr="49329351">
        <w:rPr>
          <w:rFonts w:eastAsiaTheme="minorEastAsia"/>
          <w:lang w:val="en-US"/>
        </w:rPr>
        <w:t>and are listed below:</w:t>
      </w:r>
    </w:p>
    <w:tbl>
      <w:tblPr>
        <w:tblW w:w="5000" w:type="pct"/>
        <w:tblInd w:w="255" w:type="dxa"/>
        <w:tblCellMar>
          <w:left w:w="70" w:type="dxa"/>
          <w:right w:w="70" w:type="dxa"/>
        </w:tblCellMar>
        <w:tblLook w:val="0000" w:firstRow="0" w:lastRow="0" w:firstColumn="0" w:lastColumn="0" w:noHBand="0" w:noVBand="0"/>
      </w:tblPr>
      <w:tblGrid>
        <w:gridCol w:w="639"/>
        <w:gridCol w:w="6958"/>
        <w:gridCol w:w="1429"/>
      </w:tblGrid>
      <w:tr w:rsidR="008D1299" w14:paraId="2604E0F4" w14:textId="77777777" w:rsidTr="00AC3D34">
        <w:tc>
          <w:tcPr>
            <w:tcW w:w="500" w:type="pct"/>
          </w:tcPr>
          <w:p w14:paraId="1D6884E6" w14:textId="77777777" w:rsidR="008D1299" w:rsidRPr="00797FF8" w:rsidRDefault="008D1299" w:rsidP="004343C6">
            <w:pPr>
              <w:ind w:left="709"/>
              <w:rPr>
                <w:lang w:val="en-US"/>
              </w:rPr>
            </w:pPr>
          </w:p>
        </w:tc>
        <w:bookmarkStart w:id="49" w:name="_Hlk60928985"/>
        <w:tc>
          <w:tcPr>
            <w:tcW w:w="4000" w:type="pct"/>
            <w:vAlign w:val="center"/>
          </w:tcPr>
          <w:p w14:paraId="4DBF215B" w14:textId="1A39936C" w:rsidR="008D1299" w:rsidRPr="00F75806" w:rsidRDefault="0081710D" w:rsidP="004343C6">
            <w:pPr>
              <w:spacing w:before="240"/>
              <w:ind w:left="709"/>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Q</m:t>
                    </m:r>
                  </m:e>
                  <m:sub>
                    <m:r>
                      <w:rPr>
                        <w:rFonts w:ascii="Cambria Math" w:hAnsi="Cambria Math" w:cs="Arial"/>
                      </w:rPr>
                      <m:t>environment</m:t>
                    </m:r>
                  </m:sub>
                </m:sSub>
                <m:r>
                  <w:rPr>
                    <w:rFonts w:ascii="Cambria Math" w:hAnsi="Cambria Math" w:cs="Arial"/>
                  </w:rPr>
                  <m:t>=</m:t>
                </m:r>
                <m:sSub>
                  <m:sSubPr>
                    <m:ctrlPr>
                      <w:rPr>
                        <w:rFonts w:ascii="Cambria Math" w:hAnsi="Cambria Math" w:cs="Arial"/>
                        <w:i/>
                      </w:rPr>
                    </m:ctrlPr>
                  </m:sSubPr>
                  <m:e>
                    <m:r>
                      <w:rPr>
                        <w:rFonts w:ascii="Cambria Math" w:hAnsi="Cambria Math" w:cs="Arial"/>
                      </w:rPr>
                      <m:t>Q</m:t>
                    </m:r>
                  </m:e>
                  <m:sub>
                    <m:r>
                      <w:rPr>
                        <w:rFonts w:ascii="Cambria Math" w:hAnsi="Cambria Math" w:cs="Arial"/>
                      </w:rPr>
                      <m:t>sun</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Q</m:t>
                    </m:r>
                  </m:e>
                  <m:sub>
                    <m:r>
                      <w:rPr>
                        <w:rFonts w:ascii="Cambria Math" w:hAnsi="Cambria Math" w:cs="Arial"/>
                      </w:rPr>
                      <m:t>albedo</m:t>
                    </m:r>
                  </m:sub>
                </m:sSub>
                <m:r>
                  <w:rPr>
                    <w:rFonts w:ascii="Cambria Math" w:hAnsi="Cambria Math" w:cs="Arial"/>
                  </w:rPr>
                  <m:t>+</m:t>
                </m:r>
                <m:sSub>
                  <m:sSubPr>
                    <m:ctrlPr>
                      <w:rPr>
                        <w:rFonts w:ascii="Cambria Math" w:hAnsi="Cambria Math" w:cs="Arial"/>
                        <w:i/>
                      </w:rPr>
                    </m:ctrlPr>
                  </m:sSubPr>
                  <m:e>
                    <m:r>
                      <w:rPr>
                        <w:rFonts w:ascii="Cambria Math" w:hAnsi="Cambria Math" w:cs="Arial"/>
                      </w:rPr>
                      <m:t>Q</m:t>
                    </m:r>
                  </m:e>
                  <m:sub>
                    <m:r>
                      <w:rPr>
                        <w:rFonts w:ascii="Cambria Math" w:hAnsi="Cambria Math" w:cs="Arial"/>
                      </w:rPr>
                      <m:t>EarthIR</m:t>
                    </m:r>
                  </m:sub>
                </m:sSub>
              </m:oMath>
            </m:oMathPara>
            <w:bookmarkEnd w:id="49"/>
          </w:p>
        </w:tc>
        <w:tc>
          <w:tcPr>
            <w:tcW w:w="500" w:type="pct"/>
            <w:vAlign w:val="center"/>
          </w:tcPr>
          <w:p w14:paraId="386F6F12" w14:textId="02B3543B" w:rsidR="008D1299" w:rsidRDefault="008D1299" w:rsidP="004343C6">
            <w:pPr>
              <w:keepNext/>
              <w:ind w:left="709"/>
              <w:jc w:val="right"/>
            </w:pPr>
            <w:r>
              <w:t>(</w:t>
            </w:r>
            <w:r w:rsidR="00C73451">
              <w:t>1.</w:t>
            </w:r>
            <w:r w:rsidR="00251C50">
              <w:t>3</w:t>
            </w:r>
            <w:r w:rsidR="00915DC0">
              <w:t>.1</w:t>
            </w:r>
            <w:r>
              <w:t>)</w:t>
            </w:r>
          </w:p>
        </w:tc>
      </w:tr>
    </w:tbl>
    <w:p w14:paraId="0EF1F3B1" w14:textId="4482C43C" w:rsidR="0010188F" w:rsidRDefault="0010188F" w:rsidP="00AC2A9C">
      <w:pPr>
        <w:jc w:val="center"/>
      </w:pPr>
    </w:p>
    <w:p w14:paraId="736A6D88" w14:textId="4C8C431E" w:rsidR="0010188F" w:rsidRDefault="00AC2A9C" w:rsidP="00AC2A9C">
      <w:pPr>
        <w:jc w:val="center"/>
      </w:pPr>
      <w:r>
        <w:rPr>
          <w:noProof/>
        </w:rPr>
        <mc:AlternateContent>
          <mc:Choice Requires="wpg">
            <w:drawing>
              <wp:inline distT="0" distB="0" distL="0" distR="0" wp14:anchorId="3BF7C35F" wp14:editId="77EFE6FB">
                <wp:extent cx="4019416" cy="3722914"/>
                <wp:effectExtent l="0" t="0" r="0" b="11430"/>
                <wp:docPr id="36" name="Agrupar 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19416" cy="3722914"/>
                          <a:chOff x="-20783" y="18417"/>
                          <a:chExt cx="4927430" cy="4689362"/>
                        </a:xfrm>
                      </wpg:grpSpPr>
                      <wps:wsp>
                        <wps:cNvPr id="37" name="Conector recto de frecha 37"/>
                        <wps:cNvCnPr/>
                        <wps:spPr>
                          <a:xfrm flipV="1">
                            <a:off x="2962452" y="214848"/>
                            <a:ext cx="0" cy="669562"/>
                          </a:xfrm>
                          <a:prstGeom prst="straightConnector1">
                            <a:avLst/>
                          </a:prstGeom>
                          <a:ln w="38100">
                            <a:solidFill>
                              <a:srgbClr val="00B05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38" name="Agrupar 38"/>
                        <wpg:cNvGrpSpPr/>
                        <wpg:grpSpPr>
                          <a:xfrm>
                            <a:off x="-20783" y="18417"/>
                            <a:ext cx="4927430" cy="4689362"/>
                            <a:chOff x="-20783" y="-222883"/>
                            <a:chExt cx="4927430" cy="4689362"/>
                          </a:xfrm>
                        </wpg:grpSpPr>
                        <wpg:grpSp>
                          <wpg:cNvPr id="40" name="Agrupar 40"/>
                          <wpg:cNvGrpSpPr/>
                          <wpg:grpSpPr>
                            <a:xfrm>
                              <a:off x="-20783" y="465282"/>
                              <a:ext cx="4362355" cy="4001197"/>
                              <a:chOff x="-20783" y="-131618"/>
                              <a:chExt cx="4362355" cy="4001197"/>
                            </a:xfrm>
                          </wpg:grpSpPr>
                          <wps:wsp>
                            <wps:cNvPr id="41" name="Elipse 41"/>
                            <wps:cNvSpPr/>
                            <wps:spPr>
                              <a:xfrm>
                                <a:off x="1157394" y="589676"/>
                                <a:ext cx="3184178" cy="3279903"/>
                              </a:xfrm>
                              <a:prstGeom prst="ellipse">
                                <a:avLst/>
                              </a:prstGeom>
                              <a:noFill/>
                              <a:ln w="28575">
                                <a:solidFill>
                                  <a:schemeClr val="tx1"/>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2" name="Imaxe 42" descr="Vector Sun Sunshine Yellow Free Clipart Hd Clipart - Sun Vector Png  Transparent Png (#1462210) - PikPng"/>
                              <pic:cNvPicPr>
                                <a:picLocks noChangeAspect="1"/>
                              </pic:cNvPicPr>
                            </pic:nvPicPr>
                            <pic:blipFill>
                              <a:blip r:embed="rId33" cstate="print">
                                <a:extLst>
                                  <a:ext uri="{BEBA8EAE-BF5A-486C-A8C5-ECC9F3942E4B}">
                                    <a14:imgProps xmlns:a14="http://schemas.microsoft.com/office/drawing/2010/main">
                                      <a14:imgLayer r:embed="rId3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20783" y="-131618"/>
                                <a:ext cx="1219835" cy="1286510"/>
                              </a:xfrm>
                              <a:prstGeom prst="rect">
                                <a:avLst/>
                              </a:prstGeom>
                              <a:noFill/>
                              <a:ln>
                                <a:noFill/>
                              </a:ln>
                            </pic:spPr>
                          </pic:pic>
                          <wps:wsp>
                            <wps:cNvPr id="43" name="Conector recto de frecha 43"/>
                            <wps:cNvCnPr/>
                            <wps:spPr>
                              <a:xfrm flipV="1">
                                <a:off x="1259840" y="589676"/>
                                <a:ext cx="1109345" cy="15874"/>
                              </a:xfrm>
                              <a:prstGeom prst="straightConnector1">
                                <a:avLst/>
                              </a:prstGeom>
                              <a:ln w="381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pic:pic xmlns:pic="http://schemas.openxmlformats.org/drawingml/2006/picture">
                            <pic:nvPicPr>
                              <pic:cNvPr id="44" name="Imaxe 44" descr="Blue globe earth drawing free image"/>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030742" y="1485900"/>
                                <a:ext cx="1637031" cy="1647190"/>
                              </a:xfrm>
                              <a:prstGeom prst="rect">
                                <a:avLst/>
                              </a:prstGeom>
                              <a:noFill/>
                              <a:ln>
                                <a:noFill/>
                              </a:ln>
                            </pic:spPr>
                          </pic:pic>
                          <wps:wsp>
                            <wps:cNvPr id="45" name="Conector recto 45"/>
                            <wps:cNvCnPr/>
                            <wps:spPr>
                              <a:xfrm>
                                <a:off x="1090337" y="1076569"/>
                                <a:ext cx="1177882" cy="695389"/>
                              </a:xfrm>
                              <a:prstGeom prst="line">
                                <a:avLst/>
                              </a:prstGeom>
                              <a:ln w="38100"/>
                            </wps:spPr>
                            <wps:style>
                              <a:lnRef idx="1">
                                <a:schemeClr val="accent2"/>
                              </a:lnRef>
                              <a:fillRef idx="0">
                                <a:schemeClr val="accent2"/>
                              </a:fillRef>
                              <a:effectRef idx="0">
                                <a:schemeClr val="accent2"/>
                              </a:effectRef>
                              <a:fontRef idx="minor">
                                <a:schemeClr val="tx1"/>
                              </a:fontRef>
                            </wps:style>
                            <wps:bodyPr/>
                          </wps:wsp>
                          <wps:wsp>
                            <wps:cNvPr id="46" name="Conector recto de frecha 46"/>
                            <wps:cNvCnPr/>
                            <wps:spPr>
                              <a:xfrm flipV="1">
                                <a:off x="2257236" y="1226820"/>
                                <a:ext cx="303084" cy="549939"/>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wps:wsp>
                            <wps:cNvPr id="47" name="Conector recto de frecha 47"/>
                            <wps:cNvCnPr/>
                            <wps:spPr>
                              <a:xfrm flipV="1">
                                <a:off x="2924175" y="1162050"/>
                                <a:ext cx="0" cy="351784"/>
                              </a:xfrm>
                              <a:prstGeom prst="straightConnector1">
                                <a:avLst/>
                              </a:prstGeom>
                              <a:ln w="38100">
                                <a:solidFill>
                                  <a:schemeClr val="accent1">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9" name="Agrupar 49"/>
                            <wpg:cNvGrpSpPr/>
                            <wpg:grpSpPr>
                              <a:xfrm>
                                <a:off x="2240329" y="148862"/>
                                <a:ext cx="1061785" cy="1117764"/>
                                <a:chOff x="-331421" y="15512"/>
                                <a:chExt cx="1061785" cy="1117764"/>
                              </a:xfrm>
                            </wpg:grpSpPr>
                            <wps:wsp>
                              <wps:cNvPr id="50" name="Rectángulo 50"/>
                              <wps:cNvSpPr/>
                              <wps:spPr>
                                <a:xfrm flipH="1">
                                  <a:off x="692569" y="15512"/>
                                  <a:ext cx="37795" cy="360000"/>
                                </a:xfrm>
                                <a:prstGeom prst="rect">
                                  <a:avLst/>
                                </a:prstGeom>
                                <a:solidFill>
                                  <a:schemeClr val="accent2">
                                    <a:lumMod val="75000"/>
                                  </a:schemeClr>
                                </a:solidFill>
                                <a:ln>
                                  <a:solidFill>
                                    <a:schemeClr val="bg1">
                                      <a:lumMod val="50000"/>
                                    </a:schemeClr>
                                  </a:solidFill>
                                </a:ln>
                                <a:effectLst>
                                  <a:outerShdw blurRad="50800" dir="5400000" algn="ctr" rotWithShape="0">
                                    <a:schemeClr val="bg1"/>
                                  </a:outerShdw>
                                </a:effectLst>
                                <a:scene3d>
                                  <a:camera prst="isometricOffAxis2Left"/>
                                  <a:lightRig rig="threePt" dir="t"/>
                                </a:scene3d>
                                <a:sp3d extrusionH="1143000" contourW="12700" prstMaterial="flat">
                                  <a:extrusionClr>
                                    <a:schemeClr val="accent2">
                                      <a:lumMod val="50000"/>
                                    </a:schemeClr>
                                  </a:extrusionClr>
                                  <a:contourClr>
                                    <a:schemeClr val="tx1">
                                      <a:lumMod val="95000"/>
                                      <a:lumOff val="5000"/>
                                    </a:schemeClr>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ángulo 51"/>
                              <wps:cNvSpPr>
                                <a:spLocks noChangeAspect="1"/>
                              </wps:cNvSpPr>
                              <wps:spPr>
                                <a:xfrm>
                                  <a:off x="0" y="495300"/>
                                  <a:ext cx="460852" cy="241976"/>
                                </a:xfrm>
                                <a:prstGeom prst="rect">
                                  <a:avLst/>
                                </a:prstGeom>
                                <a:solidFill>
                                  <a:schemeClr val="bg1">
                                    <a:lumMod val="65000"/>
                                  </a:schemeClr>
                                </a:solidFill>
                                <a:ln>
                                  <a:solidFill>
                                    <a:schemeClr val="bg1">
                                      <a:lumMod val="50000"/>
                                    </a:schemeClr>
                                  </a:solidFill>
                                </a:ln>
                                <a:scene3d>
                                  <a:camera prst="isometricOffAxis2Left"/>
                                  <a:lightRig rig="threePt" dir="t"/>
                                </a:scene3d>
                                <a:sp3d extrusionH="1149350" prstMaterial="fla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ángulo 52"/>
                              <wps:cNvSpPr/>
                              <wps:spPr>
                                <a:xfrm flipH="1">
                                  <a:off x="-331421" y="737276"/>
                                  <a:ext cx="36000" cy="396000"/>
                                </a:xfrm>
                                <a:prstGeom prst="rect">
                                  <a:avLst/>
                                </a:prstGeom>
                                <a:solidFill>
                                  <a:schemeClr val="accent2">
                                    <a:lumMod val="75000"/>
                                  </a:schemeClr>
                                </a:solidFill>
                                <a:ln>
                                  <a:solidFill>
                                    <a:schemeClr val="bg1">
                                      <a:lumMod val="50000"/>
                                    </a:schemeClr>
                                  </a:solidFill>
                                </a:ln>
                                <a:effectLst>
                                  <a:outerShdw blurRad="50800" dir="5400000" algn="ctr" rotWithShape="0">
                                    <a:schemeClr val="bg1"/>
                                  </a:outerShdw>
                                </a:effectLst>
                                <a:scene3d>
                                  <a:camera prst="isometricOffAxis2Left"/>
                                  <a:lightRig rig="threePt" dir="t"/>
                                </a:scene3d>
                                <a:sp3d extrusionH="1143000" contourW="12700" prstMaterial="flat">
                                  <a:extrusionClr>
                                    <a:schemeClr val="accent2">
                                      <a:lumMod val="50000"/>
                                    </a:schemeClr>
                                  </a:extrusionClr>
                                  <a:contourClr>
                                    <a:schemeClr val="tx1">
                                      <a:lumMod val="95000"/>
                                      <a:lumOff val="5000"/>
                                    </a:schemeClr>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3" name="Agrupar 53"/>
                          <wpg:cNvGrpSpPr/>
                          <wpg:grpSpPr>
                            <a:xfrm>
                              <a:off x="1157394" y="-222883"/>
                              <a:ext cx="3749253" cy="2943241"/>
                              <a:chOff x="-53340" y="-222883"/>
                              <a:chExt cx="3749253" cy="2943241"/>
                            </a:xfrm>
                          </wpg:grpSpPr>
                          <wps:wsp>
                            <wps:cNvPr id="54" name="Caixa de texto 54"/>
                            <wps:cNvSpPr txBox="1"/>
                            <wps:spPr>
                              <a:xfrm>
                                <a:off x="98914" y="2110757"/>
                                <a:ext cx="966680" cy="609601"/>
                              </a:xfrm>
                              <a:prstGeom prst="rect">
                                <a:avLst/>
                              </a:prstGeom>
                              <a:noFill/>
                              <a:ln w="6350">
                                <a:noFill/>
                              </a:ln>
                            </wps:spPr>
                            <wps:txbx>
                              <w:txbxContent>
                                <w:p w14:paraId="67AF08DD" w14:textId="77777777" w:rsidR="00AC2A9C" w:rsidRPr="00850DF9" w:rsidRDefault="00AC2A9C" w:rsidP="00AC2A9C">
                                  <w:pPr>
                                    <w:rPr>
                                      <w:b/>
                                      <w:bCs/>
                                      <w:lang w:val="en-US"/>
                                    </w:rPr>
                                  </w:pPr>
                                  <w:r w:rsidRPr="00850DF9">
                                    <w:rPr>
                                      <w:b/>
                                      <w:bCs/>
                                      <w:lang w:val="en-US"/>
                                    </w:rPr>
                                    <w:t>Earth Albedo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Caixa de texto 55"/>
                            <wps:cNvSpPr txBox="1"/>
                            <wps:spPr>
                              <a:xfrm>
                                <a:off x="1586700" y="-222883"/>
                                <a:ext cx="2109213" cy="688075"/>
                              </a:xfrm>
                              <a:prstGeom prst="rect">
                                <a:avLst/>
                              </a:prstGeom>
                              <a:noFill/>
                              <a:ln w="6350">
                                <a:noFill/>
                              </a:ln>
                            </wps:spPr>
                            <wps:txbx>
                              <w:txbxContent>
                                <w:p w14:paraId="40F3E2AC" w14:textId="77777777" w:rsidR="00AC2A9C" w:rsidRPr="00946B8A" w:rsidRDefault="00AC2A9C" w:rsidP="00AC2A9C">
                                  <w:pPr>
                                    <w:jc w:val="right"/>
                                    <w:rPr>
                                      <w:rFonts w:cstheme="minorHAnsi"/>
                                      <w:b/>
                                      <w:bCs/>
                                    </w:rPr>
                                  </w:pPr>
                                  <w:r w:rsidRPr="00946B8A">
                                    <w:rPr>
                                      <w:rFonts w:cstheme="minorHAnsi"/>
                                      <w:b/>
                                      <w:bCs/>
                                    </w:rPr>
                                    <w:t>Radiation emitted to 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Caixa de texto 57"/>
                            <wps:cNvSpPr txBox="1"/>
                            <wps:spPr>
                              <a:xfrm>
                                <a:off x="1713441" y="1740169"/>
                                <a:ext cx="941189" cy="465666"/>
                              </a:xfrm>
                              <a:prstGeom prst="rect">
                                <a:avLst/>
                              </a:prstGeom>
                              <a:noFill/>
                              <a:ln w="6350">
                                <a:noFill/>
                              </a:ln>
                            </wps:spPr>
                            <wps:txbx>
                              <w:txbxContent>
                                <w:p w14:paraId="674BB8E6" w14:textId="77777777" w:rsidR="00AC2A9C" w:rsidRPr="00850DF9" w:rsidRDefault="00AC2A9C" w:rsidP="00AC2A9C">
                                  <w:pPr>
                                    <w:rPr>
                                      <w:b/>
                                      <w:bCs/>
                                    </w:rPr>
                                  </w:pPr>
                                  <w:r w:rsidRPr="00850DF9">
                                    <w:rPr>
                                      <w:b/>
                                      <w:bCs/>
                                    </w:rPr>
                                    <w:t>Earth 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Caixa de texto 58"/>
                            <wps:cNvSpPr txBox="1"/>
                            <wps:spPr>
                              <a:xfrm>
                                <a:off x="-53340" y="774700"/>
                                <a:ext cx="1532465" cy="465666"/>
                              </a:xfrm>
                              <a:prstGeom prst="rect">
                                <a:avLst/>
                              </a:prstGeom>
                              <a:noFill/>
                              <a:ln w="6350">
                                <a:noFill/>
                              </a:ln>
                            </wps:spPr>
                            <wps:txbx>
                              <w:txbxContent>
                                <w:p w14:paraId="5F013648" w14:textId="77777777" w:rsidR="00AC2A9C" w:rsidRPr="00946B8A" w:rsidRDefault="00AC2A9C" w:rsidP="00AC2A9C">
                                  <w:pPr>
                                    <w:rPr>
                                      <w:b/>
                                      <w:bCs/>
                                    </w:rPr>
                                  </w:pPr>
                                  <w:r w:rsidRPr="00946B8A">
                                    <w:rPr>
                                      <w:b/>
                                      <w:bCs/>
                                    </w:rPr>
                                    <w:t>Solar radiation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w14:anchorId="3BF7C35F" id="Agrupar 36" o:spid="_x0000_s1056" style="width:316.5pt;height:293.15pt;mso-position-horizontal-relative:char;mso-position-vertical-relative:line" coordorigin="-207,184" coordsize="49274,46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">
                <o:lock v:ext="edit" aspectratio="t"/>
                <v:shapetype id="_x0000_t32" coordsize="21600,21600" o:spt="32" o:oned="t" path="m,l21600,21600e" filled="f">
                  <v:path arrowok="t" fillok="f" o:connecttype="none"/>
                  <o:lock v:ext="edit" shapetype="t"/>
                </v:shapetype>
                <v:shape id="Conector recto de frecha 37" o:spid="_x0000_s1057" type="#_x0000_t32" style="position:absolute;left:29624;top:2148;width:0;height:66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" strokecolor="#00b050" strokeweight="3pt">
                  <v:stroke endarrow="block" joinstyle="miter"/>
                </v:shape>
                <v:group id="Agrupar 38" o:spid="_x0000_s1058" style="position:absolute;left:-207;top:184;width:49273;height:46893" coordorigin="-207,-2228" coordsize="49274,4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group id="Agrupar 40" o:spid="_x0000_s1059" style="position:absolute;left:-207;top:4652;width:43622;height:40012" coordorigin="-207,-1316" coordsize="43623,40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oval id="Elipse 41" o:spid="_x0000_s1060" style="position:absolute;left:11573;top:5896;width:31842;height:3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" filled="f" strokecolor="black [3213]" strokeweight="2.25pt">
                      <v:stroke dashstyle="longDash"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xe 42" o:spid="_x0000_s1061" type="#_x0000_t75" alt="Vector Sun Sunshine Yellow Free Clipart Hd Clipart - Sun Vector Png  Transparent Png (#1462210) - PikPng" style="position:absolute;left:-207;top:-1316;width:12197;height:12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">
                      <v:imagedata r:id="rId36" o:title="Vector Sun Sunshine Yellow Free Clipart Hd Clipart - Sun Vector Png  Transparent Png (#1462210) - PikPng"/>
                    </v:shape>
                    <v:shape id="Conector recto de frecha 43" o:spid="_x0000_s1062" type="#_x0000_t32" style="position:absolute;left:12598;top:5896;width:11093;height:1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" strokecolor="red" strokeweight="3pt">
                      <v:stroke endarrow="block" joinstyle="miter"/>
                    </v:shape>
                    <v:shape id="Imaxe 44" o:spid="_x0000_s1063" type="#_x0000_t75" alt="Blue globe earth drawing free image" style="position:absolute;left:20307;top:14859;width:16370;height:16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">
                      <v:imagedata r:id="rId37" o:title="Blue globe earth drawing free image"/>
                    </v:shape>
                    <v:line id="Conector recto 45" o:spid="_x0000_s1064" style="position:absolute;visibility:visible;mso-wrap-style:square" from="10903,10765" to="22682,1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" strokecolor="#ed7d31 [3205]" strokeweight="3pt">
                      <v:stroke joinstyle="miter"/>
                    </v:line>
                    <v:shape id="Conector recto de frecha 46" o:spid="_x0000_s1065" type="#_x0000_t32" style="position:absolute;left:22572;top:12268;width:3031;height:54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" strokecolor="#ed7d31 [3205]" strokeweight="3pt">
                      <v:stroke endarrow="block" joinstyle="miter"/>
                    </v:shape>
                    <v:shape id="Conector recto de frecha 47" o:spid="_x0000_s1066" type="#_x0000_t32" style="position:absolute;left:29241;top:11620;width:0;height:35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" strokecolor="#2f5496 [2404]" strokeweight="3pt">
                      <v:stroke endarrow="block" joinstyle="miter"/>
                    </v:shape>
                    <v:group id="Agrupar 49" o:spid="_x0000_s1067" style="position:absolute;left:22403;top:1488;width:10618;height:11178" coordorigin="-3314,155" coordsize="10617,1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0" o:spid="_x0000_s1068" style="position:absolute;left:6925;top:155;width:378;height:360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" fillcolor="#c45911 [2405]" strokecolor="#7f7f7f [1612]" strokeweight="1pt">
                        <v:shadow on="t" color="white [3212]" offset="0,0"/>
                        <o:extrusion v:ext="view" viewpoint="-100pt,0" viewpointorigin="-.5,0" skewangle="0" skewamt="0"/>
                      </v:rect>
                      <v:rect id="Rectángulo 51" o:spid="_x0000_s1069" style="position:absolute;top:4953;width:4608;height:2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" fillcolor="#a5a5a5 [2092]" strokecolor="#7f7f7f [1612]" strokeweight="1pt">
                        <o:extrusion v:ext="view" viewpoint="-100pt,0" viewpointorigin="-.5,0" skewangle="0" skewamt="0"/>
                        <v:path arrowok="t"/>
                        <o:lock v:ext="edit" aspectratio="t"/>
                      </v:rect>
                      <v:rect id="Rectángulo 52" o:spid="_x0000_s1070" style="position:absolute;left:-3314;top:7372;width:360;height:396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" fillcolor="#c45911 [2405]" strokecolor="#7f7f7f [1612]" strokeweight="1pt">
                        <v:shadow on="t" color="white [3212]" offset="0,0"/>
                        <o:extrusion v:ext="view" viewpoint="-100pt,0" viewpointorigin="-.5,0" skewangle="0" skewamt="0"/>
                      </v:rect>
                    </v:group>
                  </v:group>
                  <v:group id="Agrupar 53" o:spid="_x0000_s1071" style="position:absolute;left:11573;top:-2228;width:37493;height:29431" coordorigin="-533,-2228" coordsize="37492,29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Caixa de texto 54" o:spid="_x0000_s1072" type="#_x0000_t202" style="position:absolute;left:989;top:21107;width:9666;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7AF08DD" w14:textId="77777777" w:rsidR="00AC2A9C" w:rsidRPr="00850DF9" w:rsidRDefault="00AC2A9C" w:rsidP="00AC2A9C">
                            <w:pPr>
                              <w:rPr>
                                <w:b/>
                                <w:bCs/>
                                <w:lang w:val="en-US"/>
                              </w:rPr>
                            </w:pPr>
                            <w:r w:rsidRPr="00850DF9">
                              <w:rPr>
                                <w:b/>
                                <w:bCs/>
                                <w:lang w:val="en-US"/>
                              </w:rPr>
                              <w:t>Earth Albedo</w:t>
                            </w:r>
                          </w:p>
                        </w:txbxContent>
                      </v:textbox>
                    </v:shape>
                    <v:shape id="Caixa de texto 55" o:spid="_x0000_s1073" type="#_x0000_t202" style="position:absolute;left:15867;top:-2228;width:21092;height:6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40F3E2AC" w14:textId="77777777" w:rsidR="00AC2A9C" w:rsidRPr="00946B8A" w:rsidRDefault="00AC2A9C" w:rsidP="00AC2A9C">
                            <w:pPr>
                              <w:jc w:val="right"/>
                              <w:rPr>
                                <w:rFonts w:cstheme="minorHAnsi"/>
                                <w:b/>
                                <w:bCs/>
                              </w:rPr>
                            </w:pPr>
                            <w:proofErr w:type="spellStart"/>
                            <w:r w:rsidRPr="00946B8A">
                              <w:rPr>
                                <w:rFonts w:cstheme="minorHAnsi"/>
                                <w:b/>
                                <w:bCs/>
                              </w:rPr>
                              <w:t>Radiation</w:t>
                            </w:r>
                            <w:proofErr w:type="spellEnd"/>
                            <w:r w:rsidRPr="00946B8A">
                              <w:rPr>
                                <w:rFonts w:cstheme="minorHAnsi"/>
                                <w:b/>
                                <w:bCs/>
                              </w:rPr>
                              <w:t xml:space="preserve"> </w:t>
                            </w:r>
                            <w:proofErr w:type="spellStart"/>
                            <w:r w:rsidRPr="00946B8A">
                              <w:rPr>
                                <w:rFonts w:cstheme="minorHAnsi"/>
                                <w:b/>
                                <w:bCs/>
                              </w:rPr>
                              <w:t>emitted</w:t>
                            </w:r>
                            <w:proofErr w:type="spellEnd"/>
                            <w:r w:rsidRPr="00946B8A">
                              <w:rPr>
                                <w:rFonts w:cstheme="minorHAnsi"/>
                                <w:b/>
                                <w:bCs/>
                              </w:rPr>
                              <w:t xml:space="preserve"> </w:t>
                            </w:r>
                            <w:proofErr w:type="spellStart"/>
                            <w:r w:rsidRPr="00946B8A">
                              <w:rPr>
                                <w:rFonts w:cstheme="minorHAnsi"/>
                                <w:b/>
                                <w:bCs/>
                              </w:rPr>
                              <w:t>to</w:t>
                            </w:r>
                            <w:proofErr w:type="spellEnd"/>
                            <w:r w:rsidRPr="00946B8A">
                              <w:rPr>
                                <w:rFonts w:cstheme="minorHAnsi"/>
                                <w:b/>
                                <w:bCs/>
                              </w:rPr>
                              <w:t xml:space="preserve"> </w:t>
                            </w:r>
                            <w:proofErr w:type="spellStart"/>
                            <w:r w:rsidRPr="00946B8A">
                              <w:rPr>
                                <w:rFonts w:cstheme="minorHAnsi"/>
                                <w:b/>
                                <w:bCs/>
                              </w:rPr>
                              <w:t>space</w:t>
                            </w:r>
                            <w:proofErr w:type="spellEnd"/>
                          </w:p>
                        </w:txbxContent>
                      </v:textbox>
                    </v:shape>
                    <v:shape id="Caixa de texto 57" o:spid="_x0000_s1074" type="#_x0000_t202" style="position:absolute;left:17134;top:17401;width:9412;height:4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" filled="f" stroked="f" strokeweight=".5pt">
                      <v:textbox>
                        <w:txbxContent>
                          <w:p w14:paraId="674BB8E6" w14:textId="77777777" w:rsidR="00AC2A9C" w:rsidRPr="00850DF9" w:rsidRDefault="00AC2A9C" w:rsidP="00AC2A9C">
                            <w:pPr>
                              <w:rPr>
                                <w:b/>
                                <w:bCs/>
                              </w:rPr>
                            </w:pPr>
                            <w:proofErr w:type="spellStart"/>
                            <w:r w:rsidRPr="00850DF9">
                              <w:rPr>
                                <w:b/>
                                <w:bCs/>
                              </w:rPr>
                              <w:t>Earth</w:t>
                            </w:r>
                            <w:proofErr w:type="spellEnd"/>
                            <w:r w:rsidRPr="00850DF9">
                              <w:rPr>
                                <w:b/>
                                <w:bCs/>
                              </w:rPr>
                              <w:t xml:space="preserve"> IR</w:t>
                            </w:r>
                          </w:p>
                        </w:txbxContent>
                      </v:textbox>
                    </v:shape>
                    <v:shape id="Caixa de texto 58" o:spid="_x0000_s1075" type="#_x0000_t202" style="position:absolute;left:-533;top:7747;width:15324;height:4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5F013648" w14:textId="77777777" w:rsidR="00AC2A9C" w:rsidRPr="00946B8A" w:rsidRDefault="00AC2A9C" w:rsidP="00AC2A9C">
                            <w:pPr>
                              <w:rPr>
                                <w:b/>
                                <w:bCs/>
                              </w:rPr>
                            </w:pPr>
                            <w:r w:rsidRPr="00946B8A">
                              <w:rPr>
                                <w:b/>
                                <w:bCs/>
                              </w:rPr>
                              <w:t xml:space="preserve">Solar </w:t>
                            </w:r>
                            <w:proofErr w:type="spellStart"/>
                            <w:r w:rsidRPr="00946B8A">
                              <w:rPr>
                                <w:b/>
                                <w:bCs/>
                              </w:rPr>
                              <w:t>radiation</w:t>
                            </w:r>
                            <w:proofErr w:type="spellEnd"/>
                          </w:p>
                        </w:txbxContent>
                      </v:textbox>
                    </v:shape>
                  </v:group>
                </v:group>
                <w10:anchorlock/>
              </v:group>
            </w:pict>
          </mc:Fallback>
        </mc:AlternateContent>
      </w:r>
    </w:p>
    <w:p w14:paraId="66246432" w14:textId="6685D2A7" w:rsidR="0010188F" w:rsidRPr="0010188F" w:rsidRDefault="0010188F" w:rsidP="0010188F">
      <w:pPr>
        <w:jc w:val="center"/>
        <w:rPr>
          <w:i/>
          <w:color w:val="44546A" w:themeColor="text2"/>
          <w:sz w:val="18"/>
          <w:szCs w:val="18"/>
          <w:lang w:val="en-US"/>
        </w:rPr>
      </w:pPr>
      <w:bookmarkStart w:id="50" w:name="_Ref61094493"/>
      <w:r w:rsidRPr="009902A0">
        <w:rPr>
          <w:b/>
          <w:i/>
          <w:color w:val="44546A" w:themeColor="text2"/>
          <w:sz w:val="18"/>
          <w:szCs w:val="18"/>
          <w:lang w:val="en-US"/>
        </w:rPr>
        <w:t xml:space="preserve">Figure </w:t>
      </w:r>
      <w:r w:rsidR="00B61E6F">
        <w:rPr>
          <w:b/>
          <w:bCs/>
          <w:i/>
          <w:color w:val="44546A" w:themeColor="text2"/>
          <w:sz w:val="18"/>
          <w:szCs w:val="18"/>
          <w:lang w:val="en-US"/>
        </w:rPr>
        <w:fldChar w:fldCharType="begin"/>
      </w:r>
      <w:r w:rsidR="00B61E6F">
        <w:rPr>
          <w:b/>
          <w:bCs/>
          <w:i/>
          <w:color w:val="44546A" w:themeColor="text2"/>
          <w:sz w:val="18"/>
          <w:szCs w:val="18"/>
          <w:lang w:val="en-US"/>
        </w:rPr>
        <w:instrText xml:space="preserve"> STYLEREF 2 \s </w:instrText>
      </w:r>
      <w:r w:rsidR="00B61E6F">
        <w:rPr>
          <w:b/>
          <w:bCs/>
          <w:i/>
          <w:color w:val="44546A" w:themeColor="text2"/>
          <w:sz w:val="18"/>
          <w:szCs w:val="18"/>
          <w:lang w:val="en-US"/>
        </w:rPr>
        <w:fldChar w:fldCharType="separate"/>
      </w:r>
      <w:r w:rsidR="00626EB2">
        <w:rPr>
          <w:b/>
          <w:bCs/>
          <w:i/>
          <w:noProof/>
          <w:color w:val="44546A" w:themeColor="text2"/>
          <w:sz w:val="18"/>
          <w:szCs w:val="18"/>
          <w:lang w:val="en-US"/>
        </w:rPr>
        <w:t>4.5</w:t>
      </w:r>
      <w:r w:rsidR="00B61E6F">
        <w:rPr>
          <w:b/>
          <w:bCs/>
          <w:i/>
          <w:color w:val="44546A" w:themeColor="text2"/>
          <w:sz w:val="18"/>
          <w:szCs w:val="18"/>
          <w:lang w:val="en-US"/>
        </w:rPr>
        <w:fldChar w:fldCharType="end"/>
      </w:r>
      <w:r w:rsidR="00B61E6F">
        <w:rPr>
          <w:b/>
          <w:bCs/>
          <w:i/>
          <w:color w:val="44546A" w:themeColor="text2"/>
          <w:sz w:val="18"/>
          <w:szCs w:val="18"/>
          <w:lang w:val="en-US"/>
        </w:rPr>
        <w:t>.</w:t>
      </w:r>
      <w:r w:rsidR="00B61E6F">
        <w:rPr>
          <w:b/>
          <w:bCs/>
          <w:i/>
          <w:color w:val="44546A" w:themeColor="text2"/>
          <w:sz w:val="18"/>
          <w:szCs w:val="18"/>
          <w:lang w:val="en-US"/>
        </w:rPr>
        <w:fldChar w:fldCharType="begin"/>
      </w:r>
      <w:r w:rsidR="00B61E6F">
        <w:rPr>
          <w:b/>
          <w:bCs/>
          <w:i/>
          <w:color w:val="44546A" w:themeColor="text2"/>
          <w:sz w:val="18"/>
          <w:szCs w:val="18"/>
          <w:lang w:val="en-US"/>
        </w:rPr>
        <w:instrText xml:space="preserve"> SEQ Figure \* ARABIC \s 2 </w:instrText>
      </w:r>
      <w:r w:rsidR="00B61E6F">
        <w:rPr>
          <w:b/>
          <w:bCs/>
          <w:i/>
          <w:color w:val="44546A" w:themeColor="text2"/>
          <w:sz w:val="18"/>
          <w:szCs w:val="18"/>
          <w:lang w:val="en-US"/>
        </w:rPr>
        <w:fldChar w:fldCharType="separate"/>
      </w:r>
      <w:r w:rsidR="00626EB2">
        <w:rPr>
          <w:b/>
          <w:bCs/>
          <w:i/>
          <w:noProof/>
          <w:color w:val="44546A" w:themeColor="text2"/>
          <w:sz w:val="18"/>
          <w:szCs w:val="18"/>
          <w:lang w:val="en-US"/>
        </w:rPr>
        <w:t>3</w:t>
      </w:r>
      <w:r w:rsidR="00B61E6F">
        <w:rPr>
          <w:b/>
          <w:bCs/>
          <w:i/>
          <w:color w:val="44546A" w:themeColor="text2"/>
          <w:sz w:val="18"/>
          <w:szCs w:val="18"/>
          <w:lang w:val="en-US"/>
        </w:rPr>
        <w:fldChar w:fldCharType="end"/>
      </w:r>
      <w:bookmarkEnd w:id="50"/>
      <w:r w:rsidR="00880370">
        <w:rPr>
          <w:i/>
          <w:iCs/>
          <w:color w:val="44546A" w:themeColor="text2"/>
          <w:sz w:val="18"/>
          <w:szCs w:val="18"/>
          <w:lang w:val="en-US"/>
        </w:rPr>
        <w:t>:</w:t>
      </w:r>
      <w:r w:rsidR="00354215">
        <w:rPr>
          <w:i/>
          <w:iCs/>
          <w:color w:val="44546A" w:themeColor="text2"/>
          <w:sz w:val="18"/>
          <w:szCs w:val="18"/>
          <w:lang w:val="en-US"/>
        </w:rPr>
        <w:t xml:space="preserve"> </w:t>
      </w:r>
      <w:r w:rsidRPr="005A3722">
        <w:rPr>
          <w:i/>
          <w:color w:val="44546A" w:themeColor="text2"/>
          <w:sz w:val="18"/>
          <w:szCs w:val="18"/>
          <w:lang w:val="en-US"/>
        </w:rPr>
        <w:t>Space environment and its main heat sources.</w:t>
      </w:r>
    </w:p>
    <w:p w14:paraId="59E98D42" w14:textId="33351FDA" w:rsidR="0010188F" w:rsidRPr="00B20118" w:rsidRDefault="00FB45EF" w:rsidP="0010188F">
      <w:pPr>
        <w:pStyle w:val="Ttulo5"/>
        <w:numPr>
          <w:ilvl w:val="0"/>
          <w:numId w:val="0"/>
        </w:numPr>
        <w:rPr>
          <w:lang w:val="en-GB"/>
        </w:rPr>
      </w:pPr>
      <w:r w:rsidRPr="00B20118">
        <w:rPr>
          <w:lang w:val="en-GB"/>
        </w:rPr>
        <w:lastRenderedPageBreak/>
        <w:t>Solar flux</w:t>
      </w:r>
    </w:p>
    <w:p w14:paraId="761010C8" w14:textId="6AD86990" w:rsidR="00A01F10" w:rsidRPr="004D711D" w:rsidRDefault="0081710D" w:rsidP="00073D3F">
      <w:pPr>
        <w:spacing w:after="0"/>
        <w:rPr>
          <w:rFonts w:asciiTheme="majorHAnsi" w:hAnsiTheme="majorHAnsi" w:cstheme="majorBidi"/>
        </w:rPr>
      </w:pPr>
      <m:oMath>
        <m:sSub>
          <m:sSubPr>
            <m:ctrlPr>
              <w:rPr>
                <w:rFonts w:ascii="Cambria Math" w:hAnsi="Cambria Math" w:cs="Arial"/>
                <w:i/>
              </w:rPr>
            </m:ctrlPr>
          </m:sSubPr>
          <m:e>
            <m:r>
              <w:rPr>
                <w:rFonts w:ascii="Cambria Math" w:hAnsi="Cambria Math" w:cs="Arial"/>
              </w:rPr>
              <m:t>Q</m:t>
            </m:r>
          </m:e>
          <m:sub>
            <m:r>
              <w:rPr>
                <w:rFonts w:ascii="Cambria Math" w:hAnsi="Cambria Math" w:cs="Arial"/>
              </w:rPr>
              <m:t>sun</m:t>
            </m:r>
          </m:sub>
        </m:sSub>
      </m:oMath>
      <w:r w:rsidR="00BD245E" w:rsidRPr="00273645">
        <w:rPr>
          <w:rFonts w:ascii="Arial" w:hAnsi="Arial" w:cs="Arial"/>
          <w:lang w:val="en-US"/>
        </w:rPr>
        <w:t xml:space="preserve"> </w:t>
      </w:r>
      <w:r w:rsidR="00D43893" w:rsidRPr="00D43893">
        <w:rPr>
          <w:lang w:val="en-US"/>
        </w:rPr>
        <w:t>represents</w:t>
      </w:r>
      <w:r w:rsidR="00D43893">
        <w:rPr>
          <w:rFonts w:ascii="Arial" w:hAnsi="Arial" w:cs="Arial"/>
          <w:lang w:val="en-US"/>
        </w:rPr>
        <w:t xml:space="preserve"> </w:t>
      </w:r>
      <w:r w:rsidR="00D43893" w:rsidRPr="00D43893">
        <w:rPr>
          <w:lang w:val="en-US"/>
        </w:rPr>
        <w:t>d</w:t>
      </w:r>
      <w:r w:rsidR="00BD245E" w:rsidRPr="00273645">
        <w:rPr>
          <w:lang w:val="en-US"/>
        </w:rPr>
        <w:t>irect solar energy flux</w:t>
      </w:r>
      <w:r w:rsidR="00D43893">
        <w:rPr>
          <w:lang w:val="en-US"/>
        </w:rPr>
        <w:t xml:space="preserve">, </w:t>
      </w:r>
      <w:r w:rsidR="00EE66DE">
        <w:rPr>
          <w:lang w:val="en-US"/>
        </w:rPr>
        <w:t>which</w:t>
      </w:r>
      <w:r w:rsidR="00BD245E" w:rsidRPr="00273645">
        <w:rPr>
          <w:lang w:val="en-US"/>
        </w:rPr>
        <w:t xml:space="preserve"> is the most significant heat source. </w:t>
      </w:r>
      <w:r w:rsidR="00D43893">
        <w:rPr>
          <w:lang w:val="en-US"/>
        </w:rPr>
        <w:t xml:space="preserve">It can be </w:t>
      </w:r>
      <w:r w:rsidR="008B4DA0">
        <w:rPr>
          <w:lang w:val="en-US"/>
        </w:rPr>
        <w:t>derived</w:t>
      </w:r>
      <w:r w:rsidR="00D43893">
        <w:rPr>
          <w:lang w:val="en-US"/>
        </w:rPr>
        <w:t xml:space="preserve"> from the following expression:</w:t>
      </w:r>
    </w:p>
    <w:tbl>
      <w:tblPr>
        <w:tblW w:w="5000" w:type="pct"/>
        <w:tblInd w:w="255" w:type="dxa"/>
        <w:tblCellMar>
          <w:left w:w="70" w:type="dxa"/>
          <w:right w:w="70" w:type="dxa"/>
        </w:tblCellMar>
        <w:tblLook w:val="0000" w:firstRow="0" w:lastRow="0" w:firstColumn="0" w:lastColumn="0" w:noHBand="0" w:noVBand="0"/>
      </w:tblPr>
      <w:tblGrid>
        <w:gridCol w:w="902"/>
        <w:gridCol w:w="7221"/>
        <w:gridCol w:w="903"/>
      </w:tblGrid>
      <w:tr w:rsidR="00F75806" w14:paraId="5D9F3312" w14:textId="77777777" w:rsidTr="00AC3D34">
        <w:tc>
          <w:tcPr>
            <w:tcW w:w="500" w:type="pct"/>
          </w:tcPr>
          <w:p w14:paraId="6D22AE9C" w14:textId="77777777" w:rsidR="00F75806" w:rsidRPr="00797FF8" w:rsidRDefault="00F75806" w:rsidP="004D711D">
            <w:pPr>
              <w:rPr>
                <w:lang w:val="en-US"/>
              </w:rPr>
            </w:pPr>
          </w:p>
        </w:tc>
        <w:tc>
          <w:tcPr>
            <w:tcW w:w="4000" w:type="pct"/>
            <w:vAlign w:val="center"/>
          </w:tcPr>
          <w:p w14:paraId="66918D0E" w14:textId="0E1572BC" w:rsidR="00F75806" w:rsidRPr="00F75806" w:rsidRDefault="0081710D" w:rsidP="004D711D">
            <w:pPr>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Q</m:t>
                    </m:r>
                  </m:e>
                  <m:sub>
                    <m:r>
                      <w:rPr>
                        <w:rFonts w:ascii="Cambria Math" w:hAnsi="Cambria Math" w:cs="Arial"/>
                      </w:rPr>
                      <m:t>sun</m:t>
                    </m:r>
                  </m:sub>
                </m:sSub>
                <m:r>
                  <w:rPr>
                    <w:rFonts w:ascii="Cambria Math" w:hAnsi="Cambria Math" w:cs="Arial"/>
                  </w:rPr>
                  <m:t>= αS</m:t>
                </m:r>
                <m:sSub>
                  <m:sSubPr>
                    <m:ctrlPr>
                      <w:rPr>
                        <w:rFonts w:ascii="Cambria Math" w:hAnsi="Cambria Math" w:cs="Arial"/>
                        <w:i/>
                      </w:rPr>
                    </m:ctrlPr>
                  </m:sSubPr>
                  <m:e>
                    <m:r>
                      <w:rPr>
                        <w:rFonts w:ascii="Cambria Math" w:hAnsi="Cambria Math" w:cs="Arial"/>
                      </w:rPr>
                      <m:t>A</m:t>
                    </m:r>
                  </m:e>
                  <m:sub>
                    <m:r>
                      <w:rPr>
                        <w:rFonts w:ascii="Cambria Math" w:hAnsi="Cambria Math" w:cs="Arial"/>
                      </w:rPr>
                      <m:t>p</m:t>
                    </m:r>
                  </m:sub>
                </m:sSub>
              </m:oMath>
            </m:oMathPara>
          </w:p>
        </w:tc>
        <w:tc>
          <w:tcPr>
            <w:tcW w:w="500" w:type="pct"/>
            <w:vAlign w:val="center"/>
          </w:tcPr>
          <w:p w14:paraId="78DD51FC" w14:textId="5C1ED80E" w:rsidR="00F75806" w:rsidRDefault="00F75806" w:rsidP="004D711D">
            <w:r>
              <w:t>(</w:t>
            </w:r>
            <w:r w:rsidR="00C73451">
              <w:t>a</w:t>
            </w:r>
            <w:r>
              <w:t>)</w:t>
            </w:r>
          </w:p>
        </w:tc>
      </w:tr>
    </w:tbl>
    <w:p w14:paraId="6EE0E28E" w14:textId="5D11A328" w:rsidR="00C42B78" w:rsidRDefault="008B4DA0" w:rsidP="004D711D">
      <w:pPr>
        <w:rPr>
          <w:rFonts w:eastAsiaTheme="minorEastAsia"/>
          <w:lang w:val="en-US"/>
        </w:rPr>
      </w:pPr>
      <w:r>
        <w:rPr>
          <w:rFonts w:eastAsiaTheme="minorEastAsia"/>
          <w:lang w:val="en-US"/>
        </w:rPr>
        <w:t>w</w:t>
      </w:r>
      <w:r w:rsidR="00695887" w:rsidRPr="49329351">
        <w:rPr>
          <w:rFonts w:eastAsiaTheme="minorEastAsia"/>
          <w:lang w:val="en-US"/>
        </w:rPr>
        <w:t xml:space="preserve">here </w:t>
      </w:r>
      <m:oMath>
        <m:r>
          <w:rPr>
            <w:rFonts w:ascii="Cambria Math" w:hAnsi="Cambria Math" w:cs="Arial"/>
          </w:rPr>
          <m:t>α</m:t>
        </m:r>
      </m:oMath>
      <w:r w:rsidR="00695887" w:rsidRPr="49329351">
        <w:rPr>
          <w:rFonts w:eastAsiaTheme="minorEastAsia"/>
          <w:lang w:val="en-US"/>
        </w:rPr>
        <w:t xml:space="preserve"> is the absorptivity of the material (black paint 3M Black Velvet </w:t>
      </w:r>
      <m:oMath>
        <m:r>
          <w:rPr>
            <w:rFonts w:ascii="Cambria Math" w:hAnsi="Cambria Math" w:cs="Arial"/>
          </w:rPr>
          <m:t>α</m:t>
        </m:r>
        <m:r>
          <w:rPr>
            <w:rFonts w:ascii="Cambria Math" w:hAnsi="Cambria Math" w:cs="Arial"/>
            <w:lang w:val="en-US"/>
          </w:rPr>
          <m:t>=0.97)</m:t>
        </m:r>
      </m:oMath>
      <w:r w:rsidR="00695887" w:rsidRPr="49329351">
        <w:rPr>
          <w:rFonts w:eastAsiaTheme="minorEastAsia"/>
          <w:lang w:val="en-US"/>
        </w:rPr>
        <w:t xml:space="preserve">, </w:t>
      </w:r>
      <m:oMath>
        <m:r>
          <w:rPr>
            <w:rFonts w:ascii="Cambria Math" w:hAnsi="Cambria Math" w:cs="Arial"/>
          </w:rPr>
          <m:t>S</m:t>
        </m:r>
      </m:oMath>
      <w:r w:rsidR="00695887" w:rsidRPr="49329351">
        <w:rPr>
          <w:rFonts w:eastAsiaTheme="minorEastAsia"/>
          <w:lang w:val="en-US"/>
        </w:rPr>
        <w:t xml:space="preserve"> is the solar constant</w:t>
      </w:r>
      <w:r w:rsidR="00C42B78" w:rsidRPr="49329351">
        <w:rPr>
          <w:rFonts w:eastAsiaTheme="minorEastAsia"/>
          <w:lang w:val="en-US"/>
        </w:rPr>
        <w:t xml:space="preserve"> or solar irradiance</w:t>
      </w:r>
      <w:r w:rsidR="00695887" w:rsidRPr="49329351">
        <w:rPr>
          <w:rFonts w:eastAsiaTheme="minorEastAsia"/>
          <w:lang w:val="en-US"/>
        </w:rPr>
        <w:t xml:space="preserve">, </w:t>
      </w:r>
      <w:r w:rsidR="00BE7DD8">
        <w:rPr>
          <w:rFonts w:eastAsiaTheme="minorEastAsia"/>
          <w:lang w:val="en-US"/>
        </w:rPr>
        <w:t xml:space="preserve">and </w:t>
      </w:r>
      <m:oMath>
        <m:sSub>
          <m:sSubPr>
            <m:ctrlPr>
              <w:rPr>
                <w:rFonts w:ascii="Cambria Math" w:hAnsi="Cambria Math" w:cs="Arial"/>
                <w:i/>
              </w:rPr>
            </m:ctrlPr>
          </m:sSubPr>
          <m:e>
            <m:r>
              <w:rPr>
                <w:rFonts w:ascii="Cambria Math" w:hAnsi="Cambria Math" w:cs="Arial"/>
              </w:rPr>
              <m:t>A</m:t>
            </m:r>
          </m:e>
          <m:sub>
            <m:r>
              <w:rPr>
                <w:rFonts w:ascii="Cambria Math" w:hAnsi="Cambria Math" w:cs="Arial"/>
              </w:rPr>
              <m:t>p</m:t>
            </m:r>
          </m:sub>
        </m:sSub>
      </m:oMath>
      <w:r w:rsidR="00695887" w:rsidRPr="49329351">
        <w:rPr>
          <w:rFonts w:eastAsiaTheme="minorEastAsia"/>
          <w:lang w:val="en-US"/>
        </w:rPr>
        <w:t xml:space="preserve"> is the projected area toward the Sun (</w:t>
      </w:r>
      <w:r w:rsidR="007F1921" w:rsidRPr="007F1921">
        <w:fldChar w:fldCharType="begin"/>
      </w:r>
      <w:r w:rsidR="007F1921" w:rsidRPr="007F1921">
        <w:rPr>
          <w:lang w:val="en-US"/>
        </w:rPr>
        <w:instrText xml:space="preserve"> REF _Ref61175009 \h  \* MERGEFORMAT </w:instrText>
      </w:r>
      <w:r w:rsidR="007F1921" w:rsidRPr="007F1921">
        <w:fldChar w:fldCharType="separate"/>
      </w:r>
      <w:r w:rsidR="00626EB2" w:rsidRPr="00626EB2">
        <w:rPr>
          <w:lang w:val="en-US"/>
        </w:rPr>
        <w:t>Table 4.5.3</w:t>
      </w:r>
      <w:r w:rsidR="007F1921" w:rsidRPr="007F1921">
        <w:fldChar w:fldCharType="end"/>
      </w:r>
      <w:r w:rsidR="00695887" w:rsidRPr="49329351">
        <w:rPr>
          <w:rFonts w:eastAsiaTheme="minorEastAsia"/>
          <w:lang w:val="en-US"/>
        </w:rPr>
        <w:t>)</w:t>
      </w:r>
      <w:r w:rsidR="00BE7DD8">
        <w:rPr>
          <w:rFonts w:eastAsiaTheme="minorEastAsia"/>
          <w:lang w:val="en-US"/>
        </w:rPr>
        <w:t xml:space="preserve"> considering </w:t>
      </w:r>
      <w:r w:rsidR="00695887" w:rsidRPr="49329351">
        <w:rPr>
          <w:rFonts w:eastAsiaTheme="minorEastAsia"/>
          <w:lang w:val="en-US"/>
        </w:rPr>
        <w:t xml:space="preserve">the </w:t>
      </w:r>
      <w:r w:rsidR="00BE7DD8">
        <w:rPr>
          <w:rFonts w:eastAsiaTheme="minorEastAsia"/>
          <w:lang w:val="en-US"/>
        </w:rPr>
        <w:t xml:space="preserve">view factor </w:t>
      </w:r>
      <w:r w:rsidR="00695887" w:rsidRPr="49329351">
        <w:rPr>
          <w:rFonts w:eastAsiaTheme="minorEastAsia"/>
          <w:lang w:val="en-US"/>
        </w:rPr>
        <w:t>(</w:t>
      </w:r>
      <w:r w:rsidR="008A5CE8" w:rsidRPr="008A5CE8">
        <w:fldChar w:fldCharType="begin"/>
      </w:r>
      <w:r w:rsidR="008A5CE8" w:rsidRPr="008A5CE8">
        <w:rPr>
          <w:lang w:val="en-US"/>
        </w:rPr>
        <w:instrText xml:space="preserve"> REF _Ref61175713 \h  \* MERGEFORMAT </w:instrText>
      </w:r>
      <w:r w:rsidR="008A5CE8" w:rsidRPr="008A5CE8">
        <w:fldChar w:fldCharType="separate"/>
      </w:r>
      <w:r w:rsidR="00626EB2" w:rsidRPr="00626EB2">
        <w:rPr>
          <w:lang w:val="en-US"/>
        </w:rPr>
        <w:t>Figure 5.5.2</w:t>
      </w:r>
      <w:r w:rsidR="008A5CE8" w:rsidRPr="008A5CE8">
        <w:fldChar w:fldCharType="end"/>
      </w:r>
      <w:r w:rsidR="00695887" w:rsidRPr="49329351">
        <w:rPr>
          <w:rFonts w:eastAsiaTheme="minorEastAsia"/>
          <w:lang w:val="en-US"/>
        </w:rPr>
        <w:t xml:space="preserve">). </w:t>
      </w:r>
    </w:p>
    <w:p w14:paraId="56CD0ACA" w14:textId="398FD9F2" w:rsidR="00C42B78" w:rsidRPr="00EE66DE" w:rsidRDefault="00C42B78" w:rsidP="004D711D">
      <w:pPr>
        <w:pStyle w:val="Ttulo6"/>
        <w:numPr>
          <w:ilvl w:val="0"/>
          <w:numId w:val="0"/>
        </w:numPr>
        <w:rPr>
          <w:b/>
          <w:color w:val="auto"/>
          <w:u w:val="single"/>
          <w:lang w:val="en-US"/>
        </w:rPr>
      </w:pPr>
      <w:r w:rsidRPr="00EE66DE">
        <w:rPr>
          <w:b/>
          <w:color w:val="auto"/>
          <w:u w:val="single"/>
          <w:lang w:val="en-US"/>
        </w:rPr>
        <w:t>Solar irradiance (</w:t>
      </w:r>
      <m:oMath>
        <m:r>
          <m:rPr>
            <m:sty m:val="bi"/>
          </m:rPr>
          <w:rPr>
            <w:rFonts w:ascii="Cambria Math" w:hAnsi="Cambria Math"/>
            <w:color w:val="auto"/>
            <w:u w:val="single"/>
          </w:rPr>
          <m:t>S</m:t>
        </m:r>
      </m:oMath>
      <w:r w:rsidRPr="00EE66DE">
        <w:rPr>
          <w:b/>
          <w:color w:val="auto"/>
          <w:u w:val="single"/>
          <w:lang w:val="en-US"/>
        </w:rPr>
        <w:t>)</w:t>
      </w:r>
    </w:p>
    <w:p w14:paraId="1A1EEF8E" w14:textId="4CD977A5" w:rsidR="00695887" w:rsidRPr="00C42B78" w:rsidRDefault="005532D9" w:rsidP="00073D3F">
      <w:pPr>
        <w:spacing w:after="0"/>
        <w:rPr>
          <w:lang w:val="en-US"/>
        </w:rPr>
      </w:pPr>
      <w:r w:rsidRPr="49329351">
        <w:rPr>
          <w:lang w:val="en-US"/>
        </w:rPr>
        <w:t xml:space="preserve">Direct solar energy flux is a function of the distance to the Sun. </w:t>
      </w:r>
      <w:r w:rsidR="000579B8" w:rsidRPr="49329351">
        <w:rPr>
          <w:lang w:val="en-US"/>
        </w:rPr>
        <w:t>The radiant energy from the Sun is usually the most significant heat source in spacecraft thermal control. The Sun radiates its energy equally in all directions.</w:t>
      </w:r>
      <w:r w:rsidR="00F13D24" w:rsidRPr="49329351">
        <w:rPr>
          <w:lang w:val="en-US"/>
        </w:rPr>
        <w:t xml:space="preserve"> The flux at 1 AU is called the solar constant </w:t>
      </w:r>
      <m:oMath>
        <m:sSub>
          <m:sSubPr>
            <m:ctrlPr>
              <w:rPr>
                <w:rFonts w:ascii="Cambria Math" w:hAnsi="Cambria Math" w:cs="Arial"/>
                <w:lang w:val="en-US"/>
              </w:rPr>
            </m:ctrlPr>
          </m:sSubPr>
          <m:e>
            <m:r>
              <w:rPr>
                <w:rFonts w:ascii="Cambria Math" w:hAnsi="Cambria Math"/>
                <w:lang w:val="en-US"/>
              </w:rPr>
              <m:t>S</m:t>
            </m:r>
          </m:e>
          <m:sub>
            <m:r>
              <w:rPr>
                <w:rFonts w:ascii="Cambria Math" w:hAnsi="Cambria Math" w:cs="Arial"/>
                <w:lang w:val="en-US"/>
              </w:rPr>
              <m:t>0</m:t>
            </m:r>
          </m:sub>
        </m:sSub>
      </m:oMath>
      <w:r w:rsidR="00F13D24" w:rsidRPr="49329351">
        <w:rPr>
          <w:lang w:val="en-US"/>
        </w:rPr>
        <w:t xml:space="preserve"> and is calculated at the Earth’s average distance from the Sun. As we change distances from the Sun, the flux changes as the square of the distance</w:t>
      </w:r>
      <w:r w:rsidR="008117EA" w:rsidRPr="49329351">
        <w:rPr>
          <w:lang w:val="en-US"/>
        </w:rPr>
        <w:t xml:space="preserve">, as shown in </w:t>
      </w:r>
      <w:r w:rsidR="00D85AE7" w:rsidRPr="00361137">
        <w:rPr>
          <w:lang w:val="en-US"/>
        </w:rPr>
        <w:t>equation</w:t>
      </w:r>
      <w:r w:rsidR="00A123F4" w:rsidRPr="00361137">
        <w:rPr>
          <w:lang w:val="en-US"/>
        </w:rPr>
        <w:t xml:space="preserve"> </w:t>
      </w:r>
      <w:r w:rsidR="00A123F4" w:rsidRPr="00EE66DE">
        <w:fldChar w:fldCharType="begin"/>
      </w:r>
      <w:r w:rsidR="00A123F4" w:rsidRPr="00361137">
        <w:rPr>
          <w:lang w:val="en-US"/>
        </w:rPr>
        <w:instrText xml:space="preserve"> REF _Ref60768056 \h </w:instrText>
      </w:r>
      <w:r w:rsidR="00C42B78" w:rsidRPr="00361137">
        <w:rPr>
          <w:lang w:val="en-US"/>
        </w:rPr>
        <w:instrText xml:space="preserve"> \* MERGEFORMAT </w:instrText>
      </w:r>
      <w:r w:rsidR="00A123F4" w:rsidRPr="00EE66DE">
        <w:fldChar w:fldCharType="separate"/>
      </w:r>
      <w:r w:rsidR="00626EB2" w:rsidRPr="00626EB2">
        <w:rPr>
          <w:lang w:val="en-US"/>
        </w:rPr>
        <w:t>(a.1)</w:t>
      </w:r>
      <w:r w:rsidR="00A123F4" w:rsidRPr="00EE66DE">
        <w:fldChar w:fldCharType="end"/>
      </w:r>
      <w:r w:rsidR="00D569A5" w:rsidRPr="00361137">
        <w:rPr>
          <w:lang w:val="en-US"/>
        </w:rPr>
        <w:t xml:space="preserve">, </w:t>
      </w:r>
      <w:r w:rsidR="003B3543" w:rsidRPr="00361137">
        <w:rPr>
          <w:lang w:val="en-US"/>
        </w:rPr>
        <w:t>where</w:t>
      </w:r>
      <w:r w:rsidR="003B3543" w:rsidRPr="49329351">
        <w:rPr>
          <w:lang w:val="en-US"/>
        </w:rPr>
        <w:t xml:space="preserve"> </w:t>
      </w:r>
      <m:oMath>
        <m:r>
          <w:rPr>
            <w:rFonts w:ascii="Cambria Math" w:hAnsi="Cambria Math" w:cs="Arial"/>
            <w:lang w:val="en-US"/>
          </w:rPr>
          <m:t>P</m:t>
        </m:r>
      </m:oMath>
      <w:r w:rsidR="00755223" w:rsidRPr="49329351">
        <w:rPr>
          <w:lang w:val="en-US"/>
        </w:rPr>
        <w:t xml:space="preserve"> is the overall power dissipated from the Sun, and </w:t>
      </w:r>
      <m:oMath>
        <m:r>
          <w:rPr>
            <w:rFonts w:ascii="Cambria Math" w:hAnsi="Cambria Math"/>
            <w:lang w:val="en-US"/>
          </w:rPr>
          <m:t>σ</m:t>
        </m:r>
      </m:oMath>
      <w:r w:rsidR="00755223" w:rsidRPr="49329351">
        <w:rPr>
          <w:lang w:val="en-US"/>
        </w:rPr>
        <w:t xml:space="preserve">, </w:t>
      </w:r>
      <m:oMath>
        <m:sSub>
          <m:sSubPr>
            <m:ctrlPr>
              <w:rPr>
                <w:rFonts w:ascii="Cambria Math" w:hAnsi="Cambria Math" w:cs="Arial"/>
                <w:lang w:val="en-US"/>
              </w:rPr>
            </m:ctrlPr>
          </m:sSubPr>
          <m:e>
            <m:r>
              <w:rPr>
                <w:rFonts w:ascii="Cambria Math" w:hAnsi="Cambria Math" w:cs="Arial"/>
                <w:lang w:val="en-US"/>
              </w:rPr>
              <m:t>T</m:t>
            </m:r>
          </m:e>
          <m:sub>
            <m:r>
              <w:rPr>
                <w:rFonts w:ascii="Cambria Math" w:hAnsi="Cambria Math" w:cs="Arial"/>
                <w:lang w:val="en-US"/>
              </w:rPr>
              <m:t>S</m:t>
            </m:r>
          </m:sub>
        </m:sSub>
      </m:oMath>
      <w:r w:rsidR="00D245D0" w:rsidRPr="49329351">
        <w:rPr>
          <w:lang w:val="en-US"/>
        </w:rPr>
        <w:t xml:space="preserve">, and </w:t>
      </w:r>
      <m:oMath>
        <m:sSub>
          <m:sSubPr>
            <m:ctrlPr>
              <w:rPr>
                <w:rFonts w:ascii="Cambria Math" w:hAnsi="Cambria Math" w:cs="Arial"/>
                <w:lang w:val="en-US"/>
              </w:rPr>
            </m:ctrlPr>
          </m:sSubPr>
          <m:e>
            <m:r>
              <w:rPr>
                <w:rFonts w:ascii="Cambria Math" w:hAnsi="Cambria Math" w:cs="Arial"/>
                <w:lang w:val="en-US"/>
              </w:rPr>
              <m:t>R</m:t>
            </m:r>
          </m:e>
          <m:sub>
            <m:r>
              <w:rPr>
                <w:rFonts w:ascii="Cambria Math" w:hAnsi="Cambria Math" w:cs="Arial"/>
                <w:lang w:val="en-US"/>
              </w:rPr>
              <m:t>S</m:t>
            </m:r>
          </m:sub>
        </m:sSub>
      </m:oMath>
      <w:r w:rsidR="009C1B4F" w:rsidRPr="49329351">
        <w:rPr>
          <w:lang w:val="en-US"/>
        </w:rPr>
        <w:t xml:space="preserve"> are the Stefan-Boltzmann constant, and solar surface temperature and solar radius, respectively</w:t>
      </w:r>
      <w:r w:rsidR="00FD2B29" w:rsidRPr="49329351">
        <w:rPr>
          <w:lang w:val="en-US"/>
        </w:rPr>
        <w:t>.</w:t>
      </w:r>
    </w:p>
    <w:tbl>
      <w:tblPr>
        <w:tblW w:w="5000" w:type="pct"/>
        <w:tblInd w:w="255" w:type="dxa"/>
        <w:tblCellMar>
          <w:left w:w="70" w:type="dxa"/>
          <w:right w:w="70" w:type="dxa"/>
        </w:tblCellMar>
        <w:tblLook w:val="0000" w:firstRow="0" w:lastRow="0" w:firstColumn="0" w:lastColumn="0" w:noHBand="0" w:noVBand="0"/>
      </w:tblPr>
      <w:tblGrid>
        <w:gridCol w:w="902"/>
        <w:gridCol w:w="7221"/>
        <w:gridCol w:w="903"/>
      </w:tblGrid>
      <w:tr w:rsidR="00B66EF2" w14:paraId="348B20C1" w14:textId="77777777" w:rsidTr="00602F5D">
        <w:tc>
          <w:tcPr>
            <w:tcW w:w="500" w:type="pct"/>
          </w:tcPr>
          <w:p w14:paraId="546A766F" w14:textId="77777777" w:rsidR="00B66EF2" w:rsidRPr="00797FF8" w:rsidRDefault="00B66EF2" w:rsidP="00602F5D">
            <w:pPr>
              <w:rPr>
                <w:lang w:val="en-US"/>
              </w:rPr>
            </w:pPr>
          </w:p>
        </w:tc>
        <w:tc>
          <w:tcPr>
            <w:tcW w:w="4000" w:type="pct"/>
            <w:vAlign w:val="center"/>
          </w:tcPr>
          <w:p w14:paraId="134E7238" w14:textId="523B592A" w:rsidR="00B66EF2" w:rsidRPr="00FD2B29" w:rsidRDefault="005D7102" w:rsidP="00602F5D">
            <w:pPr>
              <w:jc w:val="center"/>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r</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0</m:t>
                                </m:r>
                              </m:sub>
                            </m:sSub>
                          </m:num>
                          <m:den>
                            <m:r>
                              <w:rPr>
                                <w:rFonts w:ascii="Cambria Math" w:hAnsi="Cambria Math"/>
                              </w:rPr>
                              <m:t>r</m:t>
                            </m:r>
                          </m:den>
                        </m:f>
                      </m:e>
                    </m:d>
                  </m:e>
                  <m:sup>
                    <m:r>
                      <w:rPr>
                        <w:rFonts w:ascii="Cambria Math" w:hAnsi="Cambria Math"/>
                      </w:rPr>
                      <m:t>2</m:t>
                    </m:r>
                  </m:sup>
                </m:sSup>
                <m:r>
                  <w:rPr>
                    <w:rFonts w:ascii="Cambria Math" w:hAnsi="Cambria Math"/>
                  </w:rPr>
                  <m:t xml:space="preserve">               </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4π</m:t>
                            </m:r>
                            <m:sSubSup>
                              <m:sSubSupPr>
                                <m:ctrlPr>
                                  <w:rPr>
                                    <w:rFonts w:ascii="Cambria Math" w:hAnsi="Cambria Math"/>
                                    <w:i/>
                                  </w:rPr>
                                </m:ctrlPr>
                              </m:sSubSupPr>
                              <m:e>
                                <m:r>
                                  <w:rPr>
                                    <w:rFonts w:ascii="Cambria Math" w:hAnsi="Cambria Math"/>
                                  </w:rPr>
                                  <m:t>r</m:t>
                                </m:r>
                              </m:e>
                              <m:sub>
                                <m:r>
                                  <w:rPr>
                                    <w:rFonts w:ascii="Cambria Math" w:hAnsi="Cambria Math"/>
                                  </w:rPr>
                                  <m:t>0</m:t>
                                </m:r>
                              </m:sub>
                              <m:sup>
                                <m:r>
                                  <w:rPr>
                                    <w:rFonts w:ascii="Cambria Math" w:hAnsi="Cambria Math"/>
                                  </w:rPr>
                                  <m:t>2</m:t>
                                </m:r>
                              </m:sup>
                            </m:sSubSup>
                          </m:den>
                        </m:f>
                      </m:e>
                      <m:e>
                        <m:r>
                          <w:rPr>
                            <w:rFonts w:ascii="Cambria Math" w:hAnsi="Cambria Math"/>
                          </w:rPr>
                          <m:t>P=σ</m:t>
                        </m:r>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4</m:t>
                            </m:r>
                          </m:sup>
                        </m:sSubSup>
                        <m:sSub>
                          <m:sSubPr>
                            <m:ctrlPr>
                              <w:rPr>
                                <w:rFonts w:ascii="Cambria Math" w:hAnsi="Cambria Math"/>
                                <w:i/>
                              </w:rPr>
                            </m:ctrlPr>
                          </m:sSubPr>
                          <m:e>
                            <m:r>
                              <w:rPr>
                                <w:rFonts w:ascii="Cambria Math" w:hAnsi="Cambria Math"/>
                              </w:rPr>
                              <m:t>A</m:t>
                            </m:r>
                          </m:e>
                          <m:sub>
                            <m:r>
                              <w:rPr>
                                <w:rFonts w:ascii="Cambria Math" w:hAnsi="Cambria Math"/>
                              </w:rPr>
                              <m:t>S</m:t>
                            </m:r>
                          </m:sub>
                        </m:sSub>
                      </m:e>
                      <m:e>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=4π</m:t>
                        </m:r>
                        <m:sSubSup>
                          <m:sSubSupPr>
                            <m:ctrlPr>
                              <w:rPr>
                                <w:rFonts w:ascii="Cambria Math" w:hAnsi="Cambria Math"/>
                                <w:i/>
                              </w:rPr>
                            </m:ctrlPr>
                          </m:sSubSupPr>
                          <m:e>
                            <m:r>
                              <w:rPr>
                                <w:rFonts w:ascii="Cambria Math" w:hAnsi="Cambria Math"/>
                              </w:rPr>
                              <m:t>R</m:t>
                            </m:r>
                          </m:e>
                          <m:sub>
                            <m:r>
                              <w:rPr>
                                <w:rFonts w:ascii="Cambria Math" w:hAnsi="Cambria Math"/>
                              </w:rPr>
                              <m:t>S</m:t>
                            </m:r>
                          </m:sub>
                          <m:sup>
                            <m:r>
                              <w:rPr>
                                <w:rFonts w:ascii="Cambria Math" w:hAnsi="Cambria Math"/>
                              </w:rPr>
                              <m:t>2</m:t>
                            </m:r>
                          </m:sup>
                        </m:sSubSup>
                      </m:e>
                    </m:eqArr>
                  </m:e>
                </m:d>
              </m:oMath>
            </m:oMathPara>
          </w:p>
        </w:tc>
        <w:tc>
          <w:tcPr>
            <w:tcW w:w="500" w:type="pct"/>
            <w:vAlign w:val="center"/>
          </w:tcPr>
          <w:p w14:paraId="4380856B" w14:textId="2A038C30" w:rsidR="00B66EF2" w:rsidRDefault="00B66EF2" w:rsidP="00602F5D">
            <w:pPr>
              <w:keepNext/>
              <w:jc w:val="right"/>
            </w:pPr>
            <w:bookmarkStart w:id="51" w:name="_Ref60768056"/>
            <w:r>
              <w:t>(</w:t>
            </w:r>
            <w:r w:rsidR="00C73451">
              <w:t>a</w:t>
            </w:r>
            <w:r w:rsidR="00C42B78">
              <w:t>.1</w:t>
            </w:r>
            <w:r>
              <w:t>)</w:t>
            </w:r>
            <w:bookmarkEnd w:id="51"/>
          </w:p>
        </w:tc>
      </w:tr>
    </w:tbl>
    <w:p w14:paraId="4CA3C467" w14:textId="51FC99CD" w:rsidR="00AF705E" w:rsidRPr="00AF705E" w:rsidRDefault="00DD00AB" w:rsidP="00073D3F">
      <w:pPr>
        <w:spacing w:after="0"/>
        <w:rPr>
          <w:lang w:val="en-US"/>
        </w:rPr>
      </w:pPr>
      <w:r w:rsidRPr="49329351">
        <w:rPr>
          <w:lang w:val="en-US"/>
        </w:rPr>
        <w:t xml:space="preserve">On the other hand, </w:t>
      </w:r>
      <w:r w:rsidR="00EB788F" w:rsidRPr="49329351">
        <w:rPr>
          <w:lang w:val="en-US"/>
        </w:rPr>
        <w:t xml:space="preserve">distance </w:t>
      </w:r>
      <m:oMath>
        <m:r>
          <w:rPr>
            <w:rFonts w:ascii="Cambria Math" w:hAnsi="Cambria Math" w:cs="Arial"/>
            <w:lang w:val="en-US"/>
          </w:rPr>
          <m:t>r</m:t>
        </m:r>
      </m:oMath>
      <w:r w:rsidR="00EB788F" w:rsidRPr="49329351">
        <w:rPr>
          <w:lang w:val="en-US"/>
        </w:rPr>
        <w:t xml:space="preserve"> </w:t>
      </w:r>
      <w:r w:rsidR="000A3686" w:rsidRPr="49329351">
        <w:rPr>
          <w:lang w:val="en-US"/>
        </w:rPr>
        <w:t xml:space="preserve">from Sun to Earth </w:t>
      </w:r>
      <w:r w:rsidR="00EB788F" w:rsidRPr="49329351">
        <w:rPr>
          <w:lang w:val="en-US"/>
        </w:rPr>
        <w:t xml:space="preserve">varies according to Kepler laws, that can be expressed in polar coordinates as in equation </w:t>
      </w:r>
      <w:r w:rsidR="00025325" w:rsidRPr="009E4FDF">
        <w:fldChar w:fldCharType="begin"/>
      </w:r>
      <w:r w:rsidR="00025325" w:rsidRPr="00361137">
        <w:rPr>
          <w:lang w:val="en-US"/>
        </w:rPr>
        <w:instrText xml:space="preserve"> REF _Ref60769739 \h </w:instrText>
      </w:r>
      <w:r w:rsidR="00FD2B29" w:rsidRPr="00361137">
        <w:rPr>
          <w:lang w:val="en-US"/>
        </w:rPr>
        <w:instrText xml:space="preserve"> \* MERGEFORMAT </w:instrText>
      </w:r>
      <w:r w:rsidR="00025325" w:rsidRPr="009E4FDF">
        <w:fldChar w:fldCharType="separate"/>
      </w:r>
      <w:r w:rsidR="00626EB2" w:rsidRPr="00626EB2">
        <w:rPr>
          <w:lang w:val="en-US"/>
        </w:rPr>
        <w:t>(a.2)</w:t>
      </w:r>
      <w:r w:rsidR="00025325" w:rsidRPr="009E4FDF">
        <w:fldChar w:fldCharType="end"/>
      </w:r>
      <w:r w:rsidR="006271BB" w:rsidRPr="00361137">
        <w:rPr>
          <w:lang w:val="en-US"/>
        </w:rPr>
        <w:t>,</w:t>
      </w:r>
      <w:r w:rsidR="006271BB" w:rsidRPr="49329351">
        <w:rPr>
          <w:lang w:val="en-US"/>
        </w:rPr>
        <w:t xml:space="preserve"> w</w:t>
      </w:r>
      <w:r w:rsidR="581EEF23" w:rsidRPr="49329351">
        <w:rPr>
          <w:lang w:val="en-US"/>
        </w:rPr>
        <w:t>h</w:t>
      </w:r>
      <w:r w:rsidR="006271BB" w:rsidRPr="49329351">
        <w:rPr>
          <w:lang w:val="en-US"/>
        </w:rPr>
        <w:t xml:space="preserve">ere </w:t>
      </w:r>
      <m:oMath>
        <m:sSub>
          <m:sSubPr>
            <m:ctrlPr>
              <w:rPr>
                <w:rFonts w:ascii="Cambria Math" w:hAnsi="Cambria Math" w:cs="Arial"/>
                <w:i/>
                <w:lang w:val="en-US"/>
              </w:rPr>
            </m:ctrlPr>
          </m:sSubPr>
          <m:e>
            <m:r>
              <w:rPr>
                <w:rFonts w:ascii="Cambria Math" w:hAnsi="Cambria Math" w:cs="Arial"/>
                <w:lang w:val="en-US"/>
              </w:rPr>
              <m:t>r</m:t>
            </m:r>
          </m:e>
          <m:sub>
            <m:r>
              <w:rPr>
                <w:rFonts w:ascii="Cambria Math" w:hAnsi="Cambria Math" w:cs="Arial"/>
                <w:lang w:val="en-US"/>
              </w:rPr>
              <m:t>a</m:t>
            </m:r>
          </m:sub>
        </m:sSub>
      </m:oMath>
      <w:r w:rsidR="006271BB" w:rsidRPr="49329351">
        <w:rPr>
          <w:lang w:val="en-US"/>
        </w:rPr>
        <w:t xml:space="preserve"> and </w:t>
      </w:r>
      <m:oMath>
        <m:sSub>
          <m:sSubPr>
            <m:ctrlPr>
              <w:rPr>
                <w:rFonts w:ascii="Cambria Math" w:hAnsi="Cambria Math" w:cs="Arial"/>
                <w:i/>
                <w:lang w:val="en-US"/>
              </w:rPr>
            </m:ctrlPr>
          </m:sSubPr>
          <m:e>
            <m:r>
              <w:rPr>
                <w:rFonts w:ascii="Cambria Math" w:hAnsi="Cambria Math" w:cs="Arial"/>
                <w:lang w:val="en-US"/>
              </w:rPr>
              <m:t>r</m:t>
            </m:r>
          </m:e>
          <m:sub>
            <m:r>
              <w:rPr>
                <w:rFonts w:ascii="Cambria Math" w:hAnsi="Cambria Math" w:cs="Arial"/>
                <w:lang w:val="en-US"/>
              </w:rPr>
              <m:t>p</m:t>
            </m:r>
          </m:sub>
        </m:sSub>
      </m:oMath>
      <w:r w:rsidR="006271BB" w:rsidRPr="49329351">
        <w:rPr>
          <w:lang w:val="en-US"/>
        </w:rPr>
        <w:t xml:space="preserve"> are</w:t>
      </w:r>
      <w:r w:rsidR="001C4A5B" w:rsidRPr="49329351">
        <w:rPr>
          <w:lang w:val="en-US"/>
        </w:rPr>
        <w:t xml:space="preserve"> Earth aphelion and perihelion, respectively</w:t>
      </w:r>
      <w:r w:rsidR="000A3686" w:rsidRPr="49329351">
        <w:rPr>
          <w:lang w:val="en-US"/>
        </w:rPr>
        <w:t xml:space="preserve">. </w:t>
      </w:r>
      <w:r w:rsidR="00BE76D2" w:rsidRPr="49329351">
        <w:rPr>
          <w:lang w:val="en-US"/>
        </w:rPr>
        <w:t>Satellite orbit is a LEO orbit, that is in Earth vicinities</w:t>
      </w:r>
      <w:r w:rsidR="000D05B1" w:rsidRPr="49329351">
        <w:rPr>
          <w:lang w:val="en-US"/>
        </w:rPr>
        <w:t>, so the error in distance can be neglected.</w:t>
      </w:r>
    </w:p>
    <w:tbl>
      <w:tblPr>
        <w:tblW w:w="5000" w:type="pct"/>
        <w:tblInd w:w="255" w:type="dxa"/>
        <w:tblCellMar>
          <w:left w:w="70" w:type="dxa"/>
          <w:right w:w="70" w:type="dxa"/>
        </w:tblCellMar>
        <w:tblLook w:val="0000" w:firstRow="0" w:lastRow="0" w:firstColumn="0" w:lastColumn="0" w:noHBand="0" w:noVBand="0"/>
      </w:tblPr>
      <w:tblGrid>
        <w:gridCol w:w="902"/>
        <w:gridCol w:w="7221"/>
        <w:gridCol w:w="903"/>
      </w:tblGrid>
      <w:tr w:rsidR="000D05B1" w14:paraId="1337B417" w14:textId="77777777" w:rsidTr="00602F5D">
        <w:tc>
          <w:tcPr>
            <w:tcW w:w="500" w:type="pct"/>
          </w:tcPr>
          <w:p w14:paraId="5A205BD8" w14:textId="77777777" w:rsidR="000D05B1" w:rsidRPr="003F2AE3" w:rsidRDefault="000D05B1" w:rsidP="00602F5D">
            <w:pPr>
              <w:rPr>
                <w:lang w:val="en-US"/>
              </w:rPr>
            </w:pPr>
          </w:p>
        </w:tc>
        <w:tc>
          <w:tcPr>
            <w:tcW w:w="4000" w:type="pct"/>
            <w:vAlign w:val="center"/>
          </w:tcPr>
          <w:p w14:paraId="267061E9" w14:textId="49D87D9E" w:rsidR="000D05B1" w:rsidRDefault="005D7102" w:rsidP="00602F5D">
            <w:pPr>
              <w:jc w:val="center"/>
            </w:pPr>
            <m:oMathPara>
              <m:oMath>
                <m:r>
                  <w:rPr>
                    <w:rFonts w:ascii="Cambria Math" w:hAnsi="Cambria Math"/>
                  </w:rPr>
                  <m:t>r=</m:t>
                </m:r>
                <m:f>
                  <m:fPr>
                    <m:ctrlPr>
                      <w:rPr>
                        <w:rFonts w:ascii="Cambria Math" w:hAnsi="Cambria Math"/>
                        <w:i/>
                      </w:rPr>
                    </m:ctrlPr>
                  </m:fPr>
                  <m:num>
                    <m:r>
                      <w:rPr>
                        <w:rFonts w:ascii="Cambria Math" w:hAnsi="Cambria Math"/>
                      </w:rPr>
                      <m:t>p</m:t>
                    </m:r>
                  </m:num>
                  <m:den>
                    <m:r>
                      <w:rPr>
                        <w:rFonts w:ascii="Cambria Math" w:hAnsi="Cambria Math"/>
                      </w:rPr>
                      <m:t>1+e</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den>
                </m:f>
                <m:r>
                  <w:rPr>
                    <w:rFonts w:ascii="Cambria Math" w:hAnsi="Cambria Math"/>
                  </w:rPr>
                  <m:t xml:space="preserve">                     </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hAnsi="Cambria Math"/>
                          </w:rPr>
                          <m:t>p=a</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m:t>
                                </m:r>
                              </m:sup>
                            </m:sSup>
                          </m:e>
                        </m:d>
                      </m:e>
                      <m:e>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ctrlPr>
                              <w:rPr>
                                <w:rFonts w:ascii="Cambria Math" w:eastAsiaTheme="minorEastAsia" w:hAnsi="Cambria Math"/>
                                <w:i/>
                              </w:rPr>
                            </m:ctrlPr>
                          </m:num>
                          <m:den>
                            <m:r>
                              <w:rPr>
                                <w:rFonts w:ascii="Cambria Math" w:eastAsiaTheme="minorEastAsia" w:hAnsi="Cambria Math"/>
                              </w:rPr>
                              <m:t>2</m:t>
                            </m:r>
                          </m:den>
                        </m:f>
                      </m:e>
                      <m:e>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den>
                        </m:f>
                      </m:e>
                    </m:eqArr>
                  </m:e>
                </m:d>
              </m:oMath>
            </m:oMathPara>
          </w:p>
        </w:tc>
        <w:tc>
          <w:tcPr>
            <w:tcW w:w="500" w:type="pct"/>
            <w:vAlign w:val="center"/>
          </w:tcPr>
          <w:p w14:paraId="4068E576" w14:textId="75BCB349" w:rsidR="000D05B1" w:rsidRDefault="000D05B1" w:rsidP="00602F5D">
            <w:pPr>
              <w:keepNext/>
              <w:jc w:val="right"/>
            </w:pPr>
            <w:bookmarkStart w:id="52" w:name="_Ref60769739"/>
            <w:r>
              <w:t>(</w:t>
            </w:r>
            <w:r w:rsidR="00C73451">
              <w:t>a</w:t>
            </w:r>
            <w:r w:rsidR="00C42B78">
              <w:t>.2</w:t>
            </w:r>
            <w:r>
              <w:t>)</w:t>
            </w:r>
            <w:bookmarkEnd w:id="52"/>
          </w:p>
        </w:tc>
      </w:tr>
    </w:tbl>
    <w:p w14:paraId="096742F6" w14:textId="3F73ACB9" w:rsidR="00FB3018" w:rsidRPr="00C42B78" w:rsidRDefault="2E8B4509" w:rsidP="00153620">
      <w:pPr>
        <w:rPr>
          <w:lang w:val="en-US"/>
        </w:rPr>
      </w:pPr>
      <w:r w:rsidRPr="49329351">
        <w:rPr>
          <w:lang w:val="en-US"/>
        </w:rPr>
        <w:t xml:space="preserve">Results can be </w:t>
      </w:r>
      <w:r w:rsidR="4C7FAED4" w:rsidRPr="49329351">
        <w:rPr>
          <w:lang w:val="en-US"/>
        </w:rPr>
        <w:t>deduced from previous equations</w:t>
      </w:r>
      <w:r w:rsidR="4C5260A0" w:rsidRPr="49329351">
        <w:rPr>
          <w:lang w:val="en-US"/>
        </w:rPr>
        <w:t xml:space="preserve"> and are represented in </w:t>
      </w:r>
      <w:r w:rsidR="008A5CE8" w:rsidRPr="008A5CE8">
        <w:fldChar w:fldCharType="begin"/>
      </w:r>
      <w:r w:rsidR="008A5CE8" w:rsidRPr="008A5CE8">
        <w:rPr>
          <w:lang w:val="en-US"/>
        </w:rPr>
        <w:instrText xml:space="preserve"> REF _Ref61175783 \h  \* MERGEFORMAT </w:instrText>
      </w:r>
      <w:r w:rsidR="008A5CE8" w:rsidRPr="008A5CE8">
        <w:fldChar w:fldCharType="separate"/>
      </w:r>
      <w:r w:rsidR="00626EB2" w:rsidRPr="00626EB2">
        <w:rPr>
          <w:lang w:val="en-US"/>
        </w:rPr>
        <w:t>Figure 4.5.4</w:t>
      </w:r>
      <w:r w:rsidR="008A5CE8" w:rsidRPr="008A5CE8">
        <w:fldChar w:fldCharType="end"/>
      </w:r>
      <w:r w:rsidR="72526F34" w:rsidRPr="49329351">
        <w:rPr>
          <w:lang w:val="en-US"/>
        </w:rPr>
        <w:t>.</w:t>
      </w:r>
      <w:r w:rsidR="5BDF1B6B" w:rsidRPr="49329351">
        <w:rPr>
          <w:lang w:val="en-US"/>
        </w:rPr>
        <w:t xml:space="preserve"> Solar irradiance </w:t>
      </w:r>
      <w:r w:rsidR="53EDBEA5" w:rsidRPr="49329351">
        <w:rPr>
          <w:lang w:val="en-US"/>
        </w:rPr>
        <w:t>range</w:t>
      </w:r>
      <w:r w:rsidR="38C6BBAE" w:rsidRPr="49329351">
        <w:rPr>
          <w:lang w:val="en-US"/>
        </w:rPr>
        <w:t>s</w:t>
      </w:r>
      <w:r w:rsidR="53EDBEA5" w:rsidRPr="49329351">
        <w:rPr>
          <w:lang w:val="en-US"/>
        </w:rPr>
        <w:t xml:space="preserve"> </w:t>
      </w:r>
      <w:r w:rsidR="5BDF1B6B" w:rsidRPr="49329351">
        <w:rPr>
          <w:lang w:val="en-US"/>
        </w:rPr>
        <w:t xml:space="preserve">from </w:t>
      </w:r>
      <w:r w:rsidR="6AD167D8" w:rsidRPr="49329351">
        <w:rPr>
          <w:lang w:val="en-US"/>
        </w:rPr>
        <w:t>1333.79 to 1426.14 W</w:t>
      </w:r>
      <w:r w:rsidR="00946B8A">
        <w:rPr>
          <w:lang w:val="en-US"/>
        </w:rPr>
        <w:t>/</w:t>
      </w:r>
      <w:r w:rsidR="6AD167D8" w:rsidRPr="49329351">
        <w:rPr>
          <w:lang w:val="en-US"/>
        </w:rPr>
        <w:t>m</w:t>
      </w:r>
      <w:r w:rsidR="6AD167D8" w:rsidRPr="00946B8A">
        <w:rPr>
          <w:vertAlign w:val="superscript"/>
          <w:lang w:val="en-US"/>
        </w:rPr>
        <w:t>2</w:t>
      </w:r>
      <w:r w:rsidR="12BD4FAF" w:rsidRPr="49329351">
        <w:rPr>
          <w:lang w:val="en-US"/>
        </w:rPr>
        <w:t xml:space="preserve">, </w:t>
      </w:r>
      <w:r w:rsidR="6D027F66" w:rsidRPr="49329351">
        <w:rPr>
          <w:lang w:val="en-US"/>
        </w:rPr>
        <w:t>from</w:t>
      </w:r>
      <w:r w:rsidR="65DA27C5" w:rsidRPr="49329351">
        <w:rPr>
          <w:lang w:val="en-US"/>
        </w:rPr>
        <w:t xml:space="preserve"> </w:t>
      </w:r>
      <w:r w:rsidR="6D027F66" w:rsidRPr="49329351">
        <w:rPr>
          <w:lang w:val="en-US"/>
        </w:rPr>
        <w:t>aphelion to perihelion correspondingly.</w:t>
      </w:r>
    </w:p>
    <w:p w14:paraId="352E299F" w14:textId="719088EC" w:rsidR="00DD50EE" w:rsidRPr="00AD0519" w:rsidRDefault="00946B8A" w:rsidP="00DD50EE">
      <w:pPr>
        <w:keepNext/>
        <w:jc w:val="center"/>
        <w:rPr>
          <w:lang w:val="en-US"/>
        </w:rPr>
      </w:pPr>
      <w:r>
        <w:rPr>
          <w:noProof/>
        </w:rPr>
        <w:drawing>
          <wp:inline distT="0" distB="0" distL="0" distR="0" wp14:anchorId="1CAA60BB" wp14:editId="44079C7F">
            <wp:extent cx="2239846" cy="2160000"/>
            <wp:effectExtent l="0" t="0" r="8255" b="0"/>
            <wp:docPr id="265714903" name="Imagen 265714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5714903"/>
                    <pic:cNvPicPr/>
                  </pic:nvPicPr>
                  <pic:blipFill>
                    <a:blip r:embed="rId38">
                      <a:extLst>
                        <a:ext uri="{28A0092B-C50C-407E-A947-70E740481C1C}">
                          <a14:useLocalDpi xmlns:a14="http://schemas.microsoft.com/office/drawing/2010/main" val="0"/>
                        </a:ext>
                      </a:extLst>
                    </a:blip>
                    <a:stretch>
                      <a:fillRect/>
                    </a:stretch>
                  </pic:blipFill>
                  <pic:spPr>
                    <a:xfrm>
                      <a:off x="0" y="0"/>
                      <a:ext cx="2239846" cy="2160000"/>
                    </a:xfrm>
                    <a:prstGeom prst="rect">
                      <a:avLst/>
                    </a:prstGeom>
                  </pic:spPr>
                </pic:pic>
              </a:graphicData>
            </a:graphic>
          </wp:inline>
        </w:drawing>
      </w:r>
      <w:r w:rsidR="00732D2C">
        <w:rPr>
          <w:noProof/>
        </w:rPr>
        <w:drawing>
          <wp:inline distT="0" distB="0" distL="0" distR="0" wp14:anchorId="1AA3C1CB" wp14:editId="1A8D46F5">
            <wp:extent cx="2880000" cy="2160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39">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634D0AED" w14:textId="22A7E54E" w:rsidR="00DD50EE" w:rsidRDefault="00DD50EE" w:rsidP="00697444">
      <w:pPr>
        <w:pStyle w:val="Descripcin"/>
        <w:jc w:val="center"/>
        <w:rPr>
          <w:lang w:val="en-US"/>
        </w:rPr>
      </w:pPr>
      <w:bookmarkStart w:id="53" w:name="_Ref60769101"/>
      <w:bookmarkStart w:id="54" w:name="_Ref61175783"/>
      <w:r w:rsidRPr="009902A0">
        <w:rPr>
          <w:b/>
          <w:lang w:val="en-US"/>
        </w:rPr>
        <w:t xml:space="preserve">Figure </w:t>
      </w:r>
      <w:bookmarkEnd w:id="53"/>
      <w:r w:rsidR="00B61E6F">
        <w:rPr>
          <w:b/>
          <w:bCs/>
          <w:lang w:val="en-US"/>
        </w:rPr>
        <w:fldChar w:fldCharType="begin"/>
      </w:r>
      <w:r w:rsidR="00B61E6F">
        <w:rPr>
          <w:b/>
          <w:bCs/>
          <w:lang w:val="en-US"/>
        </w:rPr>
        <w:instrText xml:space="preserve"> STYLEREF 2 \s </w:instrText>
      </w:r>
      <w:r w:rsidR="00B61E6F">
        <w:rPr>
          <w:b/>
          <w:bCs/>
          <w:lang w:val="en-US"/>
        </w:rPr>
        <w:fldChar w:fldCharType="separate"/>
      </w:r>
      <w:r w:rsidR="00626EB2">
        <w:rPr>
          <w:b/>
          <w:bCs/>
          <w:noProof/>
          <w:lang w:val="en-US"/>
        </w:rPr>
        <w:t>4.5</w:t>
      </w:r>
      <w:r w:rsidR="00B61E6F">
        <w:rPr>
          <w:b/>
          <w:bCs/>
          <w:lang w:val="en-US"/>
        </w:rPr>
        <w:fldChar w:fldCharType="end"/>
      </w:r>
      <w:r w:rsidR="00B61E6F">
        <w:rPr>
          <w:b/>
          <w:bCs/>
          <w:lang w:val="en-US"/>
        </w:rPr>
        <w:t>.</w:t>
      </w:r>
      <w:r w:rsidR="00B61E6F">
        <w:rPr>
          <w:b/>
          <w:bCs/>
          <w:lang w:val="en-US"/>
        </w:rPr>
        <w:fldChar w:fldCharType="begin"/>
      </w:r>
      <w:r w:rsidR="00B61E6F">
        <w:rPr>
          <w:b/>
          <w:bCs/>
          <w:lang w:val="en-US"/>
        </w:rPr>
        <w:instrText xml:space="preserve"> SEQ Figure \* ARABIC \s 2 </w:instrText>
      </w:r>
      <w:r w:rsidR="00B61E6F">
        <w:rPr>
          <w:b/>
          <w:bCs/>
          <w:lang w:val="en-US"/>
        </w:rPr>
        <w:fldChar w:fldCharType="separate"/>
      </w:r>
      <w:r w:rsidR="00626EB2">
        <w:rPr>
          <w:b/>
          <w:bCs/>
          <w:noProof/>
          <w:lang w:val="en-US"/>
        </w:rPr>
        <w:t>4</w:t>
      </w:r>
      <w:r w:rsidR="00B61E6F">
        <w:rPr>
          <w:b/>
          <w:bCs/>
          <w:lang w:val="en-US"/>
        </w:rPr>
        <w:fldChar w:fldCharType="end"/>
      </w:r>
      <w:bookmarkEnd w:id="54"/>
      <w:r w:rsidR="00880370">
        <w:rPr>
          <w:lang w:val="en-US"/>
        </w:rPr>
        <w:t>:</w:t>
      </w:r>
      <w:r w:rsidRPr="00DD50EE">
        <w:rPr>
          <w:lang w:val="en-US"/>
        </w:rPr>
        <w:t xml:space="preserve"> Earth orbit around Sun: distance </w:t>
      </w:r>
      <m:oMath>
        <m:r>
          <w:rPr>
            <w:rFonts w:ascii="Cambria Math" w:hAnsi="Cambria Math"/>
            <w:lang w:val="en-US"/>
          </w:rPr>
          <m:t>r</m:t>
        </m:r>
      </m:oMath>
      <w:r w:rsidRPr="00DD50EE">
        <w:rPr>
          <w:lang w:val="en-US"/>
        </w:rPr>
        <w:t xml:space="preserve"> representation</w:t>
      </w:r>
      <w:bookmarkStart w:id="55" w:name="_Ref60769103"/>
      <w:r w:rsidR="00946B8A">
        <w:rPr>
          <w:lang w:val="en-US"/>
        </w:rPr>
        <w:t xml:space="preserve"> (left)</w:t>
      </w:r>
      <w:bookmarkEnd w:id="55"/>
      <w:r w:rsidR="00946B8A">
        <w:rPr>
          <w:lang w:val="en-US"/>
        </w:rPr>
        <w:t>; s</w:t>
      </w:r>
      <w:r w:rsidR="001F0903" w:rsidRPr="001F0903">
        <w:rPr>
          <w:lang w:val="en-US"/>
        </w:rPr>
        <w:t>olar irradiance evolution in Earth orbit</w:t>
      </w:r>
      <w:r w:rsidR="00946B8A">
        <w:rPr>
          <w:lang w:val="en-US"/>
        </w:rPr>
        <w:t xml:space="preserve"> (right).</w:t>
      </w:r>
    </w:p>
    <w:p w14:paraId="09F3AA40" w14:textId="266CEDF3" w:rsidR="00EB531F" w:rsidRPr="00EB531F" w:rsidRDefault="00946B8A" w:rsidP="00946B8A">
      <w:pPr>
        <w:rPr>
          <w:rFonts w:eastAsiaTheme="minorEastAsia"/>
          <w:lang w:val="en-US"/>
        </w:rPr>
      </w:pPr>
      <w:r>
        <w:rPr>
          <w:rFonts w:eastAsiaTheme="minorEastAsia"/>
          <w:lang w:val="en-US"/>
        </w:rPr>
        <w:lastRenderedPageBreak/>
        <w:t>During</w:t>
      </w:r>
      <w:r w:rsidR="00C42B78" w:rsidRPr="49329351">
        <w:rPr>
          <w:rFonts w:eastAsiaTheme="minorEastAsia"/>
          <w:lang w:val="en-US"/>
        </w:rPr>
        <w:t xml:space="preserve"> the months </w:t>
      </w:r>
      <w:r w:rsidR="00D8529A">
        <w:rPr>
          <w:rFonts w:eastAsiaTheme="minorEastAsia"/>
          <w:lang w:val="en-US"/>
        </w:rPr>
        <w:t>in which</w:t>
      </w:r>
      <w:r w:rsidR="00C42B78" w:rsidRPr="49329351">
        <w:rPr>
          <w:rFonts w:eastAsiaTheme="minorEastAsia"/>
          <w:lang w:val="en-US"/>
        </w:rPr>
        <w:t xml:space="preserve"> th</w:t>
      </w:r>
      <w:r w:rsidR="00570C6F" w:rsidRPr="49329351">
        <w:rPr>
          <w:rFonts w:eastAsiaTheme="minorEastAsia"/>
          <w:lang w:val="en-US"/>
        </w:rPr>
        <w:t>is particular</w:t>
      </w:r>
      <w:r w:rsidR="00C42B78" w:rsidRPr="49329351">
        <w:rPr>
          <w:rFonts w:eastAsiaTheme="minorEastAsia"/>
          <w:lang w:val="en-US"/>
        </w:rPr>
        <w:t xml:space="preserve"> mission </w:t>
      </w:r>
      <w:r>
        <w:rPr>
          <w:rFonts w:eastAsiaTheme="minorEastAsia"/>
          <w:lang w:val="en-US"/>
        </w:rPr>
        <w:t>will take</w:t>
      </w:r>
      <w:r w:rsidR="00C42B78" w:rsidRPr="49329351">
        <w:rPr>
          <w:rFonts w:eastAsiaTheme="minorEastAsia"/>
          <w:lang w:val="en-US"/>
        </w:rPr>
        <w:t xml:space="preserve"> place (between September and April</w:t>
      </w:r>
      <w:r w:rsidR="009E372E">
        <w:rPr>
          <w:rFonts w:eastAsiaTheme="minorEastAsia"/>
          <w:lang w:val="en-US"/>
        </w:rPr>
        <w:t xml:space="preserve">), </w:t>
      </w:r>
      <w:r w:rsidR="00C42B78" w:rsidRPr="49329351">
        <w:rPr>
          <w:rFonts w:eastAsiaTheme="minorEastAsia"/>
          <w:lang w:val="en-US"/>
        </w:rPr>
        <w:t xml:space="preserve">the maximum and minimum values reached are 1426 and 1356 </w:t>
      </w:r>
      <w:r w:rsidRPr="49329351">
        <w:rPr>
          <w:lang w:val="en-US"/>
        </w:rPr>
        <w:t>W</w:t>
      </w:r>
      <w:r>
        <w:rPr>
          <w:lang w:val="en-US"/>
        </w:rPr>
        <w:t>/</w:t>
      </w:r>
      <w:r w:rsidRPr="49329351">
        <w:rPr>
          <w:lang w:val="en-US"/>
        </w:rPr>
        <w:t>m</w:t>
      </w:r>
      <w:r w:rsidRPr="00946B8A">
        <w:rPr>
          <w:vertAlign w:val="superscript"/>
          <w:lang w:val="en-US"/>
        </w:rPr>
        <w:t>2</w:t>
      </w:r>
      <w:r w:rsidR="00C42B78" w:rsidRPr="49329351">
        <w:rPr>
          <w:rFonts w:eastAsiaTheme="minorEastAsia"/>
          <w:lang w:val="en-US"/>
        </w:rPr>
        <w:t xml:space="preserve"> respectively.</w:t>
      </w:r>
    </w:p>
    <w:p w14:paraId="38CC6DB6" w14:textId="719088EC" w:rsidR="00B73C63" w:rsidRPr="00946B8A" w:rsidRDefault="00946B8A" w:rsidP="00946B8A">
      <w:pPr>
        <w:pStyle w:val="Ttulo5"/>
        <w:numPr>
          <w:ilvl w:val="4"/>
          <w:numId w:val="0"/>
        </w:numPr>
        <w:rPr>
          <w:lang w:val="en-US"/>
        </w:rPr>
      </w:pPr>
      <w:r w:rsidRPr="00946B8A">
        <w:rPr>
          <w:lang w:val="en-US"/>
        </w:rPr>
        <w:t>Albedo</w:t>
      </w:r>
    </w:p>
    <w:p w14:paraId="2A16FD4D" w14:textId="3F04B704" w:rsidR="00253A27" w:rsidRPr="0068494C" w:rsidRDefault="0081710D" w:rsidP="00946B8A">
      <w:pPr>
        <w:rPr>
          <w:rFonts w:ascii="Arial" w:hAnsi="Arial" w:cs="Arial"/>
          <w:lang w:val="en-US"/>
        </w:rPr>
      </w:pPr>
      <m:oMath>
        <m:sSub>
          <m:sSubPr>
            <m:ctrlPr>
              <w:rPr>
                <w:rFonts w:ascii="Cambria Math" w:hAnsi="Cambria Math" w:cs="Arial"/>
                <w:i/>
              </w:rPr>
            </m:ctrlPr>
          </m:sSubPr>
          <m:e>
            <m:r>
              <w:rPr>
                <w:rFonts w:ascii="Cambria Math" w:hAnsi="Cambria Math" w:cs="Arial"/>
              </w:rPr>
              <m:t>Q</m:t>
            </m:r>
          </m:e>
          <m:sub>
            <m:r>
              <w:rPr>
                <w:rFonts w:ascii="Cambria Math" w:hAnsi="Cambria Math" w:cs="Arial"/>
              </w:rPr>
              <m:t>Albedo</m:t>
            </m:r>
          </m:sub>
        </m:sSub>
      </m:oMath>
      <w:r w:rsidR="00946B8A">
        <w:rPr>
          <w:rFonts w:ascii="Arial" w:hAnsi="Arial" w:cs="Arial"/>
          <w:lang w:val="en-US"/>
        </w:rPr>
        <w:t xml:space="preserve"> </w:t>
      </w:r>
      <w:r w:rsidR="00946B8A" w:rsidRPr="00946B8A">
        <w:rPr>
          <w:lang w:val="en-US"/>
        </w:rPr>
        <w:t>is the f</w:t>
      </w:r>
      <w:r w:rsidR="0068494C" w:rsidRPr="00946B8A">
        <w:rPr>
          <w:lang w:val="en-US"/>
        </w:rPr>
        <w:t>raction</w:t>
      </w:r>
      <w:r w:rsidR="0068494C" w:rsidRPr="49329351">
        <w:rPr>
          <w:rFonts w:eastAsiaTheme="minorEastAsia"/>
          <w:lang w:val="en-US"/>
        </w:rPr>
        <w:t xml:space="preserve"> of the incident </w:t>
      </w:r>
      <w:r w:rsidR="00C44133">
        <w:rPr>
          <w:rFonts w:eastAsiaTheme="minorEastAsia"/>
          <w:lang w:val="en-US"/>
        </w:rPr>
        <w:t xml:space="preserve">solar </w:t>
      </w:r>
      <w:r w:rsidR="0068494C" w:rsidRPr="49329351">
        <w:rPr>
          <w:rFonts w:eastAsiaTheme="minorEastAsia"/>
          <w:lang w:val="en-US"/>
        </w:rPr>
        <w:t>energy reflected off the Earth</w:t>
      </w:r>
      <w:r w:rsidR="00946B8A">
        <w:rPr>
          <w:lang w:val="en-US"/>
        </w:rPr>
        <w:t xml:space="preserve"> that arrives at the satellite</w:t>
      </w:r>
      <w:r w:rsidR="0068494C" w:rsidRPr="00946B8A">
        <w:rPr>
          <w:lang w:val="en-US"/>
        </w:rPr>
        <w:t>.</w:t>
      </w:r>
      <w:r w:rsidR="0068494C" w:rsidRPr="49329351">
        <w:rPr>
          <w:rFonts w:eastAsiaTheme="minorEastAsia"/>
          <w:lang w:val="en-US"/>
        </w:rPr>
        <w:t xml:space="preserve"> It is also a significant source of radiant energy when the spacecraft is near the planet</w:t>
      </w:r>
      <w:r w:rsidR="00946B8A">
        <w:rPr>
          <w:lang w:val="en-US"/>
        </w:rPr>
        <w:t>.</w:t>
      </w:r>
    </w:p>
    <w:tbl>
      <w:tblPr>
        <w:tblW w:w="5000" w:type="pct"/>
        <w:tblInd w:w="255" w:type="dxa"/>
        <w:tblCellMar>
          <w:left w:w="70" w:type="dxa"/>
          <w:right w:w="70" w:type="dxa"/>
        </w:tblCellMar>
        <w:tblLook w:val="0000" w:firstRow="0" w:lastRow="0" w:firstColumn="0" w:lastColumn="0" w:noHBand="0" w:noVBand="0"/>
      </w:tblPr>
      <w:tblGrid>
        <w:gridCol w:w="902"/>
        <w:gridCol w:w="7221"/>
        <w:gridCol w:w="903"/>
      </w:tblGrid>
      <w:tr w:rsidR="0068494C" w14:paraId="59FC81A5" w14:textId="77777777" w:rsidTr="00A339E1">
        <w:tc>
          <w:tcPr>
            <w:tcW w:w="500" w:type="pct"/>
          </w:tcPr>
          <w:p w14:paraId="3054B86A" w14:textId="77777777" w:rsidR="0068494C" w:rsidRPr="00797FF8" w:rsidRDefault="0068494C" w:rsidP="00946B8A">
            <w:pPr>
              <w:rPr>
                <w:lang w:val="en-US"/>
              </w:rPr>
            </w:pPr>
          </w:p>
        </w:tc>
        <w:tc>
          <w:tcPr>
            <w:tcW w:w="4000" w:type="pct"/>
            <w:vAlign w:val="center"/>
          </w:tcPr>
          <w:p w14:paraId="3D337D1F" w14:textId="0DD94C50" w:rsidR="0068494C" w:rsidRPr="00F75806" w:rsidRDefault="0081710D" w:rsidP="00946B8A">
            <w:pPr>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Q</m:t>
                    </m:r>
                  </m:e>
                  <m:sub>
                    <m:r>
                      <w:rPr>
                        <w:rFonts w:ascii="Cambria Math" w:hAnsi="Cambria Math" w:cs="Arial"/>
                      </w:rPr>
                      <m:t>Albedo</m:t>
                    </m:r>
                  </m:sub>
                </m:sSub>
                <m:r>
                  <w:rPr>
                    <w:rFonts w:ascii="Cambria Math" w:hAnsi="Cambria Math" w:cs="Arial"/>
                  </w:rPr>
                  <m:t>= αSR</m:t>
                </m:r>
                <m:sSub>
                  <m:sSubPr>
                    <m:ctrlPr>
                      <w:rPr>
                        <w:rFonts w:ascii="Cambria Math" w:hAnsi="Cambria Math" w:cs="Arial"/>
                        <w:i/>
                      </w:rPr>
                    </m:ctrlPr>
                  </m:sSubPr>
                  <m:e>
                    <m:r>
                      <w:rPr>
                        <w:rFonts w:ascii="Cambria Math" w:hAnsi="Cambria Math" w:cs="Arial"/>
                      </w:rPr>
                      <m:t>A</m:t>
                    </m:r>
                  </m:e>
                  <m:sub>
                    <m:r>
                      <w:rPr>
                        <w:rFonts w:ascii="Cambria Math" w:hAnsi="Cambria Math" w:cs="Arial"/>
                      </w:rPr>
                      <m:t>R</m:t>
                    </m:r>
                  </m:sub>
                </m:sSub>
              </m:oMath>
            </m:oMathPara>
          </w:p>
        </w:tc>
        <w:tc>
          <w:tcPr>
            <w:tcW w:w="500" w:type="pct"/>
            <w:vAlign w:val="center"/>
          </w:tcPr>
          <w:p w14:paraId="7B53D417" w14:textId="4FF8184D" w:rsidR="0068494C" w:rsidRDefault="0068494C" w:rsidP="00946B8A">
            <w:r>
              <w:t>(</w:t>
            </w:r>
            <w:r w:rsidR="00C73451">
              <w:t>b</w:t>
            </w:r>
            <w:r>
              <w:t>)</w:t>
            </w:r>
          </w:p>
        </w:tc>
      </w:tr>
    </w:tbl>
    <w:p w14:paraId="1B96C9A5" w14:textId="0C6A01B5" w:rsidR="00F14F4D" w:rsidRPr="00F14F4D" w:rsidRDefault="0081710D" w:rsidP="00946B8A">
      <w:pPr>
        <w:rPr>
          <w:rFonts w:ascii="Arial" w:eastAsiaTheme="minorEastAsia" w:hAnsi="Arial" w:cs="Arial"/>
          <w:lang w:val="en-US"/>
        </w:rPr>
      </w:pPr>
      <m:oMath>
        <m:sSub>
          <m:sSubPr>
            <m:ctrlPr>
              <w:rPr>
                <w:rFonts w:ascii="Cambria Math" w:eastAsiaTheme="minorEastAsia" w:hAnsi="Cambria Math" w:cs="Arial"/>
              </w:rPr>
            </m:ctrlPr>
          </m:sSubPr>
          <m:e>
            <m:r>
              <w:rPr>
                <w:rFonts w:ascii="Cambria Math" w:eastAsiaTheme="minorEastAsia" w:hAnsi="Cambria Math" w:cs="Arial"/>
              </w:rPr>
              <m:t>A</m:t>
            </m:r>
          </m:e>
          <m:sub>
            <m:r>
              <w:rPr>
                <w:rFonts w:ascii="Cambria Math" w:eastAsiaTheme="minorEastAsia" w:hAnsi="Cambria Math" w:cs="Arial"/>
              </w:rPr>
              <m:t>R</m:t>
            </m:r>
          </m:sub>
        </m:sSub>
      </m:oMath>
      <w:r w:rsidR="00253A27" w:rsidRPr="49329351">
        <w:rPr>
          <w:rFonts w:ascii="Arial" w:eastAsiaTheme="minorEastAsia" w:hAnsi="Arial" w:cs="Arial"/>
          <w:lang w:val="en-US"/>
        </w:rPr>
        <w:t xml:space="preserve"> </w:t>
      </w:r>
      <w:r w:rsidR="00253A27" w:rsidRPr="49329351">
        <w:rPr>
          <w:rFonts w:eastAsiaTheme="minorEastAsia"/>
          <w:lang w:val="en-US"/>
        </w:rPr>
        <w:t xml:space="preserve">is the area exposed to the planet </w:t>
      </w:r>
      <w:r w:rsidR="00253A27" w:rsidRPr="49329351">
        <w:rPr>
          <w:lang w:val="en-US"/>
        </w:rPr>
        <w:t>(</w:t>
      </w:r>
      <w:r w:rsidR="007F1921" w:rsidRPr="007F1921">
        <w:fldChar w:fldCharType="begin"/>
      </w:r>
      <w:r w:rsidR="007F1921" w:rsidRPr="007F1921">
        <w:rPr>
          <w:lang w:val="en-US"/>
        </w:rPr>
        <w:instrText xml:space="preserve"> REF _Ref61175009 \h  \* MERGEFORMAT </w:instrText>
      </w:r>
      <w:r w:rsidR="007F1921" w:rsidRPr="007F1921">
        <w:fldChar w:fldCharType="separate"/>
      </w:r>
      <w:r w:rsidR="00626EB2" w:rsidRPr="00626EB2">
        <w:rPr>
          <w:lang w:val="en-US"/>
        </w:rPr>
        <w:t>Table 4.5.3</w:t>
      </w:r>
      <w:r w:rsidR="007F1921" w:rsidRPr="007F1921">
        <w:fldChar w:fldCharType="end"/>
      </w:r>
      <w:r w:rsidR="00253A27" w:rsidRPr="49329351">
        <w:rPr>
          <w:lang w:val="en-US"/>
        </w:rPr>
        <w:t>)</w:t>
      </w:r>
      <w:r w:rsidR="00253A27" w:rsidRPr="49329351">
        <w:rPr>
          <w:rFonts w:eastAsiaTheme="minorEastAsia"/>
          <w:lang w:val="en-US"/>
        </w:rPr>
        <w:t xml:space="preserve"> and </w:t>
      </w:r>
      <m:oMath>
        <m:r>
          <w:rPr>
            <w:rFonts w:ascii="Cambria Math" w:hAnsi="Cambria Math" w:cs="Arial"/>
          </w:rPr>
          <m:t>R</m:t>
        </m:r>
      </m:oMath>
      <w:r w:rsidR="00253A27" w:rsidRPr="49329351">
        <w:rPr>
          <w:rFonts w:eastAsiaTheme="minorEastAsia"/>
          <w:lang w:val="en-US"/>
        </w:rPr>
        <w:t xml:space="preserve"> is the percentage of solar irradiance diffusely reflected from </w:t>
      </w:r>
      <w:r w:rsidR="26172AA4" w:rsidRPr="49329351">
        <w:rPr>
          <w:rFonts w:eastAsiaTheme="minorEastAsia"/>
          <w:lang w:val="en-US"/>
        </w:rPr>
        <w:t xml:space="preserve">the </w:t>
      </w:r>
      <w:r w:rsidR="00253A27" w:rsidRPr="49329351">
        <w:rPr>
          <w:rFonts w:eastAsiaTheme="minorEastAsia"/>
          <w:lang w:val="en-US"/>
        </w:rPr>
        <w:t xml:space="preserve">Earth. For this parameter, </w:t>
      </w:r>
      <w:r w:rsidR="00946B8A">
        <w:rPr>
          <w:lang w:val="en-US"/>
        </w:rPr>
        <w:t>a</w:t>
      </w:r>
      <w:r w:rsidR="00253A27" w:rsidRPr="49329351">
        <w:rPr>
          <w:rFonts w:eastAsiaTheme="minorEastAsia"/>
          <w:lang w:val="en-US"/>
        </w:rPr>
        <w:t xml:space="preserve"> typical value of 30% will be </w:t>
      </w:r>
      <w:r w:rsidR="00253A27" w:rsidRPr="49329351">
        <w:rPr>
          <w:lang w:val="en-US"/>
        </w:rPr>
        <w:t>consider</w:t>
      </w:r>
      <w:r w:rsidR="00946B8A">
        <w:rPr>
          <w:lang w:val="en-US"/>
        </w:rPr>
        <w:t>ed</w:t>
      </w:r>
      <w:r w:rsidR="00253A27" w:rsidRPr="49329351">
        <w:rPr>
          <w:lang w:val="en-US"/>
        </w:rPr>
        <w:t xml:space="preserve"> </w:t>
      </w:r>
      <w:r w:rsidR="00946B8A">
        <w:rPr>
          <w:lang w:val="en-US"/>
        </w:rPr>
        <w:t>in</w:t>
      </w:r>
      <w:r w:rsidR="00253A27" w:rsidRPr="49329351">
        <w:rPr>
          <w:lang w:val="en-US"/>
        </w:rPr>
        <w:t xml:space="preserve"> the </w:t>
      </w:r>
      <w:r w:rsidR="00946B8A">
        <w:rPr>
          <w:lang w:val="en-US"/>
        </w:rPr>
        <w:t>hot</w:t>
      </w:r>
      <w:r w:rsidR="00253A27" w:rsidRPr="49329351">
        <w:rPr>
          <w:rFonts w:eastAsiaTheme="minorEastAsia"/>
          <w:lang w:val="en-US"/>
        </w:rPr>
        <w:t xml:space="preserve"> case, while for the </w:t>
      </w:r>
      <w:r w:rsidR="00946B8A">
        <w:rPr>
          <w:lang w:val="en-US"/>
        </w:rPr>
        <w:t>cold</w:t>
      </w:r>
      <w:r w:rsidR="00253A27" w:rsidRPr="49329351">
        <w:rPr>
          <w:rFonts w:eastAsiaTheme="minorEastAsia"/>
          <w:lang w:val="en-US"/>
        </w:rPr>
        <w:t xml:space="preserve"> case a value of 23</w:t>
      </w:r>
      <w:r w:rsidR="00946B8A">
        <w:rPr>
          <w:lang w:val="en-US"/>
        </w:rPr>
        <w:t>%</w:t>
      </w:r>
      <w:r w:rsidR="00253A27" w:rsidRPr="49329351">
        <w:rPr>
          <w:rFonts w:eastAsiaTheme="minorEastAsia"/>
          <w:lang w:val="en-US"/>
        </w:rPr>
        <w:t xml:space="preserve"> will be taken according to the references </w:t>
      </w:r>
      <w:sdt>
        <w:sdtPr>
          <w:id w:val="-1242867311"/>
          <w:placeholder>
            <w:docPart w:val="BDA1CDB8776F4B77AA3BFBC60BEFE76C"/>
          </w:placeholder>
          <w:citation/>
        </w:sdtPr>
        <w:sdtEndPr>
          <w:rPr>
            <w:rFonts w:ascii="Arial" w:eastAsiaTheme="minorEastAsia" w:hAnsi="Arial" w:cs="Arial"/>
            <w:lang w:val="en-US"/>
          </w:rPr>
        </w:sdtEndPr>
        <w:sdtContent>
          <w:r w:rsidR="001A669E" w:rsidRPr="00946B8A">
            <w:fldChar w:fldCharType="begin"/>
          </w:r>
          <w:r w:rsidR="001A669E" w:rsidRPr="00946B8A">
            <w:rPr>
              <w:lang w:val="en-US"/>
            </w:rPr>
            <w:instrText xml:space="preserve"> CITATION Jam \l 1110 </w:instrText>
          </w:r>
          <w:r w:rsidR="001A669E" w:rsidRPr="00946B8A">
            <w:fldChar w:fldCharType="separate"/>
          </w:r>
          <w:r w:rsidR="00626EB2" w:rsidRPr="00626EB2">
            <w:rPr>
              <w:noProof/>
              <w:lang w:val="en-US"/>
            </w:rPr>
            <w:t>(Larson, s.d.)</w:t>
          </w:r>
          <w:r w:rsidR="001A669E" w:rsidRPr="00946B8A">
            <w:fldChar w:fldCharType="end"/>
          </w:r>
        </w:sdtContent>
      </w:sdt>
      <w:r w:rsidR="001A669E" w:rsidRPr="49329351">
        <w:rPr>
          <w:rFonts w:ascii="Arial" w:eastAsiaTheme="minorEastAsia" w:hAnsi="Arial" w:cs="Arial"/>
          <w:lang w:val="en-US"/>
        </w:rPr>
        <w:t>.</w:t>
      </w:r>
    </w:p>
    <w:p w14:paraId="0B9429C7" w14:textId="5CC48412" w:rsidR="00946B8A" w:rsidRPr="00946B8A" w:rsidRDefault="00946B8A" w:rsidP="00946B8A">
      <w:pPr>
        <w:pStyle w:val="Ttulo5"/>
        <w:numPr>
          <w:ilvl w:val="4"/>
          <w:numId w:val="0"/>
        </w:numPr>
        <w:rPr>
          <w:lang w:val="en-US"/>
        </w:rPr>
      </w:pPr>
      <w:r>
        <w:rPr>
          <w:lang w:val="en-US"/>
        </w:rPr>
        <w:t>Earth IR</w:t>
      </w:r>
    </w:p>
    <w:p w14:paraId="37F87AAB" w14:textId="4FF143BE" w:rsidR="008B76E3" w:rsidRPr="008B76E3" w:rsidRDefault="0081710D" w:rsidP="00946B8A">
      <w:pPr>
        <w:spacing w:after="0"/>
        <w:rPr>
          <w:lang w:val="en-US"/>
        </w:rPr>
      </w:pPr>
      <m:oMath>
        <m:sSub>
          <m:sSubPr>
            <m:ctrlPr>
              <w:rPr>
                <w:rFonts w:ascii="Cambria Math" w:hAnsi="Cambria Math" w:cs="Arial"/>
                <w:i/>
              </w:rPr>
            </m:ctrlPr>
          </m:sSubPr>
          <m:e>
            <m:r>
              <w:rPr>
                <w:rFonts w:ascii="Cambria Math" w:hAnsi="Cambria Math" w:cs="Arial"/>
              </w:rPr>
              <m:t>Q</m:t>
            </m:r>
          </m:e>
          <m:sub>
            <m:r>
              <w:rPr>
                <w:rFonts w:ascii="Cambria Math" w:hAnsi="Cambria Math" w:cs="Arial"/>
              </w:rPr>
              <m:t>Eart</m:t>
            </m:r>
            <m:r>
              <w:rPr>
                <w:rFonts w:ascii="Cambria Math" w:hAnsi="Cambria Math" w:cs="Arial"/>
                <w:lang w:val="en-US"/>
              </w:rPr>
              <m:t>h</m:t>
            </m:r>
            <m:r>
              <w:rPr>
                <w:rFonts w:ascii="Cambria Math" w:hAnsi="Cambria Math" w:cs="Arial"/>
              </w:rPr>
              <m:t>IR</m:t>
            </m:r>
          </m:sub>
        </m:sSub>
      </m:oMath>
      <w:r w:rsidR="00946B8A" w:rsidRPr="00946B8A">
        <w:rPr>
          <w:rFonts w:ascii="Arial" w:eastAsiaTheme="minorEastAsia" w:hAnsi="Arial" w:cs="Arial"/>
          <w:lang w:val="en-US"/>
        </w:rPr>
        <w:t xml:space="preserve"> </w:t>
      </w:r>
      <w:r w:rsidR="00946B8A" w:rsidRPr="00946B8A">
        <w:rPr>
          <w:lang w:val="en-US"/>
        </w:rPr>
        <w:t>represents the p</w:t>
      </w:r>
      <w:r w:rsidR="008B76E3" w:rsidRPr="00946B8A">
        <w:rPr>
          <w:rFonts w:eastAsiaTheme="minorEastAsia"/>
          <w:lang w:val="en-US"/>
        </w:rPr>
        <w:t>lanetary</w:t>
      </w:r>
      <w:r w:rsidR="008B76E3" w:rsidRPr="49329351">
        <w:rPr>
          <w:rFonts w:eastAsiaTheme="minorEastAsia"/>
          <w:lang w:val="en-US"/>
        </w:rPr>
        <w:t xml:space="preserve"> infrared energy, function of the planet’s temperature and the spacecraft orientation and material propertie</w:t>
      </w:r>
      <w:r w:rsidR="008B76E3" w:rsidRPr="00850DF9">
        <w:rPr>
          <w:lang w:val="en-US"/>
        </w:rPr>
        <w:t>s</w:t>
      </w:r>
      <w:r w:rsidR="00850DF9">
        <w:rPr>
          <w:rFonts w:ascii="Arial" w:eastAsiaTheme="minorEastAsia" w:hAnsi="Arial" w:cs="Arial"/>
          <w:lang w:val="en-US"/>
        </w:rPr>
        <w:t>:</w:t>
      </w:r>
      <w:r w:rsidR="008B76E3" w:rsidRPr="49329351">
        <w:rPr>
          <w:rFonts w:ascii="Arial" w:eastAsiaTheme="minorEastAsia" w:hAnsi="Arial" w:cs="Arial"/>
          <w:lang w:val="en-US"/>
        </w:rPr>
        <w:t xml:space="preserve">  </w:t>
      </w:r>
    </w:p>
    <w:tbl>
      <w:tblPr>
        <w:tblW w:w="5000" w:type="pct"/>
        <w:tblInd w:w="255" w:type="dxa"/>
        <w:tblCellMar>
          <w:left w:w="70" w:type="dxa"/>
          <w:right w:w="70" w:type="dxa"/>
        </w:tblCellMar>
        <w:tblLook w:val="0000" w:firstRow="0" w:lastRow="0" w:firstColumn="0" w:lastColumn="0" w:noHBand="0" w:noVBand="0"/>
      </w:tblPr>
      <w:tblGrid>
        <w:gridCol w:w="816"/>
        <w:gridCol w:w="7134"/>
        <w:gridCol w:w="1076"/>
      </w:tblGrid>
      <w:tr w:rsidR="0091786C" w14:paraId="04DC4E71" w14:textId="77777777" w:rsidTr="00BF524B">
        <w:tc>
          <w:tcPr>
            <w:tcW w:w="500" w:type="pct"/>
          </w:tcPr>
          <w:p w14:paraId="1F59D5A7" w14:textId="77777777" w:rsidR="0091786C" w:rsidRPr="00797FF8" w:rsidRDefault="0091786C" w:rsidP="00747C5E">
            <w:pPr>
              <w:ind w:left="709"/>
              <w:rPr>
                <w:lang w:val="en-US"/>
              </w:rPr>
            </w:pPr>
          </w:p>
        </w:tc>
        <w:tc>
          <w:tcPr>
            <w:tcW w:w="4000" w:type="pct"/>
            <w:vAlign w:val="center"/>
          </w:tcPr>
          <w:p w14:paraId="546630B9" w14:textId="5327DC42" w:rsidR="0091786C" w:rsidRPr="00253A27" w:rsidRDefault="0081710D" w:rsidP="54962637">
            <w:pPr>
              <w:pStyle w:val="Prrafodelista"/>
              <w:ind w:left="709"/>
              <w:jc w:val="center"/>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Q</m:t>
                    </m:r>
                  </m:e>
                  <m:sub>
                    <m:r>
                      <w:rPr>
                        <w:rFonts w:ascii="Cambria Math" w:hAnsi="Cambria Math" w:cs="Arial"/>
                      </w:rPr>
                      <m:t>EarthIR</m:t>
                    </m:r>
                  </m:sub>
                </m:sSub>
                <m:r>
                  <w:rPr>
                    <w:rFonts w:ascii="Cambria Math" w:hAnsi="Cambria Math" w:cs="Arial"/>
                  </w:rPr>
                  <m:t>= εIR</m:t>
                </m:r>
                <m:sSub>
                  <m:sSubPr>
                    <m:ctrlPr>
                      <w:rPr>
                        <w:rFonts w:ascii="Cambria Math" w:hAnsi="Cambria Math" w:cs="Arial"/>
                        <w:i/>
                      </w:rPr>
                    </m:ctrlPr>
                  </m:sSubPr>
                  <m:e>
                    <m:r>
                      <w:rPr>
                        <w:rFonts w:ascii="Cambria Math" w:hAnsi="Cambria Math" w:cs="Arial"/>
                      </w:rPr>
                      <m:t>A</m:t>
                    </m:r>
                  </m:e>
                  <m:sub>
                    <m:r>
                      <w:rPr>
                        <w:rFonts w:ascii="Cambria Math" w:hAnsi="Cambria Math" w:cs="Arial"/>
                      </w:rPr>
                      <m:t>IR</m:t>
                    </m:r>
                  </m:sub>
                </m:sSub>
              </m:oMath>
            </m:oMathPara>
          </w:p>
        </w:tc>
        <w:tc>
          <w:tcPr>
            <w:tcW w:w="500" w:type="pct"/>
            <w:vAlign w:val="center"/>
          </w:tcPr>
          <w:p w14:paraId="6F6806DD" w14:textId="6B907F80" w:rsidR="0091786C" w:rsidRDefault="0091786C" w:rsidP="00747C5E">
            <w:pPr>
              <w:keepNext/>
              <w:ind w:left="709"/>
              <w:jc w:val="right"/>
            </w:pPr>
            <w:r>
              <w:t>(</w:t>
            </w:r>
            <w:r w:rsidR="00C73451">
              <w:t>c</w:t>
            </w:r>
            <w:r>
              <w:t>)</w:t>
            </w:r>
          </w:p>
        </w:tc>
      </w:tr>
    </w:tbl>
    <w:p w14:paraId="189EE78A" w14:textId="04C3F8A1" w:rsidR="00253A27" w:rsidRPr="00850DF9" w:rsidRDefault="00850DF9" w:rsidP="00850DF9">
      <w:pPr>
        <w:rPr>
          <w:rFonts w:cstheme="minorHAnsi"/>
          <w:lang w:val="en-US"/>
        </w:rPr>
      </w:pPr>
      <w:r>
        <w:rPr>
          <w:rFonts w:cstheme="minorHAnsi"/>
          <w:lang w:val="en-US"/>
        </w:rPr>
        <w:t>w</w:t>
      </w:r>
      <w:r w:rsidR="523C8AE1" w:rsidRPr="00850DF9">
        <w:rPr>
          <w:rFonts w:cstheme="minorHAnsi"/>
          <w:lang w:val="en-US"/>
        </w:rPr>
        <w:t>h</w:t>
      </w:r>
      <w:r w:rsidR="00445B38" w:rsidRPr="00850DF9">
        <w:rPr>
          <w:rFonts w:cstheme="minorHAnsi"/>
          <w:lang w:val="en-US"/>
        </w:rPr>
        <w:t xml:space="preserve">ere </w:t>
      </w:r>
      <m:oMath>
        <m:r>
          <w:rPr>
            <w:rFonts w:ascii="Cambria Math" w:hAnsi="Cambria Math" w:cs="Arial"/>
          </w:rPr>
          <m:t>ε</m:t>
        </m:r>
      </m:oMath>
      <w:r w:rsidR="00445B38" w:rsidRPr="49329351">
        <w:rPr>
          <w:rFonts w:eastAsiaTheme="minorEastAsia"/>
          <w:lang w:val="en-US"/>
        </w:rPr>
        <w:t xml:space="preserve"> is the </w:t>
      </w:r>
      <w:r w:rsidRPr="49329351">
        <w:rPr>
          <w:rFonts w:eastAsiaTheme="minorEastAsia"/>
          <w:lang w:val="en-US"/>
        </w:rPr>
        <w:t>emissivity</w:t>
      </w:r>
      <w:r w:rsidR="00445B38" w:rsidRPr="49329351">
        <w:rPr>
          <w:rFonts w:eastAsiaTheme="minorEastAsia"/>
          <w:lang w:val="en-US"/>
        </w:rPr>
        <w:t xml:space="preserve"> of the material (</w:t>
      </w:r>
      <m:oMath>
        <m:r>
          <w:rPr>
            <w:rFonts w:ascii="Cambria Math" w:hAnsi="Cambria Math" w:cs="Arial"/>
          </w:rPr>
          <m:t>ε</m:t>
        </m:r>
        <m:r>
          <w:rPr>
            <w:rFonts w:ascii="Cambria Math" w:hAnsi="Cambria Math" w:cs="Arial"/>
            <w:lang w:val="en-US"/>
          </w:rPr>
          <m:t>=0.84</m:t>
        </m:r>
      </m:oMath>
      <w:r>
        <w:rPr>
          <w:rFonts w:cstheme="minorHAnsi"/>
          <w:lang w:val="en-US"/>
        </w:rPr>
        <w:t>)</w:t>
      </w:r>
      <w:r w:rsidR="00445B38" w:rsidRPr="00850DF9">
        <w:rPr>
          <w:rFonts w:cstheme="minorHAnsi"/>
          <w:lang w:val="en-US"/>
        </w:rPr>
        <w:t>,</w:t>
      </w:r>
      <w:r w:rsidR="00445B38" w:rsidRPr="49329351">
        <w:rPr>
          <w:rFonts w:eastAsiaTheme="minorEastAsia"/>
          <w:lang w:val="en-US"/>
        </w:rPr>
        <w:t xml:space="preserve"> </w:t>
      </w:r>
      <m:oMath>
        <m:sSub>
          <m:sSubPr>
            <m:ctrlPr>
              <w:rPr>
                <w:rFonts w:ascii="Cambria Math" w:hAnsi="Cambria Math" w:cs="Arial"/>
                <w:i/>
              </w:rPr>
            </m:ctrlPr>
          </m:sSubPr>
          <m:e>
            <m:r>
              <w:rPr>
                <w:rFonts w:ascii="Cambria Math" w:hAnsi="Cambria Math" w:cs="Arial"/>
              </w:rPr>
              <m:t>A</m:t>
            </m:r>
          </m:e>
          <m:sub>
            <m:r>
              <w:rPr>
                <w:rFonts w:ascii="Cambria Math" w:hAnsi="Cambria Math" w:cs="Arial"/>
              </w:rPr>
              <m:t>IR</m:t>
            </m:r>
          </m:sub>
        </m:sSub>
      </m:oMath>
      <w:r w:rsidR="00445B38" w:rsidRPr="49329351">
        <w:rPr>
          <w:rFonts w:eastAsiaTheme="minorEastAsia"/>
          <w:lang w:val="en-US"/>
        </w:rPr>
        <w:t xml:space="preserve"> is the area exposed to the Earth and </w:t>
      </w:r>
      <m:oMath>
        <m:r>
          <w:rPr>
            <w:rFonts w:ascii="Cambria Math" w:hAnsi="Cambria Math" w:cs="Arial"/>
          </w:rPr>
          <m:t>IR</m:t>
        </m:r>
      </m:oMath>
      <w:r w:rsidR="00445B38" w:rsidRPr="49329351">
        <w:rPr>
          <w:rFonts w:eastAsiaTheme="minorEastAsia"/>
          <w:lang w:val="en-US"/>
        </w:rPr>
        <w:t xml:space="preserve"> is the irradiance of infrared energy from Earth. According to the references</w:t>
      </w:r>
      <w:r w:rsidR="00445B38" w:rsidRPr="00850DF9">
        <w:rPr>
          <w:rFonts w:cstheme="minorHAnsi"/>
          <w:lang w:val="en-US"/>
        </w:rPr>
        <w:t xml:space="preserve">, </w:t>
      </w:r>
      <w:r>
        <w:rPr>
          <w:rFonts w:cstheme="minorHAnsi"/>
          <w:lang w:val="en-US"/>
        </w:rPr>
        <w:t xml:space="preserve">a </w:t>
      </w:r>
      <w:r w:rsidRPr="00850DF9">
        <w:rPr>
          <w:rFonts w:cstheme="minorHAnsi"/>
          <w:lang w:val="en-US"/>
        </w:rPr>
        <w:t xml:space="preserve">value of 218 </w:t>
      </w:r>
      <m:oMath>
        <m:r>
          <m:rPr>
            <m:sty m:val="p"/>
          </m:rPr>
          <w:rPr>
            <w:rFonts w:ascii="Cambria Math" w:hAnsi="Cambria Math" w:cstheme="minorHAnsi"/>
            <w:lang w:val="en-US"/>
          </w:rPr>
          <m:t>W/</m:t>
        </m:r>
        <m:sSup>
          <m:sSupPr>
            <m:ctrlPr>
              <w:rPr>
                <w:rFonts w:ascii="Cambria Math" w:hAnsi="Cambria Math" w:cstheme="minorHAnsi"/>
                <w:iCs/>
              </w:rPr>
            </m:ctrlPr>
          </m:sSupPr>
          <m:e>
            <m:r>
              <m:rPr>
                <m:sty m:val="p"/>
              </m:rPr>
              <w:rPr>
                <w:rFonts w:ascii="Cambria Math" w:hAnsi="Cambria Math" w:cstheme="minorHAnsi"/>
                <w:lang w:val="en-US"/>
              </w:rPr>
              <m:t>m</m:t>
            </m:r>
          </m:e>
          <m:sup>
            <m:r>
              <m:rPr>
                <m:sty m:val="p"/>
              </m:rPr>
              <w:rPr>
                <w:rFonts w:ascii="Cambria Math" w:hAnsi="Cambria Math" w:cstheme="minorHAnsi"/>
                <w:lang w:val="en-US"/>
              </w:rPr>
              <m:t>2</m:t>
            </m:r>
          </m:sup>
        </m:sSup>
      </m:oMath>
      <w:r w:rsidR="00445B38" w:rsidRPr="49329351">
        <w:rPr>
          <w:rFonts w:eastAsiaTheme="minorEastAsia"/>
          <w:lang w:val="en-US"/>
        </w:rPr>
        <w:t xml:space="preserve"> is going to be considered for the cold case and 244 </w:t>
      </w:r>
      <m:oMath>
        <m:r>
          <m:rPr>
            <m:sty m:val="p"/>
          </m:rPr>
          <w:rPr>
            <w:rFonts w:ascii="Cambria Math" w:hAnsi="Cambria Math" w:cstheme="minorHAnsi"/>
            <w:lang w:val="en-US"/>
          </w:rPr>
          <m:t>W/</m:t>
        </m:r>
        <m:sSup>
          <m:sSupPr>
            <m:ctrlPr>
              <w:rPr>
                <w:rFonts w:ascii="Cambria Math" w:hAnsi="Cambria Math" w:cstheme="minorHAnsi"/>
                <w:iCs/>
              </w:rPr>
            </m:ctrlPr>
          </m:sSupPr>
          <m:e>
            <m:r>
              <m:rPr>
                <m:sty m:val="p"/>
              </m:rPr>
              <w:rPr>
                <w:rFonts w:ascii="Cambria Math" w:hAnsi="Cambria Math" w:cstheme="minorHAnsi"/>
                <w:lang w:val="en-US"/>
              </w:rPr>
              <m:t>m</m:t>
            </m:r>
          </m:e>
          <m:sup>
            <m:r>
              <m:rPr>
                <m:sty m:val="p"/>
              </m:rPr>
              <w:rPr>
                <w:rFonts w:ascii="Cambria Math" w:hAnsi="Cambria Math" w:cstheme="minorHAnsi"/>
                <w:lang w:val="en-US"/>
              </w:rPr>
              <m:t>2</m:t>
            </m:r>
          </m:sup>
        </m:sSup>
      </m:oMath>
      <w:r w:rsidR="00445B38" w:rsidRPr="49329351">
        <w:rPr>
          <w:rFonts w:eastAsiaTheme="minorEastAsia"/>
          <w:lang w:val="en-US"/>
        </w:rPr>
        <w:t xml:space="preserve"> for the hot case</w:t>
      </w:r>
      <w:r w:rsidR="00445B38" w:rsidRPr="00850DF9">
        <w:rPr>
          <w:rFonts w:cstheme="minorHAnsi"/>
          <w:lang w:val="en-US"/>
        </w:rPr>
        <w:t xml:space="preserve"> </w:t>
      </w:r>
      <w:sdt>
        <w:sdtPr>
          <w:rPr>
            <w:rFonts w:eastAsiaTheme="minorEastAsia"/>
            <w:lang w:val="en-US"/>
          </w:rPr>
          <w:id w:val="916529162"/>
          <w:placeholder>
            <w:docPart w:val="3A36E51301EE479297CEB25CB3F724AD"/>
          </w:placeholder>
          <w:citation/>
        </w:sdtPr>
        <w:sdtEndPr/>
        <w:sdtContent>
          <w:r w:rsidR="00894856" w:rsidRPr="004075FF">
            <w:rPr>
              <w:rFonts w:eastAsiaTheme="minorEastAsia"/>
              <w:lang w:val="en-US"/>
            </w:rPr>
            <w:fldChar w:fldCharType="begin"/>
          </w:r>
          <w:r w:rsidR="00894856" w:rsidRPr="004075FF">
            <w:rPr>
              <w:rFonts w:eastAsiaTheme="minorEastAsia"/>
              <w:lang w:val="en-US"/>
            </w:rPr>
            <w:instrText xml:space="preserve"> CITATION Jam \l 1110 </w:instrText>
          </w:r>
          <w:r w:rsidR="00894856" w:rsidRPr="004075FF">
            <w:rPr>
              <w:rFonts w:eastAsiaTheme="minorEastAsia"/>
              <w:lang w:val="en-US"/>
            </w:rPr>
            <w:fldChar w:fldCharType="separate"/>
          </w:r>
          <w:r w:rsidR="00626EB2" w:rsidRPr="00626EB2">
            <w:rPr>
              <w:rFonts w:eastAsiaTheme="minorEastAsia"/>
              <w:noProof/>
              <w:lang w:val="en-US"/>
            </w:rPr>
            <w:t>(Larson, s.d.)</w:t>
          </w:r>
          <w:r w:rsidR="00894856" w:rsidRPr="004075FF">
            <w:rPr>
              <w:rFonts w:eastAsiaTheme="minorEastAsia"/>
              <w:lang w:val="en-US"/>
            </w:rPr>
            <w:fldChar w:fldCharType="end"/>
          </w:r>
        </w:sdtContent>
      </w:sdt>
      <w:r w:rsidR="00894856" w:rsidRPr="00850DF9">
        <w:rPr>
          <w:rFonts w:cstheme="minorHAnsi"/>
          <w:lang w:val="en-US"/>
        </w:rPr>
        <w:t>.</w:t>
      </w:r>
    </w:p>
    <w:p w14:paraId="6CB60347" w14:textId="37F8D6A3" w:rsidR="00253A27" w:rsidRDefault="00253A27" w:rsidP="001F67D3">
      <w:pPr>
        <w:rPr>
          <w:rFonts w:eastAsiaTheme="minorEastAsia"/>
          <w:lang w:val="en-US"/>
        </w:rPr>
      </w:pPr>
    </w:p>
    <w:p w14:paraId="32A30028" w14:textId="5C9F0679" w:rsidR="00C73451" w:rsidRPr="00C73451" w:rsidRDefault="00C73451" w:rsidP="00850DF9">
      <w:pPr>
        <w:rPr>
          <w:rFonts w:eastAsiaTheme="minorEastAsia"/>
          <w:lang w:val="en-US"/>
        </w:rPr>
      </w:pPr>
      <w:r w:rsidRPr="49329351">
        <w:rPr>
          <w:rFonts w:eastAsiaTheme="minorEastAsia"/>
          <w:lang w:val="en-US"/>
        </w:rPr>
        <w:t>Once all the contributions to the heat balance have been determined, the resulting equation is as follows:</w:t>
      </w:r>
    </w:p>
    <w:tbl>
      <w:tblPr>
        <w:tblW w:w="5000" w:type="pct"/>
        <w:tblInd w:w="255" w:type="dxa"/>
        <w:tblCellMar>
          <w:left w:w="70" w:type="dxa"/>
          <w:right w:w="70" w:type="dxa"/>
        </w:tblCellMar>
        <w:tblLook w:val="0000" w:firstRow="0" w:lastRow="0" w:firstColumn="0" w:lastColumn="0" w:noHBand="0" w:noVBand="0"/>
      </w:tblPr>
      <w:tblGrid>
        <w:gridCol w:w="902"/>
        <w:gridCol w:w="7221"/>
        <w:gridCol w:w="903"/>
      </w:tblGrid>
      <w:tr w:rsidR="00850DF9" w14:paraId="37B8F373" w14:textId="77777777" w:rsidTr="00C6195A">
        <w:tc>
          <w:tcPr>
            <w:tcW w:w="500" w:type="pct"/>
          </w:tcPr>
          <w:p w14:paraId="3A9D8308" w14:textId="77777777" w:rsidR="00850DF9" w:rsidRPr="00C6195A" w:rsidRDefault="00850DF9" w:rsidP="00850DF9">
            <w:pPr>
              <w:rPr>
                <w:lang w:val="en-US"/>
              </w:rPr>
            </w:pPr>
          </w:p>
        </w:tc>
        <w:tc>
          <w:tcPr>
            <w:tcW w:w="4000" w:type="pct"/>
            <w:vAlign w:val="center"/>
          </w:tcPr>
          <w:p w14:paraId="47B8A611" w14:textId="769DD8AD" w:rsidR="00850DF9" w:rsidRPr="00850DF9" w:rsidRDefault="000029C8" w:rsidP="00850DF9">
            <w:pPr>
              <w:rPr>
                <w:rFonts w:ascii="Arial" w:hAnsi="Arial" w:cs="Arial"/>
              </w:rPr>
            </w:pPr>
            <m:oMathPara>
              <m:oMath>
                <m:r>
                  <w:rPr>
                    <w:rFonts w:ascii="Cambria Math" w:hAnsi="Cambria Math" w:cs="Arial"/>
                  </w:rPr>
                  <m:t>σ</m:t>
                </m:r>
                <m:sSup>
                  <m:sSupPr>
                    <m:ctrlPr>
                      <w:rPr>
                        <w:rFonts w:ascii="Cambria Math" w:hAnsi="Cambria Math" w:cs="Arial"/>
                        <w:i/>
                      </w:rPr>
                    </m:ctrlPr>
                  </m:sSupPr>
                  <m:e>
                    <m:r>
                      <w:rPr>
                        <w:rFonts w:ascii="Cambria Math" w:hAnsi="Cambria Math" w:cs="Arial"/>
                      </w:rPr>
                      <m:t>T</m:t>
                    </m:r>
                  </m:e>
                  <m:sup>
                    <m:r>
                      <w:rPr>
                        <w:rFonts w:ascii="Cambria Math" w:hAnsi="Cambria Math" w:cs="Arial"/>
                      </w:rPr>
                      <m:t>4</m:t>
                    </m:r>
                  </m:sup>
                </m:sSup>
                <m:r>
                  <w:rPr>
                    <w:rFonts w:ascii="Cambria Math" w:hAnsi="Cambria Math"/>
                    <w:lang w:val="en-US"/>
                  </w:rPr>
                  <m:t>ε</m:t>
                </m:r>
                <m:sSub>
                  <m:sSubPr>
                    <m:ctrlPr>
                      <w:rPr>
                        <w:rFonts w:ascii="Cambria Math" w:hAnsi="Cambria Math"/>
                        <w:i/>
                      </w:rPr>
                    </m:ctrlPr>
                  </m:sSubPr>
                  <m:e>
                    <m:r>
                      <w:rPr>
                        <w:rFonts w:ascii="Cambria Math" w:hAnsi="Cambria Math"/>
                      </w:rPr>
                      <m:t>A</m:t>
                    </m:r>
                  </m:e>
                  <m:sub>
                    <m:r>
                      <w:rPr>
                        <w:rFonts w:ascii="Cambria Math" w:hAnsi="Cambria Math"/>
                      </w:rPr>
                      <m:t>tot</m:t>
                    </m:r>
                  </m:sub>
                </m:sSub>
                <m:r>
                  <w:rPr>
                    <w:rFonts w:ascii="Cambria Math" w:hAnsi="Cambria Math" w:cs="Arial"/>
                  </w:rPr>
                  <m:t>= αS</m:t>
                </m:r>
                <m:sSub>
                  <m:sSubPr>
                    <m:ctrlPr>
                      <w:rPr>
                        <w:rFonts w:ascii="Cambria Math" w:hAnsi="Cambria Math" w:cs="Arial"/>
                        <w:i/>
                      </w:rPr>
                    </m:ctrlPr>
                  </m:sSubPr>
                  <m:e>
                    <m:r>
                      <w:rPr>
                        <w:rFonts w:ascii="Cambria Math" w:hAnsi="Cambria Math" w:cs="Arial"/>
                      </w:rPr>
                      <m:t>A</m:t>
                    </m:r>
                  </m:e>
                  <m:sub>
                    <m:r>
                      <w:rPr>
                        <w:rFonts w:ascii="Cambria Math" w:hAnsi="Cambria Math" w:cs="Arial"/>
                      </w:rPr>
                      <m:t>p</m:t>
                    </m:r>
                  </m:sub>
                </m:sSub>
                <m:r>
                  <w:rPr>
                    <w:rFonts w:ascii="Cambria Math" w:hAnsi="Cambria Math" w:cs="Arial"/>
                  </w:rPr>
                  <m:t>+ αSR</m:t>
                </m:r>
                <m:sSub>
                  <m:sSubPr>
                    <m:ctrlPr>
                      <w:rPr>
                        <w:rFonts w:ascii="Cambria Math" w:hAnsi="Cambria Math" w:cs="Arial"/>
                        <w:i/>
                      </w:rPr>
                    </m:ctrlPr>
                  </m:sSubPr>
                  <m:e>
                    <m:r>
                      <w:rPr>
                        <w:rFonts w:ascii="Cambria Math" w:hAnsi="Cambria Math" w:cs="Arial"/>
                      </w:rPr>
                      <m:t>A</m:t>
                    </m:r>
                  </m:e>
                  <m:sub>
                    <m:r>
                      <w:rPr>
                        <w:rFonts w:ascii="Cambria Math" w:hAnsi="Cambria Math" w:cs="Arial"/>
                      </w:rPr>
                      <m:t>R</m:t>
                    </m:r>
                  </m:sub>
                </m:sSub>
                <m:r>
                  <w:rPr>
                    <w:rFonts w:ascii="Cambria Math" w:hAnsi="Cambria Math" w:cs="Arial"/>
                  </w:rPr>
                  <m:t>+εIR</m:t>
                </m:r>
                <m:sSub>
                  <m:sSubPr>
                    <m:ctrlPr>
                      <w:rPr>
                        <w:rFonts w:ascii="Cambria Math" w:hAnsi="Cambria Math" w:cs="Arial"/>
                        <w:i/>
                      </w:rPr>
                    </m:ctrlPr>
                  </m:sSubPr>
                  <m:e>
                    <m:r>
                      <w:rPr>
                        <w:rFonts w:ascii="Cambria Math" w:hAnsi="Cambria Math" w:cs="Arial"/>
                      </w:rPr>
                      <m:t>A</m:t>
                    </m:r>
                  </m:e>
                  <m:sub>
                    <m:r>
                      <w:rPr>
                        <w:rFonts w:ascii="Cambria Math" w:hAnsi="Cambria Math" w:cs="Arial"/>
                      </w:rPr>
                      <m:t>IR</m:t>
                    </m:r>
                  </m:sub>
                </m:sSub>
                <m:r>
                  <w:rPr>
                    <w:rFonts w:ascii="Cambria Math" w:hAnsi="Cambria Math" w:cs="Arial"/>
                  </w:rPr>
                  <m:t>+</m:t>
                </m:r>
                <m:sSub>
                  <m:sSubPr>
                    <m:ctrlPr>
                      <w:rPr>
                        <w:rFonts w:ascii="Cambria Math" w:hAnsi="Cambria Math" w:cs="Arial"/>
                        <w:i/>
                      </w:rPr>
                    </m:ctrlPr>
                  </m:sSubPr>
                  <m:e>
                    <m:r>
                      <w:rPr>
                        <w:rFonts w:ascii="Cambria Math" w:hAnsi="Cambria Math" w:cs="Arial"/>
                      </w:rPr>
                      <m:t>Q</m:t>
                    </m:r>
                  </m:e>
                  <m:sub>
                    <m:r>
                      <w:rPr>
                        <w:rFonts w:ascii="Cambria Math" w:hAnsi="Cambria Math" w:cs="Arial"/>
                      </w:rPr>
                      <m:t>inside</m:t>
                    </m:r>
                  </m:sub>
                </m:sSub>
              </m:oMath>
            </m:oMathPara>
          </w:p>
        </w:tc>
        <w:tc>
          <w:tcPr>
            <w:tcW w:w="500" w:type="pct"/>
            <w:vAlign w:val="center"/>
          </w:tcPr>
          <w:p w14:paraId="11C7C40D" w14:textId="436689B6" w:rsidR="00850DF9" w:rsidRDefault="00850DF9" w:rsidP="00850DF9">
            <w:r>
              <w:t>(</w:t>
            </w:r>
            <w:r>
              <w:fldChar w:fldCharType="begin"/>
            </w:r>
            <w:r>
              <w:instrText>SEQ Ecuación \* ARABIC</w:instrText>
            </w:r>
            <w:r>
              <w:fldChar w:fldCharType="separate"/>
            </w:r>
            <w:r w:rsidR="00626EB2">
              <w:rPr>
                <w:noProof/>
              </w:rPr>
              <w:t>2</w:t>
            </w:r>
            <w:r>
              <w:fldChar w:fldCharType="end"/>
            </w:r>
            <w:r>
              <w:t>)</w:t>
            </w:r>
          </w:p>
        </w:tc>
      </w:tr>
    </w:tbl>
    <w:p w14:paraId="2CD9DC2A" w14:textId="7D37FC7F" w:rsidR="00850DF9" w:rsidRPr="00850DF9" w:rsidRDefault="00850DF9" w:rsidP="00880370">
      <w:pPr>
        <w:rPr>
          <w:lang w:val="en-US"/>
        </w:rPr>
      </w:pPr>
    </w:p>
    <w:tbl>
      <w:tblPr>
        <w:tblStyle w:val="Tablaconcuadrcula"/>
        <w:tblW w:w="0" w:type="auto"/>
        <w:jc w:val="center"/>
        <w:tblCellMar>
          <w:top w:w="28" w:type="dxa"/>
          <w:bottom w:w="28" w:type="dxa"/>
        </w:tblCellMar>
        <w:tblLook w:val="04A0" w:firstRow="1" w:lastRow="0" w:firstColumn="1" w:lastColumn="0" w:noHBand="0" w:noVBand="1"/>
      </w:tblPr>
      <w:tblGrid>
        <w:gridCol w:w="1212"/>
        <w:gridCol w:w="1011"/>
        <w:gridCol w:w="1084"/>
      </w:tblGrid>
      <w:tr w:rsidR="00850DF9" w:rsidRPr="00EE0E37" w14:paraId="25A38150" w14:textId="77777777" w:rsidTr="00144B35">
        <w:trPr>
          <w:trHeight w:val="20"/>
          <w:jc w:val="center"/>
        </w:trPr>
        <w:tc>
          <w:tcPr>
            <w:tcW w:w="0" w:type="auto"/>
            <w:shd w:val="clear" w:color="auto" w:fill="D9E2F3" w:themeFill="accent1" w:themeFillTint="33"/>
            <w:vAlign w:val="center"/>
          </w:tcPr>
          <w:p w14:paraId="438C59D0" w14:textId="4956459B" w:rsidR="00850DF9" w:rsidRPr="00EE0E37" w:rsidRDefault="00850DF9" w:rsidP="00850DF9">
            <w:r w:rsidRPr="00EE0E37">
              <w:t>P</w:t>
            </w:r>
            <w:r w:rsidR="004229A8">
              <w:t>arameter</w:t>
            </w:r>
            <w:r>
              <w:t xml:space="preserve"> </w:t>
            </w:r>
          </w:p>
        </w:tc>
        <w:tc>
          <w:tcPr>
            <w:tcW w:w="0" w:type="auto"/>
            <w:shd w:val="clear" w:color="auto" w:fill="D9E2F3" w:themeFill="accent1" w:themeFillTint="33"/>
            <w:vAlign w:val="center"/>
          </w:tcPr>
          <w:p w14:paraId="7A5E6A82" w14:textId="5558724B" w:rsidR="00850DF9" w:rsidRPr="00EE0E37" w:rsidRDefault="00850DF9" w:rsidP="00850DF9">
            <w:r w:rsidRPr="00EE0E37">
              <w:t>H</w:t>
            </w:r>
            <w:r w:rsidR="004229A8">
              <w:t>ot</w:t>
            </w:r>
            <w:r w:rsidRPr="00EE0E37">
              <w:t xml:space="preserve"> C</w:t>
            </w:r>
            <w:r w:rsidR="004229A8">
              <w:t>ase</w:t>
            </w:r>
          </w:p>
        </w:tc>
        <w:tc>
          <w:tcPr>
            <w:tcW w:w="0" w:type="auto"/>
            <w:shd w:val="clear" w:color="auto" w:fill="D9E2F3" w:themeFill="accent1" w:themeFillTint="33"/>
            <w:vAlign w:val="center"/>
          </w:tcPr>
          <w:p w14:paraId="1328F74A" w14:textId="47FF21D6" w:rsidR="00850DF9" w:rsidRPr="00EE0E37" w:rsidRDefault="004229A8" w:rsidP="00850DF9">
            <w:r>
              <w:t>Cold Case</w:t>
            </w:r>
          </w:p>
        </w:tc>
      </w:tr>
      <w:tr w:rsidR="00850DF9" w:rsidRPr="00EE0E37" w14:paraId="390EC4E2" w14:textId="77777777" w:rsidTr="00144B35">
        <w:trPr>
          <w:trHeight w:val="20"/>
          <w:jc w:val="center"/>
        </w:trPr>
        <w:tc>
          <w:tcPr>
            <w:tcW w:w="0" w:type="auto"/>
            <w:shd w:val="clear" w:color="auto" w:fill="B4C6E7" w:themeFill="accent1" w:themeFillTint="66"/>
            <w:vAlign w:val="center"/>
          </w:tcPr>
          <w:p w14:paraId="0CA4B315" w14:textId="0DDE636D" w:rsidR="00850DF9" w:rsidRPr="00850DF9" w:rsidRDefault="000029C8" w:rsidP="00850DF9">
            <w:pPr>
              <w:jc w:val="center"/>
              <w:rPr>
                <w:rFonts w:ascii="Cambria Math" w:hAnsi="Cambria Math"/>
                <w:i/>
              </w:rPr>
            </w:pPr>
            <m:oMathPara>
              <m:oMathParaPr>
                <m:jc m:val="left"/>
              </m:oMathParaPr>
              <m:oMath>
                <m:r>
                  <w:rPr>
                    <w:rFonts w:ascii="Cambria Math" w:hAnsi="Cambria Math"/>
                  </w:rPr>
                  <m:t>S</m:t>
                </m:r>
                <m:d>
                  <m:dPr>
                    <m:begChr m:val="["/>
                    <m:endChr m:val="]"/>
                    <m:ctrlPr>
                      <w:rPr>
                        <w:rFonts w:ascii="Cambria Math" w:hAnsi="Cambria Math"/>
                        <w:i/>
                      </w:rPr>
                    </m:ctrlPr>
                  </m:dPr>
                  <m:e>
                    <m:r>
                      <m:rPr>
                        <m:sty m:val="p"/>
                      </m:rPr>
                      <w:rPr>
                        <w:rFonts w:ascii="Cambria Math" w:hAnsi="Cambria Math"/>
                      </w:rPr>
                      <m:t>W/</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e>
                </m:d>
              </m:oMath>
            </m:oMathPara>
          </w:p>
        </w:tc>
        <w:tc>
          <w:tcPr>
            <w:tcW w:w="0" w:type="auto"/>
            <w:vAlign w:val="center"/>
          </w:tcPr>
          <w:p w14:paraId="2576D804" w14:textId="77777777" w:rsidR="00850DF9" w:rsidRPr="00EE0E37" w:rsidRDefault="00850DF9" w:rsidP="00850DF9">
            <w:pPr>
              <w:jc w:val="center"/>
            </w:pPr>
            <w:r w:rsidRPr="00EE0E37">
              <w:t>1426</w:t>
            </w:r>
          </w:p>
        </w:tc>
        <w:tc>
          <w:tcPr>
            <w:tcW w:w="0" w:type="auto"/>
            <w:vAlign w:val="center"/>
          </w:tcPr>
          <w:p w14:paraId="5B49CB72" w14:textId="77777777" w:rsidR="00850DF9" w:rsidRPr="00EE0E37" w:rsidRDefault="00850DF9" w:rsidP="00850DF9">
            <w:pPr>
              <w:jc w:val="center"/>
            </w:pPr>
            <w:r w:rsidRPr="00EE0E37">
              <w:t>1356</w:t>
            </w:r>
          </w:p>
        </w:tc>
      </w:tr>
      <w:tr w:rsidR="00850DF9" w:rsidRPr="00EE0E37" w14:paraId="6FCACA33" w14:textId="77777777" w:rsidTr="00144B35">
        <w:trPr>
          <w:trHeight w:val="20"/>
          <w:jc w:val="center"/>
        </w:trPr>
        <w:tc>
          <w:tcPr>
            <w:tcW w:w="0" w:type="auto"/>
            <w:shd w:val="clear" w:color="auto" w:fill="B4C6E7" w:themeFill="accent1" w:themeFillTint="66"/>
            <w:vAlign w:val="center"/>
          </w:tcPr>
          <w:p w14:paraId="06A3DE3C" w14:textId="484BD15B" w:rsidR="00850DF9" w:rsidRPr="00850DF9" w:rsidRDefault="000029C8" w:rsidP="00850DF9">
            <w:pPr>
              <w:jc w:val="center"/>
              <w:rPr>
                <w:rFonts w:ascii="Cambria Math" w:hAnsi="Cambria Math"/>
                <w:i/>
              </w:rPr>
            </w:pPr>
            <m:oMathPara>
              <m:oMathParaPr>
                <m:jc m:val="left"/>
              </m:oMathParaPr>
              <m:oMath>
                <m:r>
                  <w:rPr>
                    <w:rFonts w:ascii="Cambria Math" w:hAnsi="Cambria Math"/>
                  </w:rPr>
                  <m:t>R</m:t>
                </m:r>
                <m:d>
                  <m:dPr>
                    <m:begChr m:val="["/>
                    <m:endChr m:val="]"/>
                    <m:ctrlPr>
                      <w:rPr>
                        <w:rFonts w:ascii="Cambria Math" w:hAnsi="Cambria Math"/>
                        <w:i/>
                      </w:rPr>
                    </m:ctrlPr>
                  </m:dPr>
                  <m:e>
                    <m:r>
                      <w:rPr>
                        <w:rFonts w:ascii="Cambria Math" w:hAnsi="Cambria Math"/>
                      </w:rPr>
                      <m:t>-</m:t>
                    </m:r>
                  </m:e>
                </m:d>
              </m:oMath>
            </m:oMathPara>
          </w:p>
        </w:tc>
        <w:tc>
          <w:tcPr>
            <w:tcW w:w="0" w:type="auto"/>
            <w:vAlign w:val="center"/>
          </w:tcPr>
          <w:p w14:paraId="579145E3" w14:textId="77777777" w:rsidR="00850DF9" w:rsidRPr="00EE0E37" w:rsidRDefault="00850DF9" w:rsidP="00850DF9">
            <w:pPr>
              <w:jc w:val="center"/>
            </w:pPr>
            <w:r w:rsidRPr="00EE0E37">
              <w:t>0.3</w:t>
            </w:r>
          </w:p>
        </w:tc>
        <w:tc>
          <w:tcPr>
            <w:tcW w:w="0" w:type="auto"/>
            <w:vAlign w:val="center"/>
          </w:tcPr>
          <w:p w14:paraId="7B33081A" w14:textId="77777777" w:rsidR="00850DF9" w:rsidRPr="00EE0E37" w:rsidRDefault="00850DF9" w:rsidP="00850DF9">
            <w:pPr>
              <w:jc w:val="center"/>
            </w:pPr>
            <w:r w:rsidRPr="00EE0E37">
              <w:t>0.23</w:t>
            </w:r>
          </w:p>
        </w:tc>
      </w:tr>
      <w:tr w:rsidR="00850DF9" w:rsidRPr="00EE0E37" w14:paraId="56100457" w14:textId="77777777" w:rsidTr="00144B35">
        <w:trPr>
          <w:trHeight w:val="20"/>
          <w:jc w:val="center"/>
        </w:trPr>
        <w:tc>
          <w:tcPr>
            <w:tcW w:w="0" w:type="auto"/>
            <w:shd w:val="clear" w:color="auto" w:fill="B4C6E7" w:themeFill="accent1" w:themeFillTint="66"/>
            <w:vAlign w:val="center"/>
          </w:tcPr>
          <w:p w14:paraId="51BBF100" w14:textId="37285804" w:rsidR="00850DF9" w:rsidRPr="00850DF9" w:rsidRDefault="000029C8" w:rsidP="00850DF9">
            <w:pPr>
              <w:jc w:val="left"/>
              <w:rPr>
                <w:rFonts w:ascii="Cambria Math" w:hAnsi="Cambria Math"/>
                <w:i/>
              </w:rPr>
            </w:pPr>
            <m:oMathPara>
              <m:oMathParaPr>
                <m:jc m:val="left"/>
              </m:oMathParaPr>
              <m:oMath>
                <m:r>
                  <w:rPr>
                    <w:rFonts w:ascii="Cambria Math" w:hAnsi="Cambria Math"/>
                  </w:rPr>
                  <m:t>IR</m:t>
                </m:r>
                <m:d>
                  <m:dPr>
                    <m:begChr m:val="["/>
                    <m:endChr m:val="]"/>
                    <m:ctrlPr>
                      <w:rPr>
                        <w:rFonts w:ascii="Cambria Math" w:hAnsi="Cambria Math"/>
                        <w:i/>
                      </w:rPr>
                    </m:ctrlPr>
                  </m:dPr>
                  <m:e>
                    <m:r>
                      <m:rPr>
                        <m:sty m:val="p"/>
                      </m:rPr>
                      <w:rPr>
                        <w:rFonts w:ascii="Cambria Math" w:hAnsi="Cambria Math"/>
                      </w:rPr>
                      <m:t>W/</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2</m:t>
                        </m:r>
                      </m:sup>
                    </m:sSup>
                  </m:e>
                </m:d>
              </m:oMath>
            </m:oMathPara>
          </w:p>
        </w:tc>
        <w:tc>
          <w:tcPr>
            <w:tcW w:w="0" w:type="auto"/>
            <w:vAlign w:val="center"/>
          </w:tcPr>
          <w:p w14:paraId="32196B30" w14:textId="77777777" w:rsidR="00850DF9" w:rsidRPr="00EE0E37" w:rsidRDefault="00850DF9" w:rsidP="00850DF9">
            <w:pPr>
              <w:jc w:val="center"/>
            </w:pPr>
            <w:r w:rsidRPr="00EE0E37">
              <w:t>244</w:t>
            </w:r>
          </w:p>
        </w:tc>
        <w:tc>
          <w:tcPr>
            <w:tcW w:w="0" w:type="auto"/>
            <w:vAlign w:val="center"/>
          </w:tcPr>
          <w:p w14:paraId="1431D048" w14:textId="77777777" w:rsidR="00850DF9" w:rsidRPr="00EE0E37" w:rsidRDefault="00850DF9" w:rsidP="00850DF9">
            <w:pPr>
              <w:jc w:val="center"/>
            </w:pPr>
            <w:r w:rsidRPr="00EE0E37">
              <w:t>218</w:t>
            </w:r>
          </w:p>
        </w:tc>
      </w:tr>
      <w:tr w:rsidR="00850DF9" w:rsidRPr="00EE0E37" w14:paraId="58434C33" w14:textId="77777777" w:rsidTr="00144B35">
        <w:trPr>
          <w:trHeight w:val="20"/>
          <w:jc w:val="center"/>
        </w:trPr>
        <w:tc>
          <w:tcPr>
            <w:tcW w:w="0" w:type="auto"/>
            <w:shd w:val="clear" w:color="auto" w:fill="B4C6E7" w:themeFill="accent1" w:themeFillTint="66"/>
            <w:vAlign w:val="center"/>
          </w:tcPr>
          <w:p w14:paraId="3F83618F" w14:textId="360D4C57" w:rsidR="00850DF9" w:rsidRPr="00850DF9" w:rsidRDefault="0081710D" w:rsidP="00850DF9">
            <w:pPr>
              <w:jc w:val="center"/>
            </w:pPr>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inside</m:t>
                    </m:r>
                  </m:sub>
                </m:sSub>
                <m:r>
                  <w:rPr>
                    <w:rFonts w:ascii="Cambria Math" w:eastAsiaTheme="minorEastAsia" w:hAnsi="Cambria Math"/>
                  </w:rPr>
                  <m:t>[</m:t>
                </m:r>
                <m:r>
                  <m:rPr>
                    <m:sty m:val="p"/>
                  </m:rPr>
                  <w:rPr>
                    <w:rFonts w:ascii="Cambria Math" w:eastAsiaTheme="minorEastAsia" w:hAnsi="Cambria Math"/>
                  </w:rPr>
                  <m:t>W</m:t>
                </m:r>
                <m:r>
                  <w:rPr>
                    <w:rFonts w:ascii="Cambria Math" w:eastAsiaTheme="minorEastAsia" w:hAnsi="Cambria Math"/>
                  </w:rPr>
                  <m:t>]</m:t>
                </m:r>
              </m:oMath>
            </m:oMathPara>
          </w:p>
        </w:tc>
        <w:tc>
          <w:tcPr>
            <w:tcW w:w="0" w:type="auto"/>
            <w:vAlign w:val="center"/>
          </w:tcPr>
          <w:p w14:paraId="2E4290A1" w14:textId="77777777" w:rsidR="00850DF9" w:rsidRPr="00EE0E37" w:rsidRDefault="00850DF9" w:rsidP="00850DF9">
            <w:pPr>
              <w:jc w:val="center"/>
            </w:pPr>
            <w:r w:rsidRPr="00EE0E37">
              <w:t>4</w:t>
            </w:r>
          </w:p>
        </w:tc>
        <w:tc>
          <w:tcPr>
            <w:tcW w:w="0" w:type="auto"/>
            <w:vAlign w:val="center"/>
          </w:tcPr>
          <w:p w14:paraId="4AB3369F" w14:textId="77777777" w:rsidR="00850DF9" w:rsidRPr="00EE0E37" w:rsidRDefault="00850DF9" w:rsidP="00880370">
            <w:pPr>
              <w:keepNext/>
              <w:jc w:val="center"/>
            </w:pPr>
            <w:r w:rsidRPr="00EE0E37">
              <w:t>0.15</w:t>
            </w:r>
          </w:p>
        </w:tc>
      </w:tr>
    </w:tbl>
    <w:p w14:paraId="4252744C" w14:textId="2DAC9F84" w:rsidR="00850DF9" w:rsidRDefault="00880370" w:rsidP="00880370">
      <w:pPr>
        <w:pStyle w:val="Descripcin"/>
        <w:jc w:val="center"/>
        <w:rPr>
          <w:lang w:val="en-US"/>
        </w:rPr>
      </w:pPr>
      <w:bookmarkStart w:id="56" w:name="_Ref61094879"/>
      <w:bookmarkStart w:id="57" w:name="_Ref61094862"/>
      <w:r w:rsidRPr="00880370">
        <w:rPr>
          <w:b/>
          <w:bCs/>
          <w:lang w:val="en-US"/>
        </w:rPr>
        <w:t xml:space="preserve">Table </w:t>
      </w:r>
      <w:r w:rsidR="00A23252">
        <w:rPr>
          <w:b/>
          <w:bCs/>
          <w:lang w:val="en-US"/>
        </w:rPr>
        <w:fldChar w:fldCharType="begin"/>
      </w:r>
      <w:r w:rsidR="00A23252">
        <w:rPr>
          <w:b/>
          <w:bCs/>
          <w:lang w:val="en-US"/>
        </w:rPr>
        <w:instrText xml:space="preserve"> STYLEREF 2 \s </w:instrText>
      </w:r>
      <w:r w:rsidR="00A23252">
        <w:rPr>
          <w:b/>
          <w:bCs/>
          <w:lang w:val="en-US"/>
        </w:rPr>
        <w:fldChar w:fldCharType="separate"/>
      </w:r>
      <w:r w:rsidR="00626EB2">
        <w:rPr>
          <w:b/>
          <w:bCs/>
          <w:noProof/>
          <w:lang w:val="en-US"/>
        </w:rPr>
        <w:t>4.5</w:t>
      </w:r>
      <w:r w:rsidR="00A23252">
        <w:rPr>
          <w:b/>
          <w:bCs/>
          <w:lang w:val="en-US"/>
        </w:rPr>
        <w:fldChar w:fldCharType="end"/>
      </w:r>
      <w:r w:rsidR="00A23252">
        <w:rPr>
          <w:b/>
          <w:bCs/>
          <w:lang w:val="en-US"/>
        </w:rPr>
        <w:t>.</w:t>
      </w:r>
      <w:r w:rsidR="00A23252">
        <w:rPr>
          <w:b/>
          <w:bCs/>
          <w:lang w:val="en-US"/>
        </w:rPr>
        <w:fldChar w:fldCharType="begin"/>
      </w:r>
      <w:r w:rsidR="00A23252">
        <w:rPr>
          <w:b/>
          <w:bCs/>
          <w:lang w:val="en-US"/>
        </w:rPr>
        <w:instrText xml:space="preserve"> SEQ Table \* ARABIC \s 2 </w:instrText>
      </w:r>
      <w:r w:rsidR="00A23252">
        <w:rPr>
          <w:b/>
          <w:bCs/>
          <w:lang w:val="en-US"/>
        </w:rPr>
        <w:fldChar w:fldCharType="separate"/>
      </w:r>
      <w:r w:rsidR="00626EB2">
        <w:rPr>
          <w:b/>
          <w:bCs/>
          <w:noProof/>
          <w:lang w:val="en-US"/>
        </w:rPr>
        <w:t>4</w:t>
      </w:r>
      <w:r w:rsidR="00A23252">
        <w:rPr>
          <w:b/>
          <w:bCs/>
          <w:lang w:val="en-US"/>
        </w:rPr>
        <w:fldChar w:fldCharType="end"/>
      </w:r>
      <w:bookmarkEnd w:id="56"/>
      <w:r w:rsidRPr="00880370">
        <w:rPr>
          <w:lang w:val="en-US"/>
        </w:rPr>
        <w:t>: Parameter values for the hot and cold case</w:t>
      </w:r>
      <w:bookmarkEnd w:id="57"/>
    </w:p>
    <w:p w14:paraId="35E9D328" w14:textId="33E9283F" w:rsidR="000C378F" w:rsidRPr="00C6195A" w:rsidRDefault="005D7102" w:rsidP="00C90B6D">
      <w:r w:rsidRPr="49329351">
        <w:rPr>
          <w:rFonts w:eastAsiaTheme="minorEastAsia"/>
          <w:lang w:val="en-US"/>
        </w:rPr>
        <w:t xml:space="preserve"> </w:t>
      </w:r>
      <w:r w:rsidR="000C378F" w:rsidRPr="49329351">
        <w:rPr>
          <w:rFonts w:eastAsiaTheme="minorEastAsia"/>
          <w:lang w:val="en-US"/>
        </w:rPr>
        <w:t xml:space="preserve">Solving for variable </w:t>
      </w:r>
      <m:oMath>
        <m:r>
          <w:rPr>
            <w:rFonts w:ascii="Cambria Math" w:hAnsi="Cambria Math"/>
          </w:rPr>
          <m:t>T</m:t>
        </m:r>
      </m:oMath>
      <w:r w:rsidR="000C378F" w:rsidRPr="49329351">
        <w:rPr>
          <w:rFonts w:eastAsiaTheme="minorEastAsia"/>
          <w:lang w:val="en-US"/>
        </w:rPr>
        <w:t xml:space="preserve">, the temperature estimation is obtained for each </w:t>
      </w:r>
      <w:r w:rsidRPr="49329351">
        <w:rPr>
          <w:rFonts w:eastAsiaTheme="minorEastAsia"/>
          <w:lang w:val="en-US"/>
        </w:rPr>
        <w:t>case</w:t>
      </w:r>
      <w:r w:rsidR="000C378F" w:rsidRPr="49329351">
        <w:rPr>
          <w:lang w:val="en-US"/>
        </w:rPr>
        <w:t>.</w:t>
      </w:r>
      <w:r w:rsidR="000C378F" w:rsidRPr="49329351">
        <w:rPr>
          <w:rFonts w:eastAsiaTheme="minorEastAsia"/>
          <w:lang w:val="en-US"/>
        </w:rPr>
        <w:t xml:space="preserve"> </w:t>
      </w:r>
      <w:r w:rsidR="000C378F" w:rsidRPr="00C6195A">
        <w:t xml:space="preserve">The results are collected </w:t>
      </w:r>
      <w:r w:rsidR="000C378F" w:rsidRPr="00CC5328">
        <w:t xml:space="preserve">in </w:t>
      </w:r>
      <w:r w:rsidR="00C90B6D" w:rsidRPr="00CC5328">
        <w:t xml:space="preserve"> </w:t>
      </w:r>
      <w:r w:rsidR="00CC5328" w:rsidRPr="00CC5328">
        <w:fldChar w:fldCharType="begin"/>
      </w:r>
      <w:r w:rsidR="00CC5328" w:rsidRPr="00CC5328">
        <w:instrText xml:space="preserve"> REF _Ref61182927 \h  \* MERGEFORMAT </w:instrText>
      </w:r>
      <w:r w:rsidR="00CC5328" w:rsidRPr="00CC5328">
        <w:fldChar w:fldCharType="separate"/>
      </w:r>
      <w:r w:rsidR="00626EB2" w:rsidRPr="00626EB2">
        <w:rPr>
          <w:lang w:val="en-US"/>
        </w:rPr>
        <w:t xml:space="preserve">Table </w:t>
      </w:r>
      <w:r w:rsidR="00626EB2" w:rsidRPr="00626EB2">
        <w:t>4.5.5</w:t>
      </w:r>
      <w:r w:rsidR="00CC5328" w:rsidRPr="00CC5328">
        <w:fldChar w:fldCharType="end"/>
      </w:r>
      <w:r w:rsidR="00C6195A">
        <w:t>.</w:t>
      </w:r>
    </w:p>
    <w:tbl>
      <w:tblPr>
        <w:tblStyle w:val="Tablaconcuadrcula"/>
        <w:tblW w:w="0" w:type="auto"/>
        <w:jc w:val="center"/>
        <w:tblLook w:val="04A0" w:firstRow="1" w:lastRow="0" w:firstColumn="1" w:lastColumn="0" w:noHBand="0" w:noVBand="1"/>
      </w:tblPr>
      <w:tblGrid>
        <w:gridCol w:w="713"/>
        <w:gridCol w:w="1011"/>
        <w:gridCol w:w="1084"/>
      </w:tblGrid>
      <w:tr w:rsidR="00B51732" w14:paraId="22EA8C15" w14:textId="77777777" w:rsidTr="00285069">
        <w:trPr>
          <w:trHeight w:val="369"/>
          <w:jc w:val="center"/>
        </w:trPr>
        <w:tc>
          <w:tcPr>
            <w:tcW w:w="0" w:type="auto"/>
            <w:tcBorders>
              <w:top w:val="nil"/>
              <w:left w:val="nil"/>
            </w:tcBorders>
          </w:tcPr>
          <w:p w14:paraId="2D469D4E" w14:textId="77777777" w:rsidR="00B51732" w:rsidRPr="00826762" w:rsidRDefault="00B51732" w:rsidP="00B51732">
            <w:pPr>
              <w:rPr>
                <w:lang w:val="en-US"/>
              </w:rPr>
            </w:pPr>
            <w:bookmarkStart w:id="58" w:name="_Ref61015637"/>
            <w:bookmarkStart w:id="59" w:name="_Ref61175295"/>
          </w:p>
        </w:tc>
        <w:tc>
          <w:tcPr>
            <w:tcW w:w="0" w:type="auto"/>
            <w:shd w:val="clear" w:color="auto" w:fill="D9E2F3" w:themeFill="accent1" w:themeFillTint="33"/>
            <w:vAlign w:val="center"/>
          </w:tcPr>
          <w:p w14:paraId="090D8DC9" w14:textId="77777777" w:rsidR="00B51732" w:rsidRDefault="00B51732" w:rsidP="00285069">
            <w:pPr>
              <w:jc w:val="center"/>
            </w:pPr>
            <w:r>
              <w:t>Hot Case</w:t>
            </w:r>
          </w:p>
        </w:tc>
        <w:tc>
          <w:tcPr>
            <w:tcW w:w="0" w:type="auto"/>
            <w:shd w:val="clear" w:color="auto" w:fill="D9E2F3" w:themeFill="accent1" w:themeFillTint="33"/>
            <w:vAlign w:val="center"/>
          </w:tcPr>
          <w:p w14:paraId="68050054" w14:textId="77777777" w:rsidR="00B51732" w:rsidRDefault="00B51732" w:rsidP="00285069">
            <w:pPr>
              <w:jc w:val="center"/>
            </w:pPr>
            <w:r>
              <w:t>Cold Case</w:t>
            </w:r>
          </w:p>
        </w:tc>
      </w:tr>
      <w:tr w:rsidR="00B51732" w:rsidRPr="00EE0E37" w14:paraId="4A45EC85" w14:textId="77777777" w:rsidTr="00285069">
        <w:trPr>
          <w:trHeight w:val="369"/>
          <w:jc w:val="center"/>
        </w:trPr>
        <w:tc>
          <w:tcPr>
            <w:tcW w:w="0" w:type="auto"/>
            <w:shd w:val="clear" w:color="auto" w:fill="B4C6E7" w:themeFill="accent1" w:themeFillTint="66"/>
            <w:vAlign w:val="center"/>
          </w:tcPr>
          <w:p w14:paraId="1B0CB4E2" w14:textId="77777777" w:rsidR="00B51732" w:rsidRDefault="00B51732" w:rsidP="00B51732">
            <w:pPr>
              <w:ind w:left="284"/>
              <w:jc w:val="center"/>
            </w:pPr>
            <m:oMathPara>
              <m:oMath>
                <m:r>
                  <w:rPr>
                    <w:rFonts w:ascii="Cambria Math" w:hAnsi="Cambria Math"/>
                  </w:rPr>
                  <m:t>T</m:t>
                </m:r>
                <m:r>
                  <w:rPr>
                    <w:rFonts w:ascii="Cambria Math" w:eastAsiaTheme="minorEastAsia" w:hAnsi="Cambria Math"/>
                  </w:rPr>
                  <m:t>[°</m:t>
                </m:r>
                <m:r>
                  <m:rPr>
                    <m:sty m:val="p"/>
                  </m:rPr>
                  <w:rPr>
                    <w:rFonts w:ascii="Cambria Math" w:eastAsiaTheme="minorEastAsia" w:hAnsi="Cambria Math"/>
                  </w:rPr>
                  <m:t>C</m:t>
                </m:r>
                <m:r>
                  <w:rPr>
                    <w:rFonts w:ascii="Cambria Math" w:eastAsiaTheme="minorEastAsia" w:hAnsi="Cambria Math"/>
                  </w:rPr>
                  <m:t>]</m:t>
                </m:r>
              </m:oMath>
            </m:oMathPara>
          </w:p>
        </w:tc>
        <w:tc>
          <w:tcPr>
            <w:tcW w:w="0" w:type="auto"/>
            <w:vAlign w:val="center"/>
          </w:tcPr>
          <w:p w14:paraId="5183FEDE" w14:textId="77777777" w:rsidR="00B51732" w:rsidRPr="00C6195A" w:rsidRDefault="00B51732" w:rsidP="00285069">
            <w:pPr>
              <w:jc w:val="center"/>
            </w:pPr>
            <w:r w:rsidRPr="00C6195A">
              <w:t>26.27</w:t>
            </w:r>
          </w:p>
        </w:tc>
        <w:tc>
          <w:tcPr>
            <w:tcW w:w="0" w:type="auto"/>
            <w:vAlign w:val="center"/>
          </w:tcPr>
          <w:p w14:paraId="4FD57067" w14:textId="77777777" w:rsidR="00B51732" w:rsidRPr="00C6195A" w:rsidRDefault="00B51732" w:rsidP="00285069">
            <w:pPr>
              <w:jc w:val="center"/>
            </w:pPr>
            <w:r w:rsidRPr="00C6195A">
              <w:t>13.33</w:t>
            </w:r>
          </w:p>
        </w:tc>
      </w:tr>
    </w:tbl>
    <w:p w14:paraId="2F521F7A" w14:textId="0BE7A3DC" w:rsidR="00B55D48" w:rsidRPr="00B55D48" w:rsidRDefault="00105C2E" w:rsidP="009773AC">
      <w:pPr>
        <w:pStyle w:val="Descripcin"/>
        <w:keepNext/>
        <w:jc w:val="center"/>
        <w:rPr>
          <w:lang w:val="en-US"/>
        </w:rPr>
      </w:pPr>
      <w:bookmarkStart w:id="60" w:name="_Ref61182927"/>
      <w:r w:rsidRPr="00B51732">
        <w:rPr>
          <w:b/>
          <w:lang w:val="en-US"/>
        </w:rPr>
        <w:t xml:space="preserve">Table </w:t>
      </w:r>
      <w:bookmarkEnd w:id="58"/>
      <w:r w:rsidR="00A23252">
        <w:rPr>
          <w:b/>
          <w:bCs/>
        </w:rPr>
        <w:fldChar w:fldCharType="begin"/>
      </w:r>
      <w:r w:rsidR="00A23252">
        <w:rPr>
          <w:b/>
        </w:rPr>
        <w:instrText xml:space="preserve"> STYLEREF 2 \s </w:instrText>
      </w:r>
      <w:r w:rsidR="00A23252">
        <w:rPr>
          <w:b/>
          <w:bCs/>
        </w:rPr>
        <w:fldChar w:fldCharType="separate"/>
      </w:r>
      <w:r w:rsidR="00626EB2">
        <w:rPr>
          <w:b/>
        </w:rPr>
        <w:t>4.5</w:t>
      </w:r>
      <w:r w:rsidR="00A23252">
        <w:rPr>
          <w:b/>
          <w:bCs/>
        </w:rPr>
        <w:fldChar w:fldCharType="end"/>
      </w:r>
      <w:r w:rsidR="00A23252" w:rsidRPr="00B51732">
        <w:rPr>
          <w:b/>
          <w:bCs/>
          <w:lang w:val="en-US"/>
        </w:rPr>
        <w:t>.</w:t>
      </w:r>
      <w:r w:rsidR="00A23252">
        <w:rPr>
          <w:b/>
          <w:bCs/>
        </w:rPr>
        <w:fldChar w:fldCharType="begin"/>
      </w:r>
      <w:r w:rsidR="00A23252">
        <w:rPr>
          <w:b/>
        </w:rPr>
        <w:instrText xml:space="preserve"> SEQ Table \* ARABIC \s 2 </w:instrText>
      </w:r>
      <w:r w:rsidR="00A23252">
        <w:rPr>
          <w:b/>
          <w:bCs/>
        </w:rPr>
        <w:fldChar w:fldCharType="separate"/>
      </w:r>
      <w:r w:rsidR="00626EB2">
        <w:rPr>
          <w:b/>
        </w:rPr>
        <w:t>5</w:t>
      </w:r>
      <w:r w:rsidR="00A23252">
        <w:rPr>
          <w:b/>
          <w:bCs/>
        </w:rPr>
        <w:fldChar w:fldCharType="end"/>
      </w:r>
      <w:bookmarkEnd w:id="59"/>
      <w:bookmarkEnd w:id="60"/>
      <w:r w:rsidR="009902A0" w:rsidRPr="00B51732">
        <w:rPr>
          <w:lang w:val="en-US"/>
        </w:rPr>
        <w:t>:</w:t>
      </w:r>
      <w:r w:rsidR="00C6195A" w:rsidRPr="00B51732">
        <w:rPr>
          <w:lang w:val="en-US"/>
        </w:rPr>
        <w:t xml:space="preserve"> </w:t>
      </w:r>
      <w:r w:rsidR="00C6195A" w:rsidRPr="0096342F">
        <w:rPr>
          <w:lang w:val="en-US"/>
        </w:rPr>
        <w:t>Temperature results.</w:t>
      </w:r>
    </w:p>
    <w:p w14:paraId="77D78E4F" w14:textId="5C9F0679" w:rsidR="004B5FED" w:rsidRDefault="00F42992" w:rsidP="00C6195A">
      <w:pPr>
        <w:rPr>
          <w:rFonts w:eastAsiaTheme="minorEastAsia"/>
          <w:lang w:val="en-US"/>
        </w:rPr>
      </w:pPr>
      <w:r w:rsidRPr="49329351">
        <w:rPr>
          <w:rFonts w:eastAsiaTheme="minorEastAsia"/>
          <w:lang w:val="en-US"/>
        </w:rPr>
        <w:t>It can be seen how in the cold case the requirement that the temperature is higher than 11</w:t>
      </w:r>
      <w:r w:rsidR="00C6195A" w:rsidRPr="54962637">
        <w:rPr>
          <w:lang w:val="en-US"/>
        </w:rPr>
        <w:t>°</w:t>
      </w:r>
      <w:r w:rsidR="00C6195A">
        <w:rPr>
          <w:lang w:val="en-US"/>
        </w:rPr>
        <w:t>C</w:t>
      </w:r>
      <w:r w:rsidRPr="49329351">
        <w:rPr>
          <w:rFonts w:eastAsiaTheme="minorEastAsia"/>
          <w:lang w:val="en-US"/>
        </w:rPr>
        <w:t xml:space="preserve"> is always met, while in the hot case the established 21</w:t>
      </w:r>
      <w:r w:rsidR="00C6195A" w:rsidRPr="54962637">
        <w:rPr>
          <w:lang w:val="en-US"/>
        </w:rPr>
        <w:t>°</w:t>
      </w:r>
      <w:r w:rsidR="00C6195A">
        <w:rPr>
          <w:lang w:val="en-US"/>
        </w:rPr>
        <w:t>C</w:t>
      </w:r>
      <w:r w:rsidRPr="49329351">
        <w:rPr>
          <w:rFonts w:eastAsiaTheme="minorEastAsia"/>
          <w:lang w:val="en-US"/>
        </w:rPr>
        <w:t xml:space="preserve"> are exceeded, so some action will have to be carried out </w:t>
      </w:r>
      <w:r w:rsidR="00894856" w:rsidRPr="49329351">
        <w:rPr>
          <w:rFonts w:eastAsiaTheme="minorEastAsia"/>
          <w:lang w:val="en-US"/>
        </w:rPr>
        <w:t>in order to place</w:t>
      </w:r>
      <w:r w:rsidRPr="49329351">
        <w:rPr>
          <w:rFonts w:eastAsiaTheme="minorEastAsia"/>
          <w:lang w:val="en-US"/>
        </w:rPr>
        <w:t xml:space="preserve"> that value within the allowed range. It must be considered that these values are for the worst of the conditions, while the temperature for average values is of 18</w:t>
      </w:r>
      <w:r w:rsidR="00C6195A" w:rsidRPr="54962637">
        <w:rPr>
          <w:lang w:val="en-US"/>
        </w:rPr>
        <w:t>°</w:t>
      </w:r>
      <w:r w:rsidR="00C6195A">
        <w:rPr>
          <w:lang w:val="en-US"/>
        </w:rPr>
        <w:t>C</w:t>
      </w:r>
      <w:r w:rsidRPr="49329351">
        <w:rPr>
          <w:rFonts w:eastAsiaTheme="minorEastAsia"/>
          <w:lang w:val="en-US"/>
        </w:rPr>
        <w:t>.</w:t>
      </w:r>
    </w:p>
    <w:p w14:paraId="6DC5776A" w14:textId="77777777" w:rsidR="008454B7" w:rsidRPr="004B5FED" w:rsidRDefault="008454B7" w:rsidP="00C6195A">
      <w:pPr>
        <w:rPr>
          <w:rFonts w:eastAsiaTheme="minorEastAsia"/>
          <w:lang w:val="en-US"/>
        </w:rPr>
      </w:pPr>
    </w:p>
    <w:p w14:paraId="487BB889" w14:textId="2B8F9167" w:rsidR="00DF1709" w:rsidRPr="001F67D3" w:rsidRDefault="001C1FAE" w:rsidP="003C623D">
      <w:pPr>
        <w:pStyle w:val="Ttulo3"/>
        <w:rPr>
          <w:lang w:val="en-US"/>
        </w:rPr>
      </w:pPr>
      <w:bookmarkStart w:id="61" w:name="_Toc61711456"/>
      <w:r w:rsidRPr="001F67D3">
        <w:rPr>
          <w:lang w:val="en-US"/>
        </w:rPr>
        <w:lastRenderedPageBreak/>
        <w:t>Solar</w:t>
      </w:r>
      <w:r w:rsidR="00DF1709" w:rsidRPr="001F67D3">
        <w:rPr>
          <w:lang w:val="en-US"/>
        </w:rPr>
        <w:t xml:space="preserve"> panels</w:t>
      </w:r>
      <w:r w:rsidR="005D5C63" w:rsidRPr="001F67D3">
        <w:rPr>
          <w:lang w:val="en-US"/>
        </w:rPr>
        <w:t xml:space="preserve"> heat balance solution</w:t>
      </w:r>
      <w:bookmarkEnd w:id="61"/>
    </w:p>
    <w:p w14:paraId="42860696" w14:textId="77777777" w:rsidR="008454B7" w:rsidRPr="008454B7" w:rsidRDefault="008454B7" w:rsidP="008454B7">
      <w:pPr>
        <w:rPr>
          <w:lang w:val="en-US"/>
        </w:rPr>
      </w:pPr>
    </w:p>
    <w:p w14:paraId="0F63C63B" w14:textId="110330D5" w:rsidR="00F472FA" w:rsidRDefault="00AB6447" w:rsidP="008454B7">
      <w:pPr>
        <w:rPr>
          <w:rFonts w:eastAsiaTheme="minorEastAsia"/>
          <w:lang w:val="en-US"/>
        </w:rPr>
      </w:pPr>
      <w:r>
        <w:rPr>
          <w:rFonts w:eastAsiaTheme="minorEastAsia"/>
          <w:lang w:val="en-US"/>
        </w:rPr>
        <w:t xml:space="preserve">At this point in </w:t>
      </w:r>
      <w:r w:rsidR="00873487" w:rsidRPr="49329351">
        <w:rPr>
          <w:rFonts w:eastAsiaTheme="minorEastAsia"/>
          <w:lang w:val="en-US"/>
        </w:rPr>
        <w:t xml:space="preserve">the </w:t>
      </w:r>
      <w:r>
        <w:rPr>
          <w:rFonts w:eastAsiaTheme="minorEastAsia"/>
          <w:lang w:val="en-US"/>
        </w:rPr>
        <w:t>analysis</w:t>
      </w:r>
      <w:r w:rsidR="00AF6ED0" w:rsidRPr="49329351">
        <w:rPr>
          <w:rFonts w:eastAsiaTheme="minorEastAsia"/>
          <w:lang w:val="en-US"/>
        </w:rPr>
        <w:t xml:space="preserve">, instead of </w:t>
      </w:r>
      <w:r w:rsidR="006730FF">
        <w:rPr>
          <w:rFonts w:eastAsiaTheme="minorEastAsia"/>
          <w:lang w:val="en-US"/>
        </w:rPr>
        <w:t>assuming</w:t>
      </w:r>
      <w:r w:rsidR="00AF6ED0" w:rsidRPr="49329351">
        <w:rPr>
          <w:rFonts w:eastAsiaTheme="minorEastAsia"/>
          <w:lang w:val="en-US"/>
        </w:rPr>
        <w:t xml:space="preserve"> that </w:t>
      </w:r>
      <w:r w:rsidR="003B38DA" w:rsidRPr="49329351">
        <w:rPr>
          <w:rFonts w:eastAsiaTheme="minorEastAsia"/>
          <w:lang w:val="en-US"/>
        </w:rPr>
        <w:t xml:space="preserve">the solar </w:t>
      </w:r>
      <w:r>
        <w:rPr>
          <w:rFonts w:eastAsiaTheme="minorEastAsia"/>
          <w:lang w:val="en-US"/>
        </w:rPr>
        <w:t>arrays</w:t>
      </w:r>
      <w:r w:rsidR="00883EC5" w:rsidRPr="49329351">
        <w:rPr>
          <w:rFonts w:eastAsiaTheme="minorEastAsia"/>
          <w:lang w:val="en-US"/>
        </w:rPr>
        <w:t xml:space="preserve"> will </w:t>
      </w:r>
      <w:r>
        <w:rPr>
          <w:rFonts w:eastAsiaTheme="minorEastAsia"/>
          <w:lang w:val="en-US"/>
        </w:rPr>
        <w:t xml:space="preserve">somehow </w:t>
      </w:r>
      <w:r w:rsidR="00883EC5" w:rsidRPr="49329351">
        <w:rPr>
          <w:rFonts w:eastAsiaTheme="minorEastAsia"/>
          <w:lang w:val="en-US"/>
        </w:rPr>
        <w:t xml:space="preserve">affect the </w:t>
      </w:r>
      <w:r>
        <w:rPr>
          <w:rFonts w:eastAsiaTheme="minorEastAsia"/>
          <w:lang w:val="en-US"/>
        </w:rPr>
        <w:t xml:space="preserve">average temperature of the </w:t>
      </w:r>
      <w:r w:rsidR="00883EC5" w:rsidRPr="49329351">
        <w:rPr>
          <w:rFonts w:eastAsiaTheme="minorEastAsia"/>
          <w:lang w:val="en-US"/>
        </w:rPr>
        <w:t>spacecraft</w:t>
      </w:r>
      <w:r w:rsidR="00A650CB">
        <w:rPr>
          <w:rFonts w:eastAsiaTheme="minorEastAsia"/>
          <w:lang w:val="en-US"/>
        </w:rPr>
        <w:t xml:space="preserve"> through heat conduction</w:t>
      </w:r>
      <w:r w:rsidR="00883EC5" w:rsidRPr="4A05021B">
        <w:rPr>
          <w:rFonts w:eastAsiaTheme="minorEastAsia"/>
          <w:lang w:val="en-US"/>
        </w:rPr>
        <w:t>,</w:t>
      </w:r>
      <w:r w:rsidR="00883EC5" w:rsidRPr="49329351">
        <w:rPr>
          <w:rFonts w:eastAsiaTheme="minorEastAsia"/>
          <w:lang w:val="en-US"/>
        </w:rPr>
        <w:t xml:space="preserve"> </w:t>
      </w:r>
      <w:r w:rsidR="00883EC5" w:rsidRPr="4A05021B">
        <w:rPr>
          <w:rFonts w:eastAsiaTheme="minorEastAsia"/>
          <w:lang w:val="en-US"/>
        </w:rPr>
        <w:t xml:space="preserve">a </w:t>
      </w:r>
      <w:r w:rsidR="006F417D">
        <w:rPr>
          <w:rFonts w:eastAsiaTheme="minorEastAsia"/>
          <w:lang w:val="en-US"/>
        </w:rPr>
        <w:t>preliminary</w:t>
      </w:r>
      <w:r w:rsidR="00883EC5" w:rsidRPr="49329351">
        <w:rPr>
          <w:rFonts w:eastAsiaTheme="minorEastAsia"/>
          <w:lang w:val="en-US"/>
        </w:rPr>
        <w:t xml:space="preserve"> proper selection of </w:t>
      </w:r>
      <w:r w:rsidR="008F6BE8" w:rsidRPr="49329351">
        <w:rPr>
          <w:rFonts w:eastAsiaTheme="minorEastAsia"/>
          <w:lang w:val="en-US"/>
        </w:rPr>
        <w:t xml:space="preserve">the </w:t>
      </w:r>
      <w:r w:rsidR="008F6BE8" w:rsidRPr="4A05021B">
        <w:rPr>
          <w:rFonts w:eastAsiaTheme="minorEastAsia"/>
          <w:lang w:val="en-US"/>
        </w:rPr>
        <w:t>hinge</w:t>
      </w:r>
      <w:r w:rsidR="008F6BE8" w:rsidRPr="49329351">
        <w:rPr>
          <w:rFonts w:eastAsiaTheme="minorEastAsia"/>
          <w:lang w:val="en-US"/>
        </w:rPr>
        <w:t xml:space="preserve"> that </w:t>
      </w:r>
      <w:r w:rsidR="000029C8">
        <w:rPr>
          <w:rFonts w:eastAsiaTheme="minorEastAsia"/>
          <w:lang w:val="en-US"/>
        </w:rPr>
        <w:t>attach</w:t>
      </w:r>
      <w:r w:rsidR="00883EC5" w:rsidRPr="49329351">
        <w:rPr>
          <w:rFonts w:eastAsiaTheme="minorEastAsia"/>
          <w:lang w:val="en-US"/>
        </w:rPr>
        <w:t xml:space="preserve"> the </w:t>
      </w:r>
      <w:r w:rsidR="000029C8">
        <w:rPr>
          <w:rFonts w:eastAsiaTheme="minorEastAsia"/>
          <w:lang w:val="en-US"/>
        </w:rPr>
        <w:t>arrays</w:t>
      </w:r>
      <w:r w:rsidR="00883EC5" w:rsidRPr="49329351">
        <w:rPr>
          <w:rFonts w:eastAsiaTheme="minorEastAsia"/>
          <w:lang w:val="en-US"/>
        </w:rPr>
        <w:t xml:space="preserve"> to the main structure</w:t>
      </w:r>
      <w:r w:rsidR="00FD4B85">
        <w:rPr>
          <w:rFonts w:eastAsiaTheme="minorEastAsia"/>
          <w:lang w:val="en-US"/>
        </w:rPr>
        <w:t xml:space="preserve"> </w:t>
      </w:r>
      <w:r w:rsidR="006F417D">
        <w:rPr>
          <w:rFonts w:eastAsiaTheme="minorEastAsia"/>
          <w:lang w:val="en-US"/>
        </w:rPr>
        <w:t>has been made</w:t>
      </w:r>
      <w:r w:rsidR="00FD4B85">
        <w:rPr>
          <w:rFonts w:eastAsiaTheme="minorEastAsia"/>
          <w:lang w:val="en-US"/>
        </w:rPr>
        <w:t xml:space="preserve"> to prevent this </w:t>
      </w:r>
      <w:r w:rsidR="00F815F9">
        <w:rPr>
          <w:rFonts w:eastAsiaTheme="minorEastAsia"/>
          <w:lang w:val="en-US"/>
        </w:rPr>
        <w:t xml:space="preserve">same </w:t>
      </w:r>
      <w:r w:rsidR="004C23C5">
        <w:rPr>
          <w:rFonts w:eastAsiaTheme="minorEastAsia"/>
          <w:lang w:val="en-US"/>
        </w:rPr>
        <w:t>phenomenon</w:t>
      </w:r>
      <w:r w:rsidR="00BD5045" w:rsidRPr="4A05021B">
        <w:rPr>
          <w:rFonts w:eastAsiaTheme="minorEastAsia"/>
          <w:lang w:val="en-US"/>
        </w:rPr>
        <w:t>.</w:t>
      </w:r>
      <w:r w:rsidR="00BD5045" w:rsidRPr="49329351">
        <w:rPr>
          <w:rFonts w:eastAsiaTheme="minorEastAsia"/>
          <w:lang w:val="en-US"/>
        </w:rPr>
        <w:t xml:space="preserve"> </w:t>
      </w:r>
    </w:p>
    <w:p w14:paraId="0EC80CFB" w14:textId="43E337EC" w:rsidR="005D5C63" w:rsidRDefault="00B554D9" w:rsidP="00C6195A">
      <w:pPr>
        <w:rPr>
          <w:rFonts w:eastAsiaTheme="minorEastAsia"/>
          <w:lang w:val="en-US"/>
        </w:rPr>
      </w:pPr>
      <w:r w:rsidRPr="731096A2">
        <w:rPr>
          <w:rFonts w:eastAsiaTheme="minorEastAsia"/>
          <w:lang w:val="en-US"/>
        </w:rPr>
        <w:t>The</w:t>
      </w:r>
      <w:r w:rsidR="5CA71DFD" w:rsidRPr="731096A2">
        <w:rPr>
          <w:rFonts w:eastAsiaTheme="minorEastAsia"/>
          <w:lang w:val="en-US"/>
        </w:rPr>
        <w:t xml:space="preserve"> study </w:t>
      </w:r>
      <w:r w:rsidRPr="731096A2">
        <w:rPr>
          <w:rFonts w:eastAsiaTheme="minorEastAsia"/>
          <w:lang w:val="en-US"/>
        </w:rPr>
        <w:t xml:space="preserve">on which the latter </w:t>
      </w:r>
      <w:r w:rsidR="00846894" w:rsidRPr="731096A2">
        <w:rPr>
          <w:rFonts w:eastAsiaTheme="minorEastAsia"/>
          <w:lang w:val="en-US"/>
        </w:rPr>
        <w:t>decision</w:t>
      </w:r>
      <w:r w:rsidR="0017098C" w:rsidRPr="731096A2">
        <w:rPr>
          <w:rFonts w:eastAsiaTheme="minorEastAsia"/>
          <w:lang w:val="en-US"/>
        </w:rPr>
        <w:t xml:space="preserve"> has been </w:t>
      </w:r>
      <w:r w:rsidR="00846894" w:rsidRPr="731096A2">
        <w:rPr>
          <w:rFonts w:eastAsiaTheme="minorEastAsia"/>
          <w:lang w:val="en-US"/>
        </w:rPr>
        <w:t>based</w:t>
      </w:r>
      <w:r w:rsidR="0017098C" w:rsidRPr="731096A2">
        <w:rPr>
          <w:rFonts w:eastAsiaTheme="minorEastAsia"/>
          <w:lang w:val="en-US"/>
        </w:rPr>
        <w:t xml:space="preserve"> </w:t>
      </w:r>
      <w:sdt>
        <w:sdtPr>
          <w:rPr>
            <w:lang w:val="en-US"/>
          </w:rPr>
          <w:id w:val="1104463894"/>
          <w:placeholder>
            <w:docPart w:val="3FCEB8DAE72B4241B51BBE99D7DDF2E0"/>
          </w:placeholder>
          <w:citation/>
        </w:sdtPr>
        <w:sdtEndPr/>
        <w:sdtContent>
          <w:r w:rsidR="00EC5A3F">
            <w:rPr>
              <w:lang w:val="en-US"/>
            </w:rPr>
            <w:fldChar w:fldCharType="begin"/>
          </w:r>
          <w:r w:rsidR="00EC5A3F">
            <w:rPr>
              <w:lang w:val="gl-ES"/>
            </w:rPr>
            <w:instrText xml:space="preserve"> CITATION Nai18 \l 1110 </w:instrText>
          </w:r>
          <w:r w:rsidR="00EC5A3F">
            <w:rPr>
              <w:lang w:val="en-US"/>
            </w:rPr>
            <w:fldChar w:fldCharType="separate"/>
          </w:r>
          <w:r w:rsidR="00626EB2" w:rsidRPr="00626EB2">
            <w:rPr>
              <w:noProof/>
              <w:lang w:val="gl-ES"/>
            </w:rPr>
            <w:t>(Naimat, 2018)</w:t>
          </w:r>
          <w:r w:rsidR="00EC5A3F">
            <w:rPr>
              <w:lang w:val="en-US"/>
            </w:rPr>
            <w:fldChar w:fldCharType="end"/>
          </w:r>
        </w:sdtContent>
      </w:sdt>
      <w:r w:rsidR="5CA71DFD" w:rsidRPr="49329351">
        <w:rPr>
          <w:rFonts w:eastAsiaTheme="minorEastAsia"/>
          <w:lang w:val="en-US"/>
        </w:rPr>
        <w:t xml:space="preserve"> analyzes </w:t>
      </w:r>
      <w:r w:rsidR="4F8C6429" w:rsidRPr="49329351">
        <w:rPr>
          <w:rFonts w:eastAsiaTheme="minorEastAsia"/>
          <w:lang w:val="en-US"/>
        </w:rPr>
        <w:t>the thermal effects of</w:t>
      </w:r>
      <w:r w:rsidR="7C0435B2" w:rsidRPr="49329351">
        <w:rPr>
          <w:rFonts w:eastAsiaTheme="minorEastAsia"/>
          <w:lang w:val="en-US"/>
        </w:rPr>
        <w:t xml:space="preserve"> large variations in solar panels’ temperatur</w:t>
      </w:r>
      <w:r w:rsidR="2E92673F" w:rsidRPr="49329351">
        <w:rPr>
          <w:rFonts w:eastAsiaTheme="minorEastAsia"/>
          <w:lang w:val="en-US"/>
        </w:rPr>
        <w:t>e</w:t>
      </w:r>
      <w:r w:rsidR="00846894" w:rsidRPr="731096A2">
        <w:rPr>
          <w:rFonts w:eastAsiaTheme="minorEastAsia"/>
          <w:lang w:val="en-US"/>
        </w:rPr>
        <w:t xml:space="preserve"> </w:t>
      </w:r>
      <w:r w:rsidR="5CA71DFD" w:rsidRPr="731096A2">
        <w:rPr>
          <w:rFonts w:eastAsiaTheme="minorEastAsia"/>
          <w:lang w:val="en-US"/>
        </w:rPr>
        <w:t xml:space="preserve">for different hinge materials </w:t>
      </w:r>
      <w:r w:rsidR="7C0435B2" w:rsidRPr="731096A2">
        <w:rPr>
          <w:rFonts w:eastAsiaTheme="minorEastAsia"/>
          <w:lang w:val="en-US"/>
        </w:rPr>
        <w:t xml:space="preserve">collected in </w:t>
      </w:r>
      <w:r w:rsidR="00422D59" w:rsidRPr="00422D59">
        <w:rPr>
          <w:rFonts w:eastAsiaTheme="minorEastAsia"/>
          <w:lang w:val="en-US"/>
        </w:rPr>
        <w:fldChar w:fldCharType="begin"/>
      </w:r>
      <w:r w:rsidR="00422D59" w:rsidRPr="00422D59">
        <w:rPr>
          <w:rFonts w:eastAsiaTheme="minorEastAsia"/>
          <w:lang w:val="en-US"/>
        </w:rPr>
        <w:instrText xml:space="preserve"> REF _Ref61089827 \h  \* MERGEFORMAT </w:instrText>
      </w:r>
      <w:r w:rsidR="00422D59" w:rsidRPr="00422D59">
        <w:rPr>
          <w:rFonts w:eastAsiaTheme="minorEastAsia"/>
          <w:lang w:val="en-US"/>
        </w:rPr>
      </w:r>
      <w:r w:rsidR="00422D59" w:rsidRPr="00422D59">
        <w:rPr>
          <w:rFonts w:eastAsiaTheme="minorEastAsia"/>
          <w:lang w:val="en-US"/>
        </w:rPr>
        <w:fldChar w:fldCharType="separate"/>
      </w:r>
      <w:r w:rsidR="00626EB2" w:rsidRPr="00626EB2">
        <w:rPr>
          <w:lang w:val="en-US"/>
        </w:rPr>
        <w:t xml:space="preserve">Table </w:t>
      </w:r>
      <w:r w:rsidR="00626EB2" w:rsidRPr="00626EB2">
        <w:rPr>
          <w:noProof/>
          <w:lang w:val="en-US"/>
        </w:rPr>
        <w:t>4.5.6</w:t>
      </w:r>
      <w:r w:rsidR="00422D59" w:rsidRPr="00422D59">
        <w:rPr>
          <w:rFonts w:eastAsiaTheme="minorEastAsia"/>
          <w:lang w:val="en-US"/>
        </w:rPr>
        <w:fldChar w:fldCharType="end"/>
      </w:r>
      <w:r w:rsidR="4F8C6429" w:rsidRPr="731096A2">
        <w:rPr>
          <w:rFonts w:eastAsiaTheme="minorEastAsia"/>
          <w:lang w:val="en-US"/>
        </w:rPr>
        <w:t>.</w:t>
      </w:r>
    </w:p>
    <w:p w14:paraId="38D0942E" w14:textId="72C4D479" w:rsidR="008454B7" w:rsidRPr="0096342F" w:rsidRDefault="4F48077E" w:rsidP="0096342F">
      <w:pPr>
        <w:jc w:val="center"/>
        <w:rPr>
          <w:rFonts w:eastAsiaTheme="minorEastAsia"/>
          <w:lang w:val="en-US"/>
        </w:rPr>
      </w:pPr>
      <w:r>
        <w:rPr>
          <w:noProof/>
        </w:rPr>
        <w:drawing>
          <wp:inline distT="0" distB="0" distL="0" distR="0" wp14:anchorId="0B008A9C" wp14:editId="04182ACF">
            <wp:extent cx="4645494" cy="1412240"/>
            <wp:effectExtent l="0" t="0" r="3175" b="0"/>
            <wp:docPr id="670441193" name="Imaxe 126368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xe 126368322"/>
                    <pic:cNvPicPr/>
                  </pic:nvPicPr>
                  <pic:blipFill rotWithShape="1">
                    <a:blip r:embed="rId40">
                      <a:extLst>
                        <a:ext uri="{28A0092B-C50C-407E-A947-70E740481C1C}">
                          <a14:useLocalDpi xmlns:a14="http://schemas.microsoft.com/office/drawing/2010/main" val="0"/>
                        </a:ext>
                      </a:extLst>
                    </a:blip>
                    <a:srcRect b="4055"/>
                    <a:stretch/>
                  </pic:blipFill>
                  <pic:spPr bwMode="auto">
                    <a:xfrm>
                      <a:off x="0" y="0"/>
                      <a:ext cx="4653514" cy="1414678"/>
                    </a:xfrm>
                    <a:prstGeom prst="rect">
                      <a:avLst/>
                    </a:prstGeom>
                    <a:ln>
                      <a:noFill/>
                    </a:ln>
                    <a:extLst>
                      <a:ext uri="{53640926-AAD7-44D8-BBD7-CCE9431645EC}">
                        <a14:shadowObscured xmlns:a14="http://schemas.microsoft.com/office/drawing/2010/main"/>
                      </a:ext>
                    </a:extLst>
                  </pic:spPr>
                </pic:pic>
              </a:graphicData>
            </a:graphic>
          </wp:inline>
        </w:drawing>
      </w:r>
      <w:bookmarkStart w:id="62" w:name="_Ref61017131"/>
    </w:p>
    <w:p w14:paraId="042E1798" w14:textId="78C18D58" w:rsidR="00F50357" w:rsidRPr="00422D59" w:rsidRDefault="00F50357" w:rsidP="00F50357">
      <w:pPr>
        <w:pStyle w:val="Descripcin"/>
        <w:jc w:val="center"/>
        <w:rPr>
          <w:lang w:val="en-US"/>
        </w:rPr>
      </w:pPr>
      <w:bookmarkStart w:id="63" w:name="_Ref61089827"/>
      <w:bookmarkEnd w:id="62"/>
      <w:r w:rsidRPr="004F6098">
        <w:rPr>
          <w:b/>
          <w:lang w:val="en-US"/>
        </w:rPr>
        <w:t xml:space="preserve">Table </w:t>
      </w:r>
      <w:r w:rsidRPr="004F6098">
        <w:rPr>
          <w:b/>
          <w:lang w:val="en-US"/>
        </w:rPr>
        <w:fldChar w:fldCharType="begin"/>
      </w:r>
      <w:r w:rsidRPr="004F6098">
        <w:rPr>
          <w:b/>
          <w:lang w:val="en-US"/>
        </w:rPr>
        <w:instrText xml:space="preserve"> STYLEREF 2 \s </w:instrText>
      </w:r>
      <w:r w:rsidRPr="004F6098">
        <w:rPr>
          <w:b/>
          <w:lang w:val="en-US"/>
        </w:rPr>
        <w:fldChar w:fldCharType="separate"/>
      </w:r>
      <w:r w:rsidR="00626EB2">
        <w:rPr>
          <w:b/>
          <w:noProof/>
          <w:lang w:val="en-US"/>
        </w:rPr>
        <w:t>4.5</w:t>
      </w:r>
      <w:r w:rsidRPr="004F6098">
        <w:rPr>
          <w:b/>
          <w:lang w:val="en-US"/>
        </w:rPr>
        <w:fldChar w:fldCharType="end"/>
      </w:r>
      <w:r w:rsidRPr="004F6098">
        <w:rPr>
          <w:b/>
          <w:lang w:val="en-US"/>
        </w:rPr>
        <w:t>.</w:t>
      </w:r>
      <w:r w:rsidRPr="004F6098">
        <w:rPr>
          <w:b/>
          <w:lang w:val="en-US"/>
        </w:rPr>
        <w:fldChar w:fldCharType="begin"/>
      </w:r>
      <w:r>
        <w:rPr>
          <w:b/>
          <w:lang w:val="en-US"/>
        </w:rPr>
        <w:instrText xml:space="preserve"> SEQ Table \* ARABIC \s 2 </w:instrText>
      </w:r>
      <w:r w:rsidRPr="004F6098">
        <w:rPr>
          <w:b/>
          <w:lang w:val="en-US"/>
        </w:rPr>
        <w:fldChar w:fldCharType="separate"/>
      </w:r>
      <w:r w:rsidR="00626EB2">
        <w:rPr>
          <w:b/>
          <w:noProof/>
          <w:lang w:val="en-US"/>
        </w:rPr>
        <w:t>6</w:t>
      </w:r>
      <w:r w:rsidRPr="004F6098">
        <w:rPr>
          <w:b/>
          <w:lang w:val="en-US"/>
        </w:rPr>
        <w:fldChar w:fldCharType="end"/>
      </w:r>
      <w:bookmarkEnd w:id="63"/>
      <w:r w:rsidRPr="004229A8">
        <w:rPr>
          <w:lang w:val="en-US"/>
        </w:rPr>
        <w:t xml:space="preserve">: </w:t>
      </w:r>
      <w:r>
        <w:rPr>
          <w:rFonts w:ascii="Cambria" w:eastAsia="Calibri" w:hAnsi="Cambria" w:cs="Arial"/>
          <w:lang w:val="en-US"/>
        </w:rPr>
        <w:t xml:space="preserve">Properties of the materials analyzed in the referenced study. </w:t>
      </w:r>
      <w:sdt>
        <w:sdtPr>
          <w:rPr>
            <w:rFonts w:ascii="Cambria" w:eastAsia="Calibri" w:hAnsi="Cambria" w:cs="Arial"/>
            <w:i w:val="0"/>
            <w:iCs w:val="0"/>
            <w:lang w:val="en-US"/>
          </w:rPr>
          <w:id w:val="-210416999"/>
          <w:citation/>
        </w:sdtPr>
        <w:sdtEndPr/>
        <w:sdtContent>
          <w:r>
            <w:rPr>
              <w:rFonts w:ascii="Cambria" w:eastAsia="Calibri" w:hAnsi="Cambria" w:cs="Arial"/>
              <w:i w:val="0"/>
              <w:iCs w:val="0"/>
              <w:lang w:val="en-US"/>
            </w:rPr>
            <w:fldChar w:fldCharType="begin"/>
          </w:r>
          <w:r>
            <w:rPr>
              <w:rFonts w:ascii="Cambria" w:eastAsia="Calibri" w:hAnsi="Cambria" w:cs="Arial"/>
              <w:lang w:val="gl-ES"/>
            </w:rPr>
            <w:instrText xml:space="preserve"> CITATION Nai18 \l 1110 </w:instrText>
          </w:r>
          <w:r>
            <w:rPr>
              <w:rFonts w:ascii="Cambria" w:eastAsia="Calibri" w:hAnsi="Cambria" w:cs="Arial"/>
              <w:i w:val="0"/>
              <w:iCs w:val="0"/>
              <w:lang w:val="en-US"/>
            </w:rPr>
            <w:fldChar w:fldCharType="separate"/>
          </w:r>
          <w:r w:rsidR="00626EB2" w:rsidRPr="00626EB2">
            <w:rPr>
              <w:rFonts w:ascii="Cambria" w:eastAsia="Calibri" w:hAnsi="Cambria" w:cs="Arial"/>
              <w:noProof/>
              <w:lang w:val="gl-ES"/>
            </w:rPr>
            <w:t>(Naimat, 2018)</w:t>
          </w:r>
          <w:r>
            <w:rPr>
              <w:rFonts w:ascii="Cambria" w:eastAsia="Calibri" w:hAnsi="Cambria" w:cs="Arial"/>
              <w:i w:val="0"/>
              <w:iCs w:val="0"/>
              <w:lang w:val="en-US"/>
            </w:rPr>
            <w:fldChar w:fldCharType="end"/>
          </w:r>
        </w:sdtContent>
      </w:sdt>
    </w:p>
    <w:p w14:paraId="5C1519AC" w14:textId="6AD86E0E" w:rsidR="003A089E" w:rsidRDefault="0018534E" w:rsidP="004C23C5">
      <w:pPr>
        <w:rPr>
          <w:rFonts w:eastAsiaTheme="minorEastAsia"/>
          <w:lang w:val="en-US"/>
        </w:rPr>
      </w:pPr>
      <w:r w:rsidRPr="49329351">
        <w:rPr>
          <w:rFonts w:eastAsiaTheme="minorEastAsia"/>
          <w:lang w:val="en-US"/>
        </w:rPr>
        <w:t>It has been prove</w:t>
      </w:r>
      <w:r w:rsidR="3A279759" w:rsidRPr="49329351">
        <w:rPr>
          <w:rFonts w:eastAsiaTheme="minorEastAsia"/>
          <w:lang w:val="en-US"/>
        </w:rPr>
        <w:t>n</w:t>
      </w:r>
      <w:r w:rsidRPr="49329351">
        <w:rPr>
          <w:rFonts w:eastAsiaTheme="minorEastAsia"/>
          <w:lang w:val="en-US"/>
        </w:rPr>
        <w:t xml:space="preserve"> that for materials with low conductivit</w:t>
      </w:r>
      <w:r w:rsidR="00AA1C23" w:rsidRPr="49329351">
        <w:rPr>
          <w:rFonts w:eastAsiaTheme="minorEastAsia"/>
          <w:lang w:val="en-US"/>
        </w:rPr>
        <w:t>y</w:t>
      </w:r>
      <w:r w:rsidRPr="49329351">
        <w:rPr>
          <w:rFonts w:eastAsiaTheme="minorEastAsia"/>
          <w:lang w:val="en-US"/>
        </w:rPr>
        <w:t xml:space="preserve">, the </w:t>
      </w:r>
      <w:r w:rsidR="004B4B01" w:rsidRPr="49329351">
        <w:rPr>
          <w:rFonts w:eastAsiaTheme="minorEastAsia"/>
          <w:lang w:val="en-US"/>
        </w:rPr>
        <w:t xml:space="preserve">spacecraft’s temperature remains practically </w:t>
      </w:r>
      <w:r w:rsidR="008A70E3" w:rsidRPr="49329351">
        <w:rPr>
          <w:rFonts w:eastAsiaTheme="minorEastAsia"/>
          <w:lang w:val="en-US"/>
        </w:rPr>
        <w:t xml:space="preserve">constant, while materials with higher </w:t>
      </w:r>
      <w:r w:rsidR="003A089E" w:rsidRPr="49329351">
        <w:rPr>
          <w:rFonts w:eastAsiaTheme="minorEastAsia"/>
          <w:lang w:val="en-US"/>
        </w:rPr>
        <w:t xml:space="preserve">thermal conductivities could have important effects on the thermal </w:t>
      </w:r>
      <w:r w:rsidR="00B7735B">
        <w:rPr>
          <w:rFonts w:eastAsiaTheme="minorEastAsia"/>
          <w:lang w:val="en-US"/>
        </w:rPr>
        <w:t>equilibrium point</w:t>
      </w:r>
      <w:r w:rsidR="003A089E" w:rsidRPr="49329351">
        <w:rPr>
          <w:rFonts w:eastAsiaTheme="minorEastAsia"/>
          <w:lang w:val="en-US"/>
        </w:rPr>
        <w:t xml:space="preserve"> of the main body. </w:t>
      </w:r>
      <w:r w:rsidR="003A089E" w:rsidRPr="0096342F">
        <w:rPr>
          <w:rFonts w:eastAsiaTheme="minorEastAsia"/>
          <w:lang w:val="en-US"/>
        </w:rPr>
        <w:t xml:space="preserve">In </w:t>
      </w:r>
      <w:r w:rsidR="0087423E" w:rsidRPr="0087423E">
        <w:fldChar w:fldCharType="begin"/>
      </w:r>
      <w:r w:rsidR="0087423E" w:rsidRPr="0087423E">
        <w:rPr>
          <w:lang w:val="en-US"/>
        </w:rPr>
        <w:instrText xml:space="preserve"> REF _Ref61175950 \h  \* MERGEFORMAT </w:instrText>
      </w:r>
      <w:r w:rsidR="0087423E" w:rsidRPr="0087423E">
        <w:fldChar w:fldCharType="separate"/>
      </w:r>
      <w:r w:rsidR="00626EB2" w:rsidRPr="00626EB2">
        <w:rPr>
          <w:lang w:val="en-US"/>
        </w:rPr>
        <w:t>Figure 4.5.5</w:t>
      </w:r>
      <w:r w:rsidR="0087423E" w:rsidRPr="0087423E">
        <w:fldChar w:fldCharType="end"/>
      </w:r>
      <w:r w:rsidR="00303284" w:rsidRPr="49329351">
        <w:rPr>
          <w:rFonts w:eastAsiaTheme="minorEastAsia"/>
          <w:lang w:val="en-US"/>
        </w:rPr>
        <w:t xml:space="preserve"> </w:t>
      </w:r>
      <w:r w:rsidR="002C3C40" w:rsidRPr="49329351">
        <w:rPr>
          <w:rFonts w:eastAsiaTheme="minorEastAsia"/>
          <w:lang w:val="en-US"/>
        </w:rPr>
        <w:t>it can be seen the temperature distribution between a solar panel and the main body of a spacecraft when it is exposed to large thermal variations</w:t>
      </w:r>
      <w:r w:rsidR="007C7DE8" w:rsidRPr="49329351">
        <w:rPr>
          <w:rFonts w:eastAsiaTheme="minorEastAsia"/>
          <w:lang w:val="en-US"/>
        </w:rPr>
        <w:t xml:space="preserve">. </w:t>
      </w:r>
    </w:p>
    <w:p w14:paraId="71BDCBF7" w14:textId="1C771127" w:rsidR="0087423E" w:rsidRDefault="0087423E" w:rsidP="0087423E">
      <w:pPr>
        <w:rPr>
          <w:rFonts w:eastAsiaTheme="minorEastAsia"/>
          <w:lang w:val="en-US"/>
        </w:rPr>
      </w:pPr>
      <w:r>
        <w:rPr>
          <w:noProof/>
        </w:rPr>
        <w:drawing>
          <wp:inline distT="0" distB="0" distL="0" distR="0" wp14:anchorId="1ED9CCBA" wp14:editId="38DFE74C">
            <wp:extent cx="5731510" cy="1940560"/>
            <wp:effectExtent l="0" t="0" r="2540" b="2540"/>
            <wp:docPr id="59" name="Imax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xe 59"/>
                    <pic:cNvPicPr/>
                  </pic:nvPicPr>
                  <pic:blipFill>
                    <a:blip r:embed="rId41">
                      <a:extLst>
                        <a:ext uri="{28A0092B-C50C-407E-A947-70E740481C1C}">
                          <a14:useLocalDpi xmlns:a14="http://schemas.microsoft.com/office/drawing/2010/main" val="0"/>
                        </a:ext>
                      </a:extLst>
                    </a:blip>
                    <a:stretch>
                      <a:fillRect/>
                    </a:stretch>
                  </pic:blipFill>
                  <pic:spPr>
                    <a:xfrm>
                      <a:off x="0" y="0"/>
                      <a:ext cx="5731510" cy="1940560"/>
                    </a:xfrm>
                    <a:prstGeom prst="rect">
                      <a:avLst/>
                    </a:prstGeom>
                  </pic:spPr>
                </pic:pic>
              </a:graphicData>
            </a:graphic>
          </wp:inline>
        </w:drawing>
      </w:r>
    </w:p>
    <w:p w14:paraId="465B8E7E" w14:textId="265A2239" w:rsidR="0087423E" w:rsidRDefault="0087423E" w:rsidP="0087423E">
      <w:pPr>
        <w:jc w:val="center"/>
        <w:rPr>
          <w:rFonts w:eastAsiaTheme="minorEastAsia"/>
          <w:lang w:val="en-US"/>
        </w:rPr>
      </w:pPr>
      <w:bookmarkStart w:id="64" w:name="_Ref61017295"/>
      <w:bookmarkStart w:id="65" w:name="_Ref61175950"/>
      <w:r w:rsidRPr="00422D59">
        <w:rPr>
          <w:b/>
          <w:i/>
          <w:color w:val="44546A" w:themeColor="text2"/>
          <w:sz w:val="18"/>
          <w:szCs w:val="18"/>
          <w:lang w:val="en-US"/>
        </w:rPr>
        <w:t xml:space="preserve">Figure </w:t>
      </w:r>
      <w:bookmarkEnd w:id="64"/>
      <w:r>
        <w:rPr>
          <w:b/>
          <w:bCs/>
          <w:i/>
          <w:iCs/>
          <w:color w:val="44546A" w:themeColor="text2"/>
          <w:sz w:val="18"/>
          <w:szCs w:val="18"/>
          <w:lang w:val="en-US"/>
        </w:rPr>
        <w:fldChar w:fldCharType="begin"/>
      </w:r>
      <w:r>
        <w:rPr>
          <w:b/>
          <w:bCs/>
          <w:i/>
          <w:iCs/>
          <w:color w:val="44546A" w:themeColor="text2"/>
          <w:sz w:val="18"/>
          <w:szCs w:val="18"/>
          <w:lang w:val="en-US"/>
        </w:rPr>
        <w:instrText xml:space="preserve"> STYLEREF 2 \s </w:instrText>
      </w:r>
      <w:r>
        <w:rPr>
          <w:b/>
          <w:bCs/>
          <w:i/>
          <w:iCs/>
          <w:color w:val="44546A" w:themeColor="text2"/>
          <w:sz w:val="18"/>
          <w:szCs w:val="18"/>
          <w:lang w:val="en-US"/>
        </w:rPr>
        <w:fldChar w:fldCharType="separate"/>
      </w:r>
      <w:r w:rsidR="00626EB2">
        <w:rPr>
          <w:b/>
          <w:bCs/>
          <w:i/>
          <w:iCs/>
          <w:noProof/>
          <w:color w:val="44546A" w:themeColor="text2"/>
          <w:sz w:val="18"/>
          <w:szCs w:val="18"/>
          <w:lang w:val="en-US"/>
        </w:rPr>
        <w:t>4.5</w:t>
      </w:r>
      <w:r>
        <w:rPr>
          <w:b/>
          <w:bCs/>
          <w:i/>
          <w:iCs/>
          <w:color w:val="44546A" w:themeColor="text2"/>
          <w:sz w:val="18"/>
          <w:szCs w:val="18"/>
          <w:lang w:val="en-US"/>
        </w:rPr>
        <w:fldChar w:fldCharType="end"/>
      </w:r>
      <w:r>
        <w:rPr>
          <w:b/>
          <w:bCs/>
          <w:i/>
          <w:iCs/>
          <w:color w:val="44546A" w:themeColor="text2"/>
          <w:sz w:val="18"/>
          <w:szCs w:val="18"/>
          <w:lang w:val="en-US"/>
        </w:rPr>
        <w:t>.</w:t>
      </w:r>
      <w:r>
        <w:rPr>
          <w:b/>
          <w:bCs/>
          <w:i/>
          <w:iCs/>
          <w:color w:val="44546A" w:themeColor="text2"/>
          <w:sz w:val="18"/>
          <w:szCs w:val="18"/>
          <w:lang w:val="en-US"/>
        </w:rPr>
        <w:fldChar w:fldCharType="begin"/>
      </w:r>
      <w:r>
        <w:rPr>
          <w:b/>
          <w:bCs/>
          <w:i/>
          <w:iCs/>
          <w:color w:val="44546A" w:themeColor="text2"/>
          <w:sz w:val="18"/>
          <w:szCs w:val="18"/>
          <w:lang w:val="en-US"/>
        </w:rPr>
        <w:instrText xml:space="preserve"> SEQ Figure \* ARABIC \s 2 </w:instrText>
      </w:r>
      <w:r>
        <w:rPr>
          <w:b/>
          <w:bCs/>
          <w:i/>
          <w:iCs/>
          <w:color w:val="44546A" w:themeColor="text2"/>
          <w:sz w:val="18"/>
          <w:szCs w:val="18"/>
          <w:lang w:val="en-US"/>
        </w:rPr>
        <w:fldChar w:fldCharType="separate"/>
      </w:r>
      <w:r w:rsidR="00626EB2">
        <w:rPr>
          <w:b/>
          <w:bCs/>
          <w:i/>
          <w:iCs/>
          <w:noProof/>
          <w:color w:val="44546A" w:themeColor="text2"/>
          <w:sz w:val="18"/>
          <w:szCs w:val="18"/>
          <w:lang w:val="en-US"/>
        </w:rPr>
        <w:t>5</w:t>
      </w:r>
      <w:r>
        <w:rPr>
          <w:b/>
          <w:bCs/>
          <w:i/>
          <w:iCs/>
          <w:color w:val="44546A" w:themeColor="text2"/>
          <w:sz w:val="18"/>
          <w:szCs w:val="18"/>
          <w:lang w:val="en-US"/>
        </w:rPr>
        <w:fldChar w:fldCharType="end"/>
      </w:r>
      <w:bookmarkEnd w:id="65"/>
      <w:r>
        <w:rPr>
          <w:i/>
          <w:iCs/>
          <w:color w:val="44546A" w:themeColor="text2"/>
          <w:sz w:val="18"/>
          <w:szCs w:val="18"/>
          <w:lang w:val="en-US"/>
        </w:rPr>
        <w:t>:</w:t>
      </w:r>
      <w:r w:rsidR="7AEC848A" w:rsidRPr="7E514079">
        <w:rPr>
          <w:i/>
          <w:iCs/>
          <w:color w:val="44546A" w:themeColor="text2"/>
          <w:sz w:val="18"/>
          <w:szCs w:val="18"/>
          <w:lang w:val="en-US"/>
        </w:rPr>
        <w:t xml:space="preserve"> </w:t>
      </w:r>
      <w:r>
        <w:rPr>
          <w:i/>
          <w:color w:val="44546A" w:themeColor="text2"/>
          <w:sz w:val="18"/>
          <w:szCs w:val="18"/>
          <w:lang w:val="en-US"/>
        </w:rPr>
        <w:t>Temperature distribution with aluminum hinges (left) and titanium hinges (right).</w:t>
      </w:r>
    </w:p>
    <w:p w14:paraId="2004A47A" w14:textId="52BAAFF4" w:rsidR="00216006" w:rsidRPr="00EA3E7C" w:rsidRDefault="00484767" w:rsidP="0087423E">
      <w:pPr>
        <w:rPr>
          <w:rFonts w:eastAsiaTheme="minorEastAsia"/>
          <w:lang w:val="en-US"/>
        </w:rPr>
      </w:pPr>
      <w:r w:rsidRPr="49329351">
        <w:rPr>
          <w:rFonts w:eastAsiaTheme="minorEastAsia"/>
          <w:lang w:val="en-US"/>
        </w:rPr>
        <w:t xml:space="preserve">It </w:t>
      </w:r>
      <w:r w:rsidR="4A9A4000" w:rsidRPr="49329351">
        <w:rPr>
          <w:rFonts w:eastAsiaTheme="minorEastAsia"/>
          <w:lang w:val="en-US"/>
        </w:rPr>
        <w:t>has been</w:t>
      </w:r>
      <w:r w:rsidRPr="49329351">
        <w:rPr>
          <w:rFonts w:eastAsiaTheme="minorEastAsia"/>
          <w:lang w:val="en-US"/>
        </w:rPr>
        <w:t xml:space="preserve"> proven that when trying to avoid </w:t>
      </w:r>
      <w:r w:rsidR="00796E0A" w:rsidRPr="49329351">
        <w:rPr>
          <w:rFonts w:eastAsiaTheme="minorEastAsia"/>
          <w:lang w:val="en-US"/>
        </w:rPr>
        <w:t xml:space="preserve">a heat transfer between </w:t>
      </w:r>
      <w:r w:rsidR="006910B4" w:rsidRPr="49329351">
        <w:rPr>
          <w:rFonts w:eastAsiaTheme="minorEastAsia"/>
          <w:lang w:val="en-US"/>
        </w:rPr>
        <w:t xml:space="preserve">two components, the aluminum is not a good option. </w:t>
      </w:r>
      <w:r w:rsidR="005D5C63">
        <w:rPr>
          <w:rFonts w:eastAsiaTheme="minorEastAsia"/>
          <w:lang w:val="en-US"/>
        </w:rPr>
        <w:t>On the other hand, i</w:t>
      </w:r>
      <w:r w:rsidR="006910B4" w:rsidRPr="49329351">
        <w:rPr>
          <w:rFonts w:eastAsiaTheme="minorEastAsia"/>
          <w:lang w:val="en-US"/>
        </w:rPr>
        <w:t xml:space="preserve">n </w:t>
      </w:r>
      <w:r w:rsidR="00771055" w:rsidRPr="00771055">
        <w:fldChar w:fldCharType="begin"/>
      </w:r>
      <w:r w:rsidR="00771055" w:rsidRPr="00771055">
        <w:rPr>
          <w:lang w:val="en-US"/>
        </w:rPr>
        <w:instrText xml:space="preserve"> REF _Ref61175991 \h  \* MERGEFORMAT </w:instrText>
      </w:r>
      <w:r w:rsidR="00771055" w:rsidRPr="00771055">
        <w:fldChar w:fldCharType="separate"/>
      </w:r>
      <w:r w:rsidR="00626EB2" w:rsidRPr="00626EB2">
        <w:rPr>
          <w:lang w:val="en-US"/>
        </w:rPr>
        <w:t>Figure 4.5.6</w:t>
      </w:r>
      <w:r w:rsidR="00771055" w:rsidRPr="00771055">
        <w:fldChar w:fldCharType="end"/>
      </w:r>
      <w:r w:rsidR="005D5C63" w:rsidRPr="005D5C63">
        <w:rPr>
          <w:rFonts w:eastAsiaTheme="minorEastAsia"/>
          <w:lang w:val="en-US"/>
        </w:rPr>
        <w:t xml:space="preserve"> is </w:t>
      </w:r>
      <w:r w:rsidR="005D5C63">
        <w:rPr>
          <w:rFonts w:eastAsiaTheme="minorEastAsia"/>
          <w:lang w:val="en-US"/>
        </w:rPr>
        <w:t>shown</w:t>
      </w:r>
      <w:r w:rsidR="006910B4" w:rsidRPr="49329351">
        <w:rPr>
          <w:rFonts w:eastAsiaTheme="minorEastAsia"/>
          <w:lang w:val="en-US"/>
        </w:rPr>
        <w:t xml:space="preserve"> the </w:t>
      </w:r>
      <w:r w:rsidR="00C62A30" w:rsidRPr="49329351">
        <w:rPr>
          <w:rFonts w:eastAsiaTheme="minorEastAsia"/>
          <w:lang w:val="en-US"/>
        </w:rPr>
        <w:t xml:space="preserve">temperature evolution </w:t>
      </w:r>
      <w:r w:rsidR="005D5C63">
        <w:rPr>
          <w:rFonts w:eastAsiaTheme="minorEastAsia"/>
          <w:lang w:val="en-US"/>
        </w:rPr>
        <w:t>in</w:t>
      </w:r>
      <w:r w:rsidR="00C62A30" w:rsidRPr="49329351">
        <w:rPr>
          <w:rFonts w:eastAsiaTheme="minorEastAsia"/>
          <w:lang w:val="en-US"/>
        </w:rPr>
        <w:t xml:space="preserve"> time when the spacecraft is exposed to a large temperature variation, </w:t>
      </w:r>
      <w:r w:rsidR="000D19A8" w:rsidRPr="49329351">
        <w:rPr>
          <w:rFonts w:eastAsiaTheme="minorEastAsia"/>
          <w:lang w:val="en-US"/>
        </w:rPr>
        <w:t>comparing titanium</w:t>
      </w:r>
      <w:r w:rsidR="007253DA" w:rsidRPr="49329351">
        <w:rPr>
          <w:rFonts w:eastAsiaTheme="minorEastAsia"/>
          <w:lang w:val="en-US"/>
        </w:rPr>
        <w:t xml:space="preserve"> </w:t>
      </w:r>
      <w:r w:rsidR="005D5C63">
        <w:rPr>
          <w:rFonts w:eastAsiaTheme="minorEastAsia"/>
          <w:lang w:val="en-US"/>
        </w:rPr>
        <w:t xml:space="preserve">alloy </w:t>
      </w:r>
      <w:r w:rsidR="007253DA" w:rsidRPr="49329351">
        <w:rPr>
          <w:rFonts w:eastAsiaTheme="minorEastAsia"/>
          <w:lang w:val="en-US"/>
        </w:rPr>
        <w:t xml:space="preserve">with G10, a </w:t>
      </w:r>
      <w:r w:rsidR="00AB6530" w:rsidRPr="49329351">
        <w:rPr>
          <w:rFonts w:eastAsiaTheme="minorEastAsia"/>
          <w:lang w:val="en-US"/>
        </w:rPr>
        <w:t>composite material with a high-pressure fiberglass laminate.</w:t>
      </w:r>
    </w:p>
    <w:p w14:paraId="1B0E3EF7" w14:textId="45C0F37A" w:rsidR="005D5C63" w:rsidRDefault="4F48077E" w:rsidP="005D5C63">
      <w:pPr>
        <w:jc w:val="center"/>
        <w:rPr>
          <w:lang w:val="en-US"/>
        </w:rPr>
      </w:pPr>
      <w:r>
        <w:rPr>
          <w:noProof/>
        </w:rPr>
        <w:lastRenderedPageBreak/>
        <w:drawing>
          <wp:inline distT="0" distB="0" distL="0" distR="0" wp14:anchorId="00E459EB" wp14:editId="1E974C9B">
            <wp:extent cx="4320000" cy="2049366"/>
            <wp:effectExtent l="0" t="0" r="4445"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pic:nvPicPr>
                  <pic:blipFill>
                    <a:blip r:embed="rId42">
                      <a:extLst>
                        <a:ext uri="{28A0092B-C50C-407E-A947-70E740481C1C}">
                          <a14:useLocalDpi xmlns:a14="http://schemas.microsoft.com/office/drawing/2010/main" val="0"/>
                        </a:ext>
                      </a:extLst>
                    </a:blip>
                    <a:stretch>
                      <a:fillRect/>
                    </a:stretch>
                  </pic:blipFill>
                  <pic:spPr>
                    <a:xfrm>
                      <a:off x="0" y="0"/>
                      <a:ext cx="4320000" cy="2049366"/>
                    </a:xfrm>
                    <a:prstGeom prst="rect">
                      <a:avLst/>
                    </a:prstGeom>
                  </pic:spPr>
                </pic:pic>
              </a:graphicData>
            </a:graphic>
          </wp:inline>
        </w:drawing>
      </w:r>
    </w:p>
    <w:p w14:paraId="28E1ABB3" w14:textId="53F82CA5" w:rsidR="00216006" w:rsidRDefault="4F48077E" w:rsidP="005D5C63">
      <w:pPr>
        <w:jc w:val="center"/>
        <w:rPr>
          <w:lang w:val="en-US"/>
        </w:rPr>
      </w:pPr>
      <w:r>
        <w:rPr>
          <w:noProof/>
        </w:rPr>
        <w:drawing>
          <wp:inline distT="0" distB="0" distL="0" distR="0" wp14:anchorId="610475EF" wp14:editId="67CDD948">
            <wp:extent cx="4332051" cy="214201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rotWithShape="1">
                    <a:blip r:embed="rId43">
                      <a:extLst>
                        <a:ext uri="{28A0092B-C50C-407E-A947-70E740481C1C}">
                          <a14:useLocalDpi xmlns:a14="http://schemas.microsoft.com/office/drawing/2010/main" val="0"/>
                        </a:ext>
                      </a:extLst>
                    </a:blip>
                    <a:srcRect l="2402" r="1947"/>
                    <a:stretch/>
                  </pic:blipFill>
                  <pic:spPr bwMode="auto">
                    <a:xfrm>
                      <a:off x="0" y="0"/>
                      <a:ext cx="4364944" cy="2158280"/>
                    </a:xfrm>
                    <a:prstGeom prst="rect">
                      <a:avLst/>
                    </a:prstGeom>
                    <a:ln>
                      <a:noFill/>
                    </a:ln>
                    <a:extLst>
                      <a:ext uri="{53640926-AAD7-44D8-BBD7-CCE9431645EC}">
                        <a14:shadowObscured xmlns:a14="http://schemas.microsoft.com/office/drawing/2010/main"/>
                      </a:ext>
                    </a:extLst>
                  </pic:spPr>
                </pic:pic>
              </a:graphicData>
            </a:graphic>
          </wp:inline>
        </w:drawing>
      </w:r>
    </w:p>
    <w:p w14:paraId="0D07C930" w14:textId="47CB8D1C" w:rsidR="0027355A" w:rsidRDefault="001B484A" w:rsidP="49329351">
      <w:pPr>
        <w:jc w:val="center"/>
        <w:rPr>
          <w:i/>
          <w:iCs/>
          <w:color w:val="44546A" w:themeColor="text2"/>
          <w:sz w:val="18"/>
          <w:szCs w:val="18"/>
          <w:lang w:val="en-US"/>
        </w:rPr>
      </w:pPr>
      <w:bookmarkStart w:id="66" w:name="_Ref61017351"/>
      <w:bookmarkStart w:id="67" w:name="_Ref61175991"/>
      <w:r w:rsidRPr="00422D59">
        <w:rPr>
          <w:b/>
          <w:i/>
          <w:color w:val="44546A" w:themeColor="text2"/>
          <w:sz w:val="18"/>
          <w:szCs w:val="18"/>
          <w:lang w:val="en-US"/>
        </w:rPr>
        <w:t xml:space="preserve">Figure </w:t>
      </w:r>
      <w:bookmarkEnd w:id="66"/>
      <w:r w:rsidR="00B61E6F">
        <w:rPr>
          <w:b/>
          <w:bCs/>
          <w:i/>
          <w:iCs/>
          <w:color w:val="44546A" w:themeColor="text2"/>
          <w:sz w:val="18"/>
          <w:szCs w:val="18"/>
          <w:lang w:val="en-US"/>
        </w:rPr>
        <w:fldChar w:fldCharType="begin"/>
      </w:r>
      <w:r w:rsidR="00B61E6F">
        <w:rPr>
          <w:b/>
          <w:bCs/>
          <w:i/>
          <w:iCs/>
          <w:color w:val="44546A" w:themeColor="text2"/>
          <w:sz w:val="18"/>
          <w:szCs w:val="18"/>
          <w:lang w:val="en-US"/>
        </w:rPr>
        <w:instrText xml:space="preserve"> STYLEREF 2 \s </w:instrText>
      </w:r>
      <w:r w:rsidR="00B61E6F">
        <w:rPr>
          <w:b/>
          <w:bCs/>
          <w:i/>
          <w:iCs/>
          <w:color w:val="44546A" w:themeColor="text2"/>
          <w:sz w:val="18"/>
          <w:szCs w:val="18"/>
          <w:lang w:val="en-US"/>
        </w:rPr>
        <w:fldChar w:fldCharType="separate"/>
      </w:r>
      <w:r w:rsidR="00626EB2">
        <w:rPr>
          <w:b/>
          <w:bCs/>
          <w:i/>
          <w:iCs/>
          <w:noProof/>
          <w:color w:val="44546A" w:themeColor="text2"/>
          <w:sz w:val="18"/>
          <w:szCs w:val="18"/>
          <w:lang w:val="en-US"/>
        </w:rPr>
        <w:t>4.5</w:t>
      </w:r>
      <w:r w:rsidR="00B61E6F">
        <w:rPr>
          <w:b/>
          <w:bCs/>
          <w:i/>
          <w:iCs/>
          <w:color w:val="44546A" w:themeColor="text2"/>
          <w:sz w:val="18"/>
          <w:szCs w:val="18"/>
          <w:lang w:val="en-US"/>
        </w:rPr>
        <w:fldChar w:fldCharType="end"/>
      </w:r>
      <w:r w:rsidR="00B61E6F">
        <w:rPr>
          <w:b/>
          <w:bCs/>
          <w:i/>
          <w:iCs/>
          <w:color w:val="44546A" w:themeColor="text2"/>
          <w:sz w:val="18"/>
          <w:szCs w:val="18"/>
          <w:lang w:val="en-US"/>
        </w:rPr>
        <w:t>.</w:t>
      </w:r>
      <w:r w:rsidR="00B61E6F">
        <w:rPr>
          <w:b/>
          <w:bCs/>
          <w:i/>
          <w:iCs/>
          <w:color w:val="44546A" w:themeColor="text2"/>
          <w:sz w:val="18"/>
          <w:szCs w:val="18"/>
          <w:lang w:val="en-US"/>
        </w:rPr>
        <w:fldChar w:fldCharType="begin"/>
      </w:r>
      <w:r w:rsidR="00B61E6F">
        <w:rPr>
          <w:b/>
          <w:bCs/>
          <w:i/>
          <w:iCs/>
          <w:color w:val="44546A" w:themeColor="text2"/>
          <w:sz w:val="18"/>
          <w:szCs w:val="18"/>
          <w:lang w:val="en-US"/>
        </w:rPr>
        <w:instrText xml:space="preserve"> SEQ Figure \* ARABIC \s 2 </w:instrText>
      </w:r>
      <w:r w:rsidR="00B61E6F">
        <w:rPr>
          <w:b/>
          <w:bCs/>
          <w:i/>
          <w:iCs/>
          <w:color w:val="44546A" w:themeColor="text2"/>
          <w:sz w:val="18"/>
          <w:szCs w:val="18"/>
          <w:lang w:val="en-US"/>
        </w:rPr>
        <w:fldChar w:fldCharType="separate"/>
      </w:r>
      <w:r w:rsidR="00626EB2">
        <w:rPr>
          <w:b/>
          <w:bCs/>
          <w:i/>
          <w:iCs/>
          <w:noProof/>
          <w:color w:val="44546A" w:themeColor="text2"/>
          <w:sz w:val="18"/>
          <w:szCs w:val="18"/>
          <w:lang w:val="en-US"/>
        </w:rPr>
        <w:t>6</w:t>
      </w:r>
      <w:r w:rsidR="00B61E6F">
        <w:rPr>
          <w:b/>
          <w:bCs/>
          <w:i/>
          <w:iCs/>
          <w:color w:val="44546A" w:themeColor="text2"/>
          <w:sz w:val="18"/>
          <w:szCs w:val="18"/>
          <w:lang w:val="en-US"/>
        </w:rPr>
        <w:fldChar w:fldCharType="end"/>
      </w:r>
      <w:bookmarkEnd w:id="67"/>
      <w:r w:rsidR="0096342F">
        <w:rPr>
          <w:i/>
          <w:iCs/>
          <w:color w:val="44546A" w:themeColor="text2"/>
          <w:sz w:val="18"/>
          <w:szCs w:val="18"/>
          <w:lang w:val="en-US"/>
        </w:rPr>
        <w:t>:</w:t>
      </w:r>
      <w:r w:rsidR="465A5D7A" w:rsidRPr="49329351">
        <w:rPr>
          <w:i/>
          <w:iCs/>
          <w:color w:val="44546A" w:themeColor="text2"/>
          <w:sz w:val="18"/>
          <w:szCs w:val="18"/>
          <w:lang w:val="en-US"/>
        </w:rPr>
        <w:t xml:space="preserve"> </w:t>
      </w:r>
      <w:r w:rsidRPr="49329351">
        <w:rPr>
          <w:i/>
          <w:iCs/>
          <w:color w:val="44546A" w:themeColor="text2"/>
          <w:sz w:val="18"/>
          <w:szCs w:val="18"/>
          <w:lang w:val="en-US"/>
        </w:rPr>
        <w:t xml:space="preserve">Temperature </w:t>
      </w:r>
      <w:r w:rsidR="000B6A31" w:rsidRPr="49329351">
        <w:rPr>
          <w:i/>
          <w:iCs/>
          <w:color w:val="44546A" w:themeColor="text2"/>
          <w:sz w:val="18"/>
          <w:szCs w:val="18"/>
          <w:lang w:val="en-US"/>
        </w:rPr>
        <w:t xml:space="preserve">evolution </w:t>
      </w:r>
      <w:r w:rsidR="005D5C63">
        <w:rPr>
          <w:i/>
          <w:iCs/>
          <w:color w:val="44546A" w:themeColor="text2"/>
          <w:sz w:val="18"/>
          <w:szCs w:val="18"/>
          <w:lang w:val="en-US"/>
        </w:rPr>
        <w:t xml:space="preserve">in time </w:t>
      </w:r>
      <w:r w:rsidR="009F7418" w:rsidRPr="49329351">
        <w:rPr>
          <w:i/>
          <w:iCs/>
          <w:color w:val="44546A" w:themeColor="text2"/>
          <w:sz w:val="18"/>
          <w:szCs w:val="18"/>
          <w:lang w:val="en-US"/>
        </w:rPr>
        <w:t xml:space="preserve">when </w:t>
      </w:r>
      <w:r w:rsidR="005D5C63">
        <w:rPr>
          <w:i/>
          <w:iCs/>
          <w:color w:val="44546A" w:themeColor="text2"/>
          <w:sz w:val="18"/>
          <w:szCs w:val="18"/>
          <w:lang w:val="en-US"/>
        </w:rPr>
        <w:t xml:space="preserve">hinges material is </w:t>
      </w:r>
      <w:r w:rsidR="009F7418" w:rsidRPr="49329351">
        <w:rPr>
          <w:i/>
          <w:iCs/>
          <w:color w:val="44546A" w:themeColor="text2"/>
          <w:sz w:val="18"/>
          <w:szCs w:val="18"/>
          <w:lang w:val="en-US"/>
        </w:rPr>
        <w:t>titanium</w:t>
      </w:r>
      <w:r w:rsidRPr="49329351">
        <w:rPr>
          <w:i/>
          <w:iCs/>
          <w:color w:val="44546A" w:themeColor="text2"/>
          <w:sz w:val="18"/>
          <w:szCs w:val="18"/>
          <w:lang w:val="en-US"/>
        </w:rPr>
        <w:t xml:space="preserve"> (</w:t>
      </w:r>
      <w:r w:rsidR="005D5C63">
        <w:rPr>
          <w:i/>
          <w:iCs/>
          <w:color w:val="44546A" w:themeColor="text2"/>
          <w:sz w:val="18"/>
          <w:szCs w:val="18"/>
          <w:lang w:val="en-US"/>
        </w:rPr>
        <w:t>top</w:t>
      </w:r>
      <w:r w:rsidRPr="49329351">
        <w:rPr>
          <w:i/>
          <w:iCs/>
          <w:color w:val="44546A" w:themeColor="text2"/>
          <w:sz w:val="18"/>
          <w:szCs w:val="18"/>
          <w:lang w:val="en-US"/>
        </w:rPr>
        <w:t xml:space="preserve">) </w:t>
      </w:r>
      <w:r w:rsidR="005D5C63">
        <w:rPr>
          <w:i/>
          <w:iCs/>
          <w:color w:val="44546A" w:themeColor="text2"/>
          <w:sz w:val="18"/>
          <w:szCs w:val="18"/>
          <w:lang w:val="en-US"/>
        </w:rPr>
        <w:t>or</w:t>
      </w:r>
      <w:r w:rsidR="009F7418" w:rsidRPr="49329351">
        <w:rPr>
          <w:i/>
          <w:iCs/>
          <w:color w:val="44546A" w:themeColor="text2"/>
          <w:sz w:val="18"/>
          <w:szCs w:val="18"/>
          <w:lang w:val="en-US"/>
        </w:rPr>
        <w:t xml:space="preserve"> G10</w:t>
      </w:r>
      <w:r w:rsidRPr="49329351">
        <w:rPr>
          <w:i/>
          <w:iCs/>
          <w:color w:val="44546A" w:themeColor="text2"/>
          <w:sz w:val="18"/>
          <w:szCs w:val="18"/>
          <w:lang w:val="en-US"/>
        </w:rPr>
        <w:t xml:space="preserve"> (</w:t>
      </w:r>
      <w:r w:rsidR="005D5C63">
        <w:rPr>
          <w:i/>
          <w:iCs/>
          <w:color w:val="44546A" w:themeColor="text2"/>
          <w:sz w:val="18"/>
          <w:szCs w:val="18"/>
          <w:lang w:val="en-US"/>
        </w:rPr>
        <w:t>bottom</w:t>
      </w:r>
      <w:r w:rsidRPr="49329351">
        <w:rPr>
          <w:i/>
          <w:iCs/>
          <w:color w:val="44546A" w:themeColor="text2"/>
          <w:sz w:val="18"/>
          <w:szCs w:val="18"/>
          <w:lang w:val="en-US"/>
        </w:rPr>
        <w:t>)</w:t>
      </w:r>
      <w:r w:rsidR="005D5C63">
        <w:rPr>
          <w:i/>
          <w:iCs/>
          <w:color w:val="44546A" w:themeColor="text2"/>
          <w:sz w:val="18"/>
          <w:szCs w:val="18"/>
          <w:lang w:val="en-US"/>
        </w:rPr>
        <w:t>.</w:t>
      </w:r>
    </w:p>
    <w:p w14:paraId="07EC2499" w14:textId="77777777" w:rsidR="000609DA" w:rsidRPr="001B484A" w:rsidRDefault="000609DA" w:rsidP="49329351">
      <w:pPr>
        <w:jc w:val="center"/>
        <w:rPr>
          <w:i/>
          <w:iCs/>
          <w:color w:val="44546A" w:themeColor="text2"/>
          <w:sz w:val="18"/>
          <w:szCs w:val="18"/>
          <w:lang w:val="en-US"/>
        </w:rPr>
      </w:pPr>
    </w:p>
    <w:p w14:paraId="0CAF5060" w14:textId="2B7C76F5" w:rsidR="00AF2FBA" w:rsidRDefault="00282FEC" w:rsidP="49329351">
      <w:pPr>
        <w:rPr>
          <w:rFonts w:eastAsiaTheme="minorEastAsia"/>
          <w:lang w:val="en-US"/>
        </w:rPr>
      </w:pPr>
      <w:r w:rsidRPr="49329351">
        <w:rPr>
          <w:rFonts w:eastAsiaTheme="minorEastAsia"/>
          <w:lang w:val="en-US"/>
        </w:rPr>
        <w:t xml:space="preserve">It </w:t>
      </w:r>
      <w:r w:rsidR="00DD0B59" w:rsidRPr="49329351">
        <w:rPr>
          <w:rFonts w:eastAsiaTheme="minorEastAsia"/>
          <w:lang w:val="en-US"/>
        </w:rPr>
        <w:t xml:space="preserve">can be concluded that </w:t>
      </w:r>
      <w:r w:rsidR="002651A9" w:rsidRPr="49329351">
        <w:rPr>
          <w:rFonts w:eastAsiaTheme="minorEastAsia"/>
          <w:lang w:val="en-US"/>
        </w:rPr>
        <w:t xml:space="preserve">by using G10 </w:t>
      </w:r>
      <w:r w:rsidR="005D5C63">
        <w:rPr>
          <w:rFonts w:eastAsiaTheme="minorEastAsia"/>
          <w:lang w:val="en-US"/>
        </w:rPr>
        <w:t xml:space="preserve">on hinges </w:t>
      </w:r>
      <w:r w:rsidR="002651A9" w:rsidRPr="49329351">
        <w:rPr>
          <w:rFonts w:eastAsiaTheme="minorEastAsia"/>
          <w:lang w:val="en-US"/>
        </w:rPr>
        <w:t xml:space="preserve">the spacecraft temperature variation due to solar panels </w:t>
      </w:r>
      <w:r w:rsidR="005D5C63">
        <w:rPr>
          <w:rFonts w:eastAsiaTheme="minorEastAsia"/>
          <w:lang w:val="en-US"/>
        </w:rPr>
        <w:t>heat conduction</w:t>
      </w:r>
      <w:r w:rsidR="002651A9" w:rsidRPr="49329351">
        <w:rPr>
          <w:rFonts w:eastAsiaTheme="minorEastAsia"/>
          <w:lang w:val="en-US"/>
        </w:rPr>
        <w:t xml:space="preserve"> is practically negligible and</w:t>
      </w:r>
      <w:r w:rsidR="005D5C63">
        <w:rPr>
          <w:rFonts w:eastAsiaTheme="minorEastAsia"/>
          <w:lang w:val="en-US"/>
        </w:rPr>
        <w:t>,</w:t>
      </w:r>
      <w:r w:rsidR="00067CAE" w:rsidRPr="49329351">
        <w:rPr>
          <w:rFonts w:eastAsiaTheme="minorEastAsia"/>
          <w:lang w:val="en-US"/>
        </w:rPr>
        <w:t xml:space="preserve"> for this reason,</w:t>
      </w:r>
      <w:r w:rsidR="0027355A" w:rsidRPr="49329351">
        <w:rPr>
          <w:rFonts w:eastAsiaTheme="minorEastAsia"/>
          <w:lang w:val="en-US"/>
        </w:rPr>
        <w:t xml:space="preserve"> this material has been selected for the hinges of the CubeSat.</w:t>
      </w:r>
    </w:p>
    <w:p w14:paraId="27DE9E8D" w14:textId="0CFAE750" w:rsidR="000609DA" w:rsidRPr="0027355A" w:rsidRDefault="000609DA" w:rsidP="49329351">
      <w:pPr>
        <w:rPr>
          <w:rFonts w:eastAsiaTheme="minorEastAsia"/>
          <w:lang w:val="en-US"/>
        </w:rPr>
      </w:pPr>
    </w:p>
    <w:p w14:paraId="7471BC1E" w14:textId="3EF9B6A4" w:rsidR="003F761A" w:rsidRPr="00846D35" w:rsidRDefault="001F67D3" w:rsidP="33AA302C">
      <w:pPr>
        <w:pStyle w:val="Ttulo3"/>
        <w:rPr>
          <w:lang w:val="en-US"/>
        </w:rPr>
      </w:pPr>
      <w:bookmarkStart w:id="68" w:name="_Toc61711457"/>
      <w:r w:rsidRPr="00846D35">
        <w:rPr>
          <w:lang w:val="en-US"/>
        </w:rPr>
        <w:t>Thermal Control Solution: Louvers</w:t>
      </w:r>
      <w:bookmarkEnd w:id="68"/>
      <w:r w:rsidRPr="00846D35">
        <w:rPr>
          <w:lang w:val="en-US"/>
        </w:rPr>
        <w:t xml:space="preserve"> </w:t>
      </w:r>
    </w:p>
    <w:p w14:paraId="48A76898" w14:textId="55F865D0" w:rsidR="00846D35" w:rsidRPr="00846D35" w:rsidRDefault="00846D35" w:rsidP="00846D35">
      <w:pPr>
        <w:rPr>
          <w:lang w:val="en-US"/>
        </w:rPr>
      </w:pPr>
    </w:p>
    <w:p w14:paraId="3A70FC64" w14:textId="3CE5C698" w:rsidR="00D35581" w:rsidRPr="00E41274" w:rsidRDefault="006456D4" w:rsidP="49329351">
      <w:pPr>
        <w:rPr>
          <w:rFonts w:eastAsiaTheme="minorEastAsia"/>
          <w:lang w:val="en-US"/>
        </w:rPr>
      </w:pPr>
      <w:r w:rsidRPr="49329351">
        <w:rPr>
          <w:rFonts w:eastAsiaTheme="minorEastAsia"/>
          <w:lang w:val="en-US"/>
        </w:rPr>
        <w:t xml:space="preserve">Louvers are </w:t>
      </w:r>
      <w:r w:rsidR="00613D5C" w:rsidRPr="49329351">
        <w:rPr>
          <w:rFonts w:eastAsiaTheme="minorEastAsia"/>
          <w:lang w:val="en-US"/>
        </w:rPr>
        <w:t>thermal control elements that have been used in different forms in numerous spacecraft. While</w:t>
      </w:r>
      <w:r w:rsidR="22EAFBFF" w:rsidRPr="49329351">
        <w:rPr>
          <w:rFonts w:eastAsiaTheme="minorEastAsia"/>
          <w:lang w:val="en-US"/>
        </w:rPr>
        <w:t xml:space="preserve"> they are</w:t>
      </w:r>
      <w:r w:rsidR="00613D5C" w:rsidRPr="49329351">
        <w:rPr>
          <w:rFonts w:eastAsiaTheme="minorEastAsia"/>
          <w:lang w:val="en-US"/>
        </w:rPr>
        <w:t xml:space="preserve"> mostly placed over external radiators, louvers</w:t>
      </w:r>
      <w:r w:rsidR="001A7493" w:rsidRPr="49329351">
        <w:rPr>
          <w:rFonts w:eastAsiaTheme="minorEastAsia"/>
          <w:lang w:val="en-US"/>
        </w:rPr>
        <w:t xml:space="preserve"> may also find application</w:t>
      </w:r>
      <w:r w:rsidR="00FC5DAF" w:rsidRPr="49329351">
        <w:rPr>
          <w:rFonts w:eastAsiaTheme="minorEastAsia"/>
          <w:lang w:val="en-US"/>
        </w:rPr>
        <w:t xml:space="preserve"> to modulate radiant heat transfer between internal </w:t>
      </w:r>
      <w:r w:rsidR="00984709" w:rsidRPr="49329351">
        <w:rPr>
          <w:rFonts w:eastAsiaTheme="minorEastAsia"/>
          <w:lang w:val="en-US"/>
        </w:rPr>
        <w:t>spacecraft surface</w:t>
      </w:r>
      <w:r w:rsidR="00565B37" w:rsidRPr="49329351">
        <w:rPr>
          <w:rFonts w:eastAsiaTheme="minorEastAsia"/>
          <w:lang w:val="en-US"/>
        </w:rPr>
        <w:t>s</w:t>
      </w:r>
      <w:r w:rsidR="008B26EF" w:rsidRPr="49329351">
        <w:rPr>
          <w:rFonts w:eastAsiaTheme="minorEastAsia"/>
          <w:lang w:val="en-US"/>
        </w:rPr>
        <w:t xml:space="preserve"> and </w:t>
      </w:r>
      <w:r w:rsidR="00E540D2" w:rsidRPr="49329351">
        <w:rPr>
          <w:rFonts w:eastAsiaTheme="minorEastAsia"/>
          <w:lang w:val="en-US"/>
        </w:rPr>
        <w:t xml:space="preserve">outer </w:t>
      </w:r>
      <w:r w:rsidR="008B26EF" w:rsidRPr="49329351">
        <w:rPr>
          <w:rFonts w:eastAsiaTheme="minorEastAsia"/>
          <w:lang w:val="en-US"/>
        </w:rPr>
        <w:t>space</w:t>
      </w:r>
      <w:r w:rsidR="00E540D2" w:rsidRPr="49329351">
        <w:rPr>
          <w:rFonts w:eastAsiaTheme="minorEastAsia"/>
          <w:lang w:val="en-US"/>
        </w:rPr>
        <w:t>.</w:t>
      </w:r>
      <w:r w:rsidR="00837610" w:rsidRPr="49329351">
        <w:rPr>
          <w:rFonts w:eastAsiaTheme="minorEastAsia"/>
          <w:lang w:val="en-US"/>
        </w:rPr>
        <w:t xml:space="preserve"> </w:t>
      </w:r>
      <w:r w:rsidR="001C1C3C" w:rsidRPr="49329351">
        <w:rPr>
          <w:rFonts w:eastAsiaTheme="minorEastAsia"/>
          <w:lang w:val="en-US"/>
        </w:rPr>
        <w:t xml:space="preserve">Louvers </w:t>
      </w:r>
      <w:r w:rsidR="0090377F" w:rsidRPr="49329351">
        <w:rPr>
          <w:rFonts w:eastAsiaTheme="minorEastAsia"/>
          <w:lang w:val="en-US"/>
        </w:rPr>
        <w:t>are widely used</w:t>
      </w:r>
      <w:r w:rsidR="00CE0D2A" w:rsidRPr="49329351">
        <w:rPr>
          <w:rFonts w:eastAsiaTheme="minorEastAsia"/>
          <w:lang w:val="en-US"/>
        </w:rPr>
        <w:t xml:space="preserve"> where internal power dissipation varies widely as a result of equipment duty cycles</w:t>
      </w:r>
      <w:r w:rsidR="00BC61F0" w:rsidRPr="49329351">
        <w:rPr>
          <w:rFonts w:eastAsiaTheme="minorEastAsia"/>
          <w:lang w:val="en-US"/>
        </w:rPr>
        <w:t xml:space="preserve">. </w:t>
      </w:r>
      <w:r w:rsidR="00283925" w:rsidRPr="49329351">
        <w:rPr>
          <w:rFonts w:eastAsiaTheme="minorEastAsia"/>
          <w:lang w:val="en-US"/>
        </w:rPr>
        <w:t>However</w:t>
      </w:r>
      <w:r w:rsidR="00BC61F0" w:rsidRPr="49329351">
        <w:rPr>
          <w:rFonts w:eastAsiaTheme="minorEastAsia"/>
          <w:lang w:val="en-US"/>
        </w:rPr>
        <w:t>,</w:t>
      </w:r>
      <w:r w:rsidR="0090377F" w:rsidRPr="49329351">
        <w:rPr>
          <w:rFonts w:eastAsiaTheme="minorEastAsia"/>
          <w:lang w:val="en-US"/>
        </w:rPr>
        <w:t xml:space="preserve"> in </w:t>
      </w:r>
      <w:r w:rsidR="005D5C63">
        <w:rPr>
          <w:rFonts w:eastAsiaTheme="minorEastAsia"/>
          <w:lang w:val="en-US"/>
        </w:rPr>
        <w:t>this</w:t>
      </w:r>
      <w:r w:rsidR="0090377F" w:rsidRPr="49329351">
        <w:rPr>
          <w:rFonts w:eastAsiaTheme="minorEastAsia"/>
          <w:lang w:val="en-US"/>
        </w:rPr>
        <w:t xml:space="preserve"> mission where </w:t>
      </w:r>
      <w:r w:rsidR="007D56DB" w:rsidRPr="49329351">
        <w:rPr>
          <w:rFonts w:eastAsiaTheme="minorEastAsia"/>
          <w:lang w:val="en-US"/>
        </w:rPr>
        <w:t xml:space="preserve">power dissipation is not </w:t>
      </w:r>
      <w:r w:rsidR="008D481D" w:rsidRPr="49329351">
        <w:rPr>
          <w:rFonts w:eastAsiaTheme="minorEastAsia"/>
          <w:lang w:val="en-US"/>
        </w:rPr>
        <w:t>expected to vary that much during operation,</w:t>
      </w:r>
      <w:r w:rsidR="003736FC" w:rsidRPr="49329351">
        <w:rPr>
          <w:rFonts w:eastAsiaTheme="minorEastAsia"/>
          <w:lang w:val="en-US"/>
        </w:rPr>
        <w:t xml:space="preserve"> along with the fact that</w:t>
      </w:r>
      <w:r w:rsidR="002903FB" w:rsidRPr="49329351">
        <w:rPr>
          <w:rFonts w:eastAsiaTheme="minorEastAsia"/>
          <w:lang w:val="en-US"/>
        </w:rPr>
        <w:t xml:space="preserve"> </w:t>
      </w:r>
      <w:r w:rsidR="006575D6">
        <w:rPr>
          <w:rFonts w:eastAsiaTheme="minorEastAsia"/>
          <w:lang w:val="en-US"/>
        </w:rPr>
        <w:t>Sun</w:t>
      </w:r>
      <w:r w:rsidR="00F625EF" w:rsidRPr="49329351">
        <w:rPr>
          <w:rFonts w:eastAsiaTheme="minorEastAsia"/>
          <w:lang w:val="en-US"/>
        </w:rPr>
        <w:t>-</w:t>
      </w:r>
      <w:r w:rsidR="002903FB" w:rsidRPr="49329351">
        <w:rPr>
          <w:rFonts w:eastAsiaTheme="minorEastAsia"/>
          <w:lang w:val="en-US"/>
        </w:rPr>
        <w:t xml:space="preserve">synchronous orbit </w:t>
      </w:r>
      <w:r w:rsidR="00315FF4" w:rsidRPr="49329351">
        <w:rPr>
          <w:rFonts w:eastAsiaTheme="minorEastAsia"/>
          <w:lang w:val="en-US"/>
        </w:rPr>
        <w:t>provides great thermal stability</w:t>
      </w:r>
      <w:r w:rsidR="001D362D" w:rsidRPr="49329351">
        <w:rPr>
          <w:rFonts w:eastAsiaTheme="minorEastAsia"/>
          <w:lang w:val="en-US"/>
        </w:rPr>
        <w:t>,</w:t>
      </w:r>
      <w:r w:rsidR="008D481D" w:rsidRPr="49329351">
        <w:rPr>
          <w:rFonts w:eastAsiaTheme="minorEastAsia"/>
          <w:lang w:val="en-US"/>
        </w:rPr>
        <w:t xml:space="preserve"> the reason to use louvers </w:t>
      </w:r>
      <w:r w:rsidR="003870EA" w:rsidRPr="49329351">
        <w:rPr>
          <w:rFonts w:eastAsiaTheme="minorEastAsia"/>
          <w:lang w:val="en-US"/>
        </w:rPr>
        <w:t>lies</w:t>
      </w:r>
      <w:r w:rsidR="00CB13EF" w:rsidRPr="49329351">
        <w:rPr>
          <w:rFonts w:eastAsiaTheme="minorEastAsia"/>
          <w:lang w:val="en-US"/>
        </w:rPr>
        <w:t xml:space="preserve"> </w:t>
      </w:r>
      <w:r w:rsidR="00D03EBF" w:rsidRPr="49329351">
        <w:rPr>
          <w:rFonts w:eastAsiaTheme="minorEastAsia"/>
          <w:lang w:val="en-US"/>
        </w:rPr>
        <w:t>in</w:t>
      </w:r>
      <w:r w:rsidR="00CB13EF" w:rsidRPr="49329351">
        <w:rPr>
          <w:rFonts w:eastAsiaTheme="minorEastAsia"/>
          <w:lang w:val="en-US"/>
        </w:rPr>
        <w:t xml:space="preserve"> </w:t>
      </w:r>
      <w:r w:rsidR="00617FC7" w:rsidRPr="49329351">
        <w:rPr>
          <w:rFonts w:eastAsiaTheme="minorEastAsia"/>
          <w:lang w:val="en-US"/>
        </w:rPr>
        <w:t>the</w:t>
      </w:r>
      <w:r w:rsidR="009B7B69" w:rsidRPr="49329351">
        <w:rPr>
          <w:rFonts w:eastAsiaTheme="minorEastAsia"/>
          <w:lang w:val="en-US"/>
        </w:rPr>
        <w:t xml:space="preserve"> long-term</w:t>
      </w:r>
      <w:r w:rsidR="00C24208" w:rsidRPr="49329351">
        <w:rPr>
          <w:rFonts w:eastAsiaTheme="minorEastAsia"/>
          <w:lang w:val="en-US"/>
        </w:rPr>
        <w:t xml:space="preserve"> </w:t>
      </w:r>
      <w:r w:rsidR="00617FC7" w:rsidRPr="49329351">
        <w:rPr>
          <w:rFonts w:eastAsiaTheme="minorEastAsia"/>
          <w:lang w:val="en-US"/>
        </w:rPr>
        <w:t xml:space="preserve">cold operation </w:t>
      </w:r>
      <w:r w:rsidR="00C24208" w:rsidRPr="49329351">
        <w:rPr>
          <w:rFonts w:eastAsiaTheme="minorEastAsia"/>
          <w:lang w:val="en-US"/>
        </w:rPr>
        <w:t xml:space="preserve">period </w:t>
      </w:r>
      <w:r w:rsidR="00955FFF" w:rsidRPr="49329351">
        <w:rPr>
          <w:rFonts w:eastAsiaTheme="minorEastAsia"/>
          <w:lang w:val="en-US"/>
        </w:rPr>
        <w:t xml:space="preserve">of the </w:t>
      </w:r>
      <w:r w:rsidR="0065609C" w:rsidRPr="49329351">
        <w:rPr>
          <w:rFonts w:eastAsiaTheme="minorEastAsia"/>
          <w:lang w:val="en-US"/>
        </w:rPr>
        <w:t>Earth</w:t>
      </w:r>
      <w:r w:rsidR="00955FFF" w:rsidRPr="49329351">
        <w:rPr>
          <w:rFonts w:eastAsiaTheme="minorEastAsia"/>
          <w:lang w:val="en-US"/>
        </w:rPr>
        <w:t xml:space="preserve"> around the Sun</w:t>
      </w:r>
      <w:r w:rsidR="006E5B0D" w:rsidRPr="49329351">
        <w:rPr>
          <w:rFonts w:eastAsiaTheme="minorEastAsia"/>
          <w:lang w:val="en-US"/>
        </w:rPr>
        <w:t xml:space="preserve"> (low solar irradiance).</w:t>
      </w:r>
      <w:r w:rsidR="00D25D71" w:rsidRPr="49329351">
        <w:rPr>
          <w:rFonts w:eastAsiaTheme="minorEastAsia"/>
          <w:lang w:val="en-US"/>
        </w:rPr>
        <w:t xml:space="preserve"> </w:t>
      </w:r>
    </w:p>
    <w:p w14:paraId="1AB57E7E" w14:textId="77777777" w:rsidR="001C1C3C" w:rsidRDefault="001C1C3C" w:rsidP="00D35581">
      <w:pPr>
        <w:rPr>
          <w:lang w:val="en-US"/>
        </w:rPr>
      </w:pPr>
    </w:p>
    <w:p w14:paraId="42E0AA4C" w14:textId="77777777" w:rsidR="001C1C3C" w:rsidRDefault="5F1A09C2" w:rsidP="001C1C3C">
      <w:pPr>
        <w:keepNext/>
        <w:jc w:val="center"/>
      </w:pPr>
      <w:r>
        <w:rPr>
          <w:noProof/>
        </w:rPr>
        <w:lastRenderedPageBreak/>
        <w:drawing>
          <wp:inline distT="0" distB="0" distL="0" distR="0" wp14:anchorId="54E9F3B0" wp14:editId="1CF07C7E">
            <wp:extent cx="2786742" cy="187328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44">
                      <a:extLst>
                        <a:ext uri="{28A0092B-C50C-407E-A947-70E740481C1C}">
                          <a14:useLocalDpi xmlns:a14="http://schemas.microsoft.com/office/drawing/2010/main" val="0"/>
                        </a:ext>
                      </a:extLst>
                    </a:blip>
                    <a:stretch>
                      <a:fillRect/>
                    </a:stretch>
                  </pic:blipFill>
                  <pic:spPr>
                    <a:xfrm>
                      <a:off x="0" y="0"/>
                      <a:ext cx="2786742" cy="1873285"/>
                    </a:xfrm>
                    <a:prstGeom prst="rect">
                      <a:avLst/>
                    </a:prstGeom>
                  </pic:spPr>
                </pic:pic>
              </a:graphicData>
            </a:graphic>
          </wp:inline>
        </w:drawing>
      </w:r>
    </w:p>
    <w:p w14:paraId="20BD1AB2" w14:textId="5290502E" w:rsidR="001C1C3C" w:rsidRPr="00D35581" w:rsidRDefault="001C1C3C" w:rsidP="001C1C3C">
      <w:pPr>
        <w:pStyle w:val="Descripcin"/>
        <w:jc w:val="center"/>
        <w:rPr>
          <w:lang w:val="en-US"/>
        </w:rPr>
      </w:pPr>
      <w:r w:rsidRPr="00422D59">
        <w:rPr>
          <w:b/>
          <w:lang w:val="en-US"/>
        </w:rPr>
        <w:t xml:space="preserve">Figure </w:t>
      </w:r>
      <w:r w:rsidR="00B61E6F">
        <w:rPr>
          <w:b/>
          <w:bCs/>
          <w:lang w:val="en-US"/>
        </w:rPr>
        <w:fldChar w:fldCharType="begin"/>
      </w:r>
      <w:r w:rsidR="00B61E6F">
        <w:rPr>
          <w:b/>
          <w:bCs/>
          <w:lang w:val="en-US"/>
        </w:rPr>
        <w:instrText xml:space="preserve"> STYLEREF 2 \s </w:instrText>
      </w:r>
      <w:r w:rsidR="00B61E6F">
        <w:rPr>
          <w:b/>
          <w:bCs/>
          <w:lang w:val="en-US"/>
        </w:rPr>
        <w:fldChar w:fldCharType="separate"/>
      </w:r>
      <w:r w:rsidR="00626EB2">
        <w:rPr>
          <w:b/>
          <w:bCs/>
          <w:noProof/>
          <w:lang w:val="en-US"/>
        </w:rPr>
        <w:t>4.5</w:t>
      </w:r>
      <w:r w:rsidR="00B61E6F">
        <w:rPr>
          <w:b/>
          <w:bCs/>
          <w:lang w:val="en-US"/>
        </w:rPr>
        <w:fldChar w:fldCharType="end"/>
      </w:r>
      <w:r w:rsidR="00B61E6F">
        <w:rPr>
          <w:b/>
          <w:bCs/>
          <w:lang w:val="en-US"/>
        </w:rPr>
        <w:t>.</w:t>
      </w:r>
      <w:r w:rsidR="00B61E6F">
        <w:rPr>
          <w:b/>
          <w:bCs/>
          <w:lang w:val="en-US"/>
        </w:rPr>
        <w:fldChar w:fldCharType="begin"/>
      </w:r>
      <w:r w:rsidR="00B61E6F">
        <w:rPr>
          <w:b/>
          <w:bCs/>
          <w:lang w:val="en-US"/>
        </w:rPr>
        <w:instrText xml:space="preserve"> SEQ Figure \* ARABIC \s 2 </w:instrText>
      </w:r>
      <w:r w:rsidR="00B61E6F">
        <w:rPr>
          <w:b/>
          <w:bCs/>
          <w:lang w:val="en-US"/>
        </w:rPr>
        <w:fldChar w:fldCharType="separate"/>
      </w:r>
      <w:r w:rsidR="00626EB2">
        <w:rPr>
          <w:b/>
          <w:bCs/>
          <w:noProof/>
          <w:lang w:val="en-US"/>
        </w:rPr>
        <w:t>7</w:t>
      </w:r>
      <w:r w:rsidR="00B61E6F">
        <w:rPr>
          <w:b/>
          <w:bCs/>
          <w:lang w:val="en-US"/>
        </w:rPr>
        <w:fldChar w:fldCharType="end"/>
      </w:r>
      <w:r w:rsidR="0096342F">
        <w:rPr>
          <w:lang w:val="en-US"/>
        </w:rPr>
        <w:t>:</w:t>
      </w:r>
      <w:r w:rsidRPr="001C1C3C">
        <w:rPr>
          <w:lang w:val="en-US"/>
        </w:rPr>
        <w:t xml:space="preserve"> Fairchild and Northrop Louver Assembly Schematic.</w:t>
      </w:r>
    </w:p>
    <w:p w14:paraId="7BB9AC42" w14:textId="4C289F14" w:rsidR="00AC71AA" w:rsidRPr="006D2245" w:rsidRDefault="00AC71AA" w:rsidP="49329351">
      <w:pPr>
        <w:rPr>
          <w:rFonts w:eastAsiaTheme="minorEastAsia"/>
          <w:lang w:val="en-US"/>
        </w:rPr>
      </w:pPr>
      <w:r w:rsidRPr="49329351">
        <w:rPr>
          <w:rFonts w:eastAsiaTheme="minorEastAsia"/>
          <w:lang w:val="en-US"/>
        </w:rPr>
        <w:t xml:space="preserve">Despite </w:t>
      </w:r>
      <w:r w:rsidR="00BE0323" w:rsidRPr="49329351">
        <w:rPr>
          <w:rFonts w:eastAsiaTheme="minorEastAsia"/>
          <w:lang w:val="en-US"/>
        </w:rPr>
        <w:t>louvers are considered as active thermal control element</w:t>
      </w:r>
      <w:r w:rsidR="004368C4" w:rsidRPr="49329351">
        <w:rPr>
          <w:rFonts w:eastAsiaTheme="minorEastAsia"/>
          <w:lang w:val="en-US"/>
        </w:rPr>
        <w:t xml:space="preserve">s as actuators are used to deploy </w:t>
      </w:r>
      <w:r w:rsidR="009B016D" w:rsidRPr="49329351">
        <w:rPr>
          <w:rFonts w:eastAsiaTheme="minorEastAsia"/>
          <w:lang w:val="en-US"/>
        </w:rPr>
        <w:t xml:space="preserve">or retract the blades, </w:t>
      </w:r>
      <w:r w:rsidR="006251E9" w:rsidRPr="49329351">
        <w:rPr>
          <w:rFonts w:eastAsiaTheme="minorEastAsia"/>
          <w:lang w:val="en-US"/>
        </w:rPr>
        <w:t>there are also different designs tha</w:t>
      </w:r>
      <w:r w:rsidR="0062547A" w:rsidRPr="49329351">
        <w:rPr>
          <w:rFonts w:eastAsiaTheme="minorEastAsia"/>
          <w:lang w:val="en-US"/>
        </w:rPr>
        <w:t xml:space="preserve">t are based in </w:t>
      </w:r>
      <w:r w:rsidR="0032507A" w:rsidRPr="49329351">
        <w:rPr>
          <w:rFonts w:eastAsiaTheme="minorEastAsia"/>
          <w:lang w:val="en-US"/>
        </w:rPr>
        <w:t>passive actuation</w:t>
      </w:r>
      <w:r w:rsidR="0031463D" w:rsidRPr="49329351">
        <w:rPr>
          <w:rFonts w:eastAsiaTheme="minorEastAsia"/>
          <w:lang w:val="en-US"/>
        </w:rPr>
        <w:t xml:space="preserve"> </w:t>
      </w:r>
      <w:r w:rsidR="0032507A" w:rsidRPr="49329351">
        <w:rPr>
          <w:rFonts w:eastAsiaTheme="minorEastAsia"/>
          <w:lang w:val="en-US"/>
        </w:rPr>
        <w:t>of flaps via bimetallic</w:t>
      </w:r>
      <w:r w:rsidR="0031463D" w:rsidRPr="49329351">
        <w:rPr>
          <w:rFonts w:eastAsiaTheme="minorEastAsia"/>
          <w:lang w:val="en-US"/>
        </w:rPr>
        <w:t xml:space="preserve"> </w:t>
      </w:r>
      <w:r w:rsidR="0032507A" w:rsidRPr="49329351">
        <w:rPr>
          <w:rFonts w:eastAsiaTheme="minorEastAsia"/>
          <w:lang w:val="en-US"/>
        </w:rPr>
        <w:t>springs, requiring no power</w:t>
      </w:r>
      <w:r w:rsidR="0031463D" w:rsidRPr="49329351">
        <w:rPr>
          <w:rFonts w:eastAsiaTheme="minorEastAsia"/>
          <w:lang w:val="en-US"/>
        </w:rPr>
        <w:t xml:space="preserve"> </w:t>
      </w:r>
      <w:r w:rsidR="0032507A" w:rsidRPr="49329351">
        <w:rPr>
          <w:rFonts w:eastAsiaTheme="minorEastAsia"/>
          <w:lang w:val="en-US"/>
        </w:rPr>
        <w:t>for thermal control</w:t>
      </w:r>
      <w:r w:rsidR="0031463D" w:rsidRPr="49329351">
        <w:rPr>
          <w:rFonts w:eastAsiaTheme="minorEastAsia"/>
          <w:lang w:val="en-US"/>
        </w:rPr>
        <w:t>.</w:t>
      </w:r>
    </w:p>
    <w:p w14:paraId="2C53995E" w14:textId="6776BC62" w:rsidR="00813887" w:rsidRPr="006D2245" w:rsidRDefault="00813887" w:rsidP="49329351">
      <w:pPr>
        <w:rPr>
          <w:rFonts w:eastAsiaTheme="minorEastAsia"/>
          <w:lang w:val="en-US"/>
        </w:rPr>
      </w:pPr>
      <w:r w:rsidRPr="49329351">
        <w:rPr>
          <w:rFonts w:eastAsiaTheme="minorEastAsia"/>
          <w:lang w:val="en-US"/>
        </w:rPr>
        <w:t>CubeSat Form Factor Thermal Control Louvers use passive</w:t>
      </w:r>
      <w:r w:rsidR="00FA61DF" w:rsidRPr="49329351">
        <w:rPr>
          <w:rFonts w:eastAsiaTheme="minorEastAsia"/>
          <w:lang w:val="en-US"/>
        </w:rPr>
        <w:t xml:space="preserve"> </w:t>
      </w:r>
      <w:r w:rsidRPr="49329351">
        <w:rPr>
          <w:rFonts w:eastAsiaTheme="minorEastAsia"/>
          <w:lang w:val="en-US"/>
        </w:rPr>
        <w:t>thermal control to significantly improve the internal thermal stability of</w:t>
      </w:r>
      <w:r w:rsidR="00FA61DF" w:rsidRPr="49329351">
        <w:rPr>
          <w:rFonts w:eastAsiaTheme="minorEastAsia"/>
          <w:lang w:val="en-US"/>
        </w:rPr>
        <w:t xml:space="preserve"> </w:t>
      </w:r>
      <w:r w:rsidRPr="49329351">
        <w:rPr>
          <w:rFonts w:eastAsiaTheme="minorEastAsia"/>
          <w:lang w:val="en-US"/>
        </w:rPr>
        <w:t>small spacecraft, creating a difference of several watts in dissipated</w:t>
      </w:r>
      <w:r w:rsidR="00FA61DF" w:rsidRPr="49329351">
        <w:rPr>
          <w:rFonts w:eastAsiaTheme="minorEastAsia"/>
          <w:lang w:val="en-US"/>
        </w:rPr>
        <w:t xml:space="preserve"> </w:t>
      </w:r>
      <w:r w:rsidRPr="49329351">
        <w:rPr>
          <w:rFonts w:eastAsiaTheme="minorEastAsia"/>
          <w:lang w:val="en-US"/>
        </w:rPr>
        <w:t>heat between open and closed louvers</w:t>
      </w:r>
      <w:r w:rsidR="00F128CB" w:rsidRPr="49329351">
        <w:rPr>
          <w:rFonts w:eastAsiaTheme="minorEastAsia"/>
          <w:lang w:val="en-US"/>
        </w:rPr>
        <w:t>.</w:t>
      </w:r>
    </w:p>
    <w:p w14:paraId="50C4A75C" w14:textId="77777777" w:rsidR="001F1D76" w:rsidRDefault="00F128CB" w:rsidP="001F1D76">
      <w:pPr>
        <w:keepNext/>
        <w:jc w:val="center"/>
      </w:pPr>
      <w:r w:rsidRPr="00F128CB">
        <w:rPr>
          <w:noProof/>
          <w:lang w:val="en-US"/>
        </w:rPr>
        <w:drawing>
          <wp:inline distT="0" distB="0" distL="0" distR="0" wp14:anchorId="41075FDF" wp14:editId="59A18AA6">
            <wp:extent cx="2242125" cy="2028825"/>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39674"/>
                    <a:stretch/>
                  </pic:blipFill>
                  <pic:spPr bwMode="auto">
                    <a:xfrm>
                      <a:off x="0" y="0"/>
                      <a:ext cx="2243433" cy="2030009"/>
                    </a:xfrm>
                    <a:prstGeom prst="rect">
                      <a:avLst/>
                    </a:prstGeom>
                    <a:noFill/>
                    <a:ln>
                      <a:noFill/>
                    </a:ln>
                    <a:extLst>
                      <a:ext uri="{53640926-AAD7-44D8-BBD7-CCE9431645EC}">
                        <a14:shadowObscured xmlns:a14="http://schemas.microsoft.com/office/drawing/2010/main"/>
                      </a:ext>
                    </a:extLst>
                  </pic:spPr>
                </pic:pic>
              </a:graphicData>
            </a:graphic>
          </wp:inline>
        </w:drawing>
      </w:r>
    </w:p>
    <w:p w14:paraId="5E2CB105" w14:textId="410056EE" w:rsidR="00F128CB" w:rsidRPr="00062722" w:rsidRDefault="001F1D76" w:rsidP="001F1D76">
      <w:pPr>
        <w:pStyle w:val="Descripcin"/>
        <w:jc w:val="center"/>
        <w:rPr>
          <w:lang w:val="en-US"/>
        </w:rPr>
      </w:pPr>
      <w:r w:rsidRPr="004F6098">
        <w:rPr>
          <w:b/>
          <w:lang w:val="en-US"/>
        </w:rPr>
        <w:t xml:space="preserve">Figure </w:t>
      </w:r>
      <w:r w:rsidR="00B61E6F">
        <w:rPr>
          <w:b/>
          <w:bCs/>
          <w:lang w:val="en-US"/>
        </w:rPr>
        <w:fldChar w:fldCharType="begin"/>
      </w:r>
      <w:r w:rsidR="00B61E6F">
        <w:rPr>
          <w:b/>
          <w:bCs/>
          <w:lang w:val="en-US"/>
        </w:rPr>
        <w:instrText xml:space="preserve"> STYLEREF 2 \s </w:instrText>
      </w:r>
      <w:r w:rsidR="00B61E6F">
        <w:rPr>
          <w:b/>
          <w:bCs/>
          <w:lang w:val="en-US"/>
        </w:rPr>
        <w:fldChar w:fldCharType="separate"/>
      </w:r>
      <w:r w:rsidR="00626EB2">
        <w:rPr>
          <w:b/>
          <w:bCs/>
          <w:noProof/>
          <w:lang w:val="en-US"/>
        </w:rPr>
        <w:t>4.5</w:t>
      </w:r>
      <w:r w:rsidR="00B61E6F">
        <w:rPr>
          <w:b/>
          <w:bCs/>
          <w:lang w:val="en-US"/>
        </w:rPr>
        <w:fldChar w:fldCharType="end"/>
      </w:r>
      <w:r w:rsidR="00B61E6F">
        <w:rPr>
          <w:b/>
          <w:bCs/>
          <w:lang w:val="en-US"/>
        </w:rPr>
        <w:t>.</w:t>
      </w:r>
      <w:r w:rsidR="00B61E6F">
        <w:rPr>
          <w:b/>
          <w:bCs/>
          <w:lang w:val="en-US"/>
        </w:rPr>
        <w:fldChar w:fldCharType="begin"/>
      </w:r>
      <w:r w:rsidR="00B61E6F">
        <w:rPr>
          <w:b/>
          <w:bCs/>
          <w:lang w:val="en-US"/>
        </w:rPr>
        <w:instrText xml:space="preserve"> SEQ Figure \* ARABIC \s 2 </w:instrText>
      </w:r>
      <w:r w:rsidR="00B61E6F">
        <w:rPr>
          <w:b/>
          <w:bCs/>
          <w:lang w:val="en-US"/>
        </w:rPr>
        <w:fldChar w:fldCharType="separate"/>
      </w:r>
      <w:r w:rsidR="00626EB2">
        <w:rPr>
          <w:b/>
          <w:bCs/>
          <w:noProof/>
          <w:lang w:val="en-US"/>
        </w:rPr>
        <w:t>8</w:t>
      </w:r>
      <w:r w:rsidR="00B61E6F">
        <w:rPr>
          <w:b/>
          <w:bCs/>
          <w:lang w:val="en-US"/>
        </w:rPr>
        <w:fldChar w:fldCharType="end"/>
      </w:r>
      <w:r w:rsidR="00422D59">
        <w:rPr>
          <w:lang w:val="en-US"/>
        </w:rPr>
        <w:t>:</w:t>
      </w:r>
      <w:r w:rsidRPr="00062722">
        <w:rPr>
          <w:lang w:val="en-US"/>
        </w:rPr>
        <w:t xml:space="preserve"> CubeSat Form Factor Thermal Control Louvers on a 6U CubeSat.</w:t>
      </w:r>
    </w:p>
    <w:p w14:paraId="13F1C5A5" w14:textId="4CEA5916" w:rsidR="00084197" w:rsidRPr="00D609F2" w:rsidDel="00664A33" w:rsidRDefault="00555700" w:rsidP="00697444">
      <w:pPr>
        <w:rPr>
          <w:rFonts w:eastAsiaTheme="minorEastAsia"/>
          <w:lang w:val="en-US"/>
        </w:rPr>
      </w:pPr>
      <w:r w:rsidRPr="49329351">
        <w:rPr>
          <w:lang w:val="en-US"/>
        </w:rPr>
        <w:t xml:space="preserve">The difference in temperature between open/close state </w:t>
      </w:r>
      <w:r w:rsidR="00ED52C0" w:rsidRPr="49329351">
        <w:rPr>
          <w:rFonts w:eastAsiaTheme="minorEastAsia"/>
          <w:lang w:val="en-US"/>
        </w:rPr>
        <w:t xml:space="preserve">reaches several degrees, although this is all subjected to the </w:t>
      </w:r>
      <w:r w:rsidR="0032688B" w:rsidRPr="49329351">
        <w:rPr>
          <w:rFonts w:eastAsiaTheme="minorEastAsia"/>
          <w:lang w:val="en-US"/>
        </w:rPr>
        <w:t xml:space="preserve">configuration and </w:t>
      </w:r>
      <w:r w:rsidR="00ED52C0" w:rsidRPr="49329351">
        <w:rPr>
          <w:rFonts w:eastAsiaTheme="minorEastAsia"/>
          <w:lang w:val="en-US"/>
        </w:rPr>
        <w:t xml:space="preserve">size </w:t>
      </w:r>
      <w:r w:rsidR="00F7076F" w:rsidRPr="49329351">
        <w:rPr>
          <w:rFonts w:eastAsiaTheme="minorEastAsia"/>
          <w:lang w:val="en-US"/>
        </w:rPr>
        <w:t>among other reasons</w:t>
      </w:r>
      <w:r w:rsidR="008F7F59" w:rsidRPr="49329351">
        <w:rPr>
          <w:rFonts w:eastAsiaTheme="minorEastAsia"/>
          <w:lang w:val="en-US"/>
        </w:rPr>
        <w:t xml:space="preserve">. Also, the </w:t>
      </w:r>
      <w:r w:rsidR="0010419B" w:rsidRPr="49329351">
        <w:rPr>
          <w:rFonts w:eastAsiaTheme="minorEastAsia"/>
          <w:lang w:val="en-US"/>
        </w:rPr>
        <w:t xml:space="preserve">optical </w:t>
      </w:r>
      <w:r w:rsidR="008E1B7E" w:rsidRPr="49329351">
        <w:rPr>
          <w:rFonts w:eastAsiaTheme="minorEastAsia"/>
          <w:lang w:val="en-US"/>
        </w:rPr>
        <w:t>properties of the louver blades</w:t>
      </w:r>
      <w:r w:rsidR="009545D1" w:rsidRPr="49329351">
        <w:rPr>
          <w:rFonts w:eastAsiaTheme="minorEastAsia"/>
          <w:lang w:val="en-US"/>
        </w:rPr>
        <w:t xml:space="preserve"> </w:t>
      </w:r>
      <w:r w:rsidR="006D6CB0" w:rsidRPr="49329351">
        <w:rPr>
          <w:rFonts w:eastAsiaTheme="minorEastAsia"/>
          <w:lang w:val="en-US"/>
        </w:rPr>
        <w:t xml:space="preserve">play a </w:t>
      </w:r>
      <w:r w:rsidR="00665C27" w:rsidRPr="49329351">
        <w:rPr>
          <w:rFonts w:eastAsiaTheme="minorEastAsia"/>
          <w:lang w:val="en-US"/>
        </w:rPr>
        <w:t>main role in the net heat balance</w:t>
      </w:r>
      <w:r w:rsidR="001F0D0A" w:rsidRPr="49329351">
        <w:rPr>
          <w:rFonts w:eastAsiaTheme="minorEastAsia"/>
          <w:lang w:val="en-US"/>
        </w:rPr>
        <w:t xml:space="preserve"> of the spacecraft.</w:t>
      </w:r>
    </w:p>
    <w:p w14:paraId="0677A87C" w14:textId="4CEA5916" w:rsidR="00084197" w:rsidRPr="006D2245" w:rsidDel="00084197" w:rsidRDefault="00084197" w:rsidP="00084197">
      <w:pPr>
        <w:rPr>
          <w:del w:id="69" w:author="Unknown"/>
          <w:rFonts w:ascii="Arial" w:hAnsi="Arial" w:cs="Arial"/>
          <w:lang w:val="en-US"/>
        </w:rPr>
      </w:pPr>
    </w:p>
    <w:p w14:paraId="4C801E9F" w14:textId="77777777" w:rsidR="00422D59" w:rsidRDefault="3B2B51CC" w:rsidP="00422D59">
      <w:pPr>
        <w:keepNext/>
        <w:jc w:val="center"/>
      </w:pPr>
      <w:r>
        <w:rPr>
          <w:noProof/>
        </w:rPr>
        <w:lastRenderedPageBreak/>
        <w:drawing>
          <wp:inline distT="0" distB="0" distL="0" distR="0" wp14:anchorId="6B80CBED" wp14:editId="6CDC380D">
            <wp:extent cx="3571336" cy="2756900"/>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46">
                      <a:extLst>
                        <a:ext uri="{28A0092B-C50C-407E-A947-70E740481C1C}">
                          <a14:useLocalDpi xmlns:a14="http://schemas.microsoft.com/office/drawing/2010/main" val="0"/>
                        </a:ext>
                      </a:extLst>
                    </a:blip>
                    <a:stretch>
                      <a:fillRect/>
                    </a:stretch>
                  </pic:blipFill>
                  <pic:spPr>
                    <a:xfrm>
                      <a:off x="0" y="0"/>
                      <a:ext cx="3571336" cy="2756900"/>
                    </a:xfrm>
                    <a:prstGeom prst="rect">
                      <a:avLst/>
                    </a:prstGeom>
                  </pic:spPr>
                </pic:pic>
              </a:graphicData>
            </a:graphic>
          </wp:inline>
        </w:drawing>
      </w:r>
    </w:p>
    <w:p w14:paraId="0B27DE30" w14:textId="2B7C2A91" w:rsidR="009A1E5B" w:rsidRDefault="00AC71AA" w:rsidP="00422D59">
      <w:pPr>
        <w:pStyle w:val="Descripcin"/>
        <w:jc w:val="center"/>
        <w:rPr>
          <w:lang w:val="en-US"/>
        </w:rPr>
      </w:pPr>
      <w:r w:rsidRPr="00422D59">
        <w:rPr>
          <w:b/>
          <w:lang w:val="en-US"/>
        </w:rPr>
        <w:t xml:space="preserve">Table </w:t>
      </w:r>
      <w:r w:rsidR="00A23252">
        <w:rPr>
          <w:b/>
          <w:bCs/>
          <w:lang w:val="en-US"/>
        </w:rPr>
        <w:fldChar w:fldCharType="begin"/>
      </w:r>
      <w:r w:rsidR="00A23252">
        <w:rPr>
          <w:b/>
          <w:bCs/>
          <w:lang w:val="en-US"/>
        </w:rPr>
        <w:instrText xml:space="preserve"> STYLEREF 2 \s </w:instrText>
      </w:r>
      <w:r w:rsidR="00A23252">
        <w:rPr>
          <w:b/>
          <w:bCs/>
          <w:lang w:val="en-US"/>
        </w:rPr>
        <w:fldChar w:fldCharType="separate"/>
      </w:r>
      <w:r w:rsidR="00626EB2">
        <w:rPr>
          <w:b/>
          <w:bCs/>
          <w:noProof/>
          <w:lang w:val="en-US"/>
        </w:rPr>
        <w:t>4.5</w:t>
      </w:r>
      <w:r w:rsidR="00A23252">
        <w:rPr>
          <w:b/>
          <w:bCs/>
          <w:lang w:val="en-US"/>
        </w:rPr>
        <w:fldChar w:fldCharType="end"/>
      </w:r>
      <w:r w:rsidR="00A23252">
        <w:rPr>
          <w:b/>
          <w:bCs/>
          <w:lang w:val="en-US"/>
        </w:rPr>
        <w:t>.</w:t>
      </w:r>
      <w:r w:rsidR="00A23252">
        <w:rPr>
          <w:b/>
          <w:bCs/>
          <w:lang w:val="en-US"/>
        </w:rPr>
        <w:fldChar w:fldCharType="begin"/>
      </w:r>
      <w:r w:rsidR="00A23252">
        <w:rPr>
          <w:b/>
          <w:bCs/>
          <w:lang w:val="en-US"/>
        </w:rPr>
        <w:instrText xml:space="preserve"> SEQ Table \* ARABIC \s 2 </w:instrText>
      </w:r>
      <w:r w:rsidR="00A23252">
        <w:rPr>
          <w:b/>
          <w:bCs/>
          <w:lang w:val="en-US"/>
        </w:rPr>
        <w:fldChar w:fldCharType="separate"/>
      </w:r>
      <w:r w:rsidR="00626EB2">
        <w:rPr>
          <w:b/>
          <w:bCs/>
          <w:noProof/>
          <w:lang w:val="en-US"/>
        </w:rPr>
        <w:t>7</w:t>
      </w:r>
      <w:r w:rsidR="00A23252">
        <w:rPr>
          <w:b/>
          <w:bCs/>
          <w:lang w:val="en-US"/>
        </w:rPr>
        <w:fldChar w:fldCharType="end"/>
      </w:r>
      <w:r w:rsidR="00422D59" w:rsidRPr="00422D59">
        <w:rPr>
          <w:lang w:val="en-US"/>
        </w:rPr>
        <w:t>:</w:t>
      </w:r>
      <w:r w:rsidRPr="00AC71AA">
        <w:rPr>
          <w:lang w:val="en-US"/>
        </w:rPr>
        <w:t xml:space="preserve"> Characteristics of Flight-Qualified Rectangular-Blade Louver Assemblies.</w:t>
      </w:r>
      <w:r w:rsidR="00422D59">
        <w:rPr>
          <w:lang w:val="en-US"/>
        </w:rPr>
        <w:t xml:space="preserve"> </w:t>
      </w:r>
      <w:r w:rsidR="0085261B">
        <w:rPr>
          <w:lang w:val="en-US"/>
        </w:rPr>
        <w:t>Source [</w:t>
      </w:r>
      <w:sdt>
        <w:sdtPr>
          <w:rPr>
            <w:lang w:val="en-US"/>
          </w:rPr>
          <w:id w:val="-1815790844"/>
          <w:citation/>
        </w:sdtPr>
        <w:sdtEndPr/>
        <w:sdtContent>
          <w:r w:rsidR="0050503A">
            <w:rPr>
              <w:lang w:val="en-US"/>
            </w:rPr>
            <w:fldChar w:fldCharType="begin"/>
          </w:r>
          <w:r w:rsidR="0050503A">
            <w:rPr>
              <w:lang w:val="gl-ES"/>
            </w:rPr>
            <w:instrText xml:space="preserve">CITATION NAS \l 1110 </w:instrText>
          </w:r>
          <w:r w:rsidR="0050503A">
            <w:rPr>
              <w:lang w:val="en-US"/>
            </w:rPr>
            <w:fldChar w:fldCharType="separate"/>
          </w:r>
          <w:r w:rsidR="00626EB2">
            <w:rPr>
              <w:noProof/>
              <w:lang w:val="gl-ES"/>
            </w:rPr>
            <w:t xml:space="preserve"> </w:t>
          </w:r>
          <w:r w:rsidR="00626EB2" w:rsidRPr="00626EB2">
            <w:rPr>
              <w:noProof/>
              <w:lang w:val="gl-ES"/>
            </w:rPr>
            <w:t>(NASA Technology, s.d.)</w:t>
          </w:r>
          <w:r w:rsidR="0050503A">
            <w:rPr>
              <w:lang w:val="en-US"/>
            </w:rPr>
            <w:fldChar w:fldCharType="end"/>
          </w:r>
        </w:sdtContent>
      </w:sdt>
      <w:r w:rsidR="0085261B">
        <w:rPr>
          <w:lang w:val="en-US"/>
        </w:rPr>
        <w:t>].</w:t>
      </w:r>
      <w:r w:rsidR="00422D59" w:rsidRPr="00422D59">
        <w:rPr>
          <w:lang w:val="en-US"/>
        </w:rPr>
        <w:t xml:space="preserve"> </w:t>
      </w:r>
    </w:p>
    <w:p w14:paraId="30480E45" w14:textId="7CF19A97" w:rsidR="00F941A6" w:rsidRPr="00A163A5" w:rsidRDefault="00F941A6" w:rsidP="49329351">
      <w:pPr>
        <w:rPr>
          <w:rFonts w:eastAsiaTheme="minorEastAsia"/>
          <w:lang w:val="en-US"/>
        </w:rPr>
      </w:pPr>
      <w:r w:rsidRPr="49329351">
        <w:rPr>
          <w:rFonts w:eastAsiaTheme="minorEastAsia"/>
          <w:lang w:val="en-US"/>
        </w:rPr>
        <w:t xml:space="preserve">In conclusion, </w:t>
      </w:r>
      <w:r w:rsidR="00542BF4" w:rsidRPr="49329351">
        <w:rPr>
          <w:rFonts w:eastAsiaTheme="minorEastAsia"/>
          <w:lang w:val="en-US"/>
        </w:rPr>
        <w:t xml:space="preserve">as no power is needed to </w:t>
      </w:r>
      <w:r w:rsidR="007556CC" w:rsidRPr="49329351">
        <w:rPr>
          <w:rFonts w:eastAsiaTheme="minorEastAsia"/>
          <w:lang w:val="en-US"/>
        </w:rPr>
        <w:t xml:space="preserve">activate the louver, </w:t>
      </w:r>
      <w:r w:rsidR="00CE7BCC" w:rsidRPr="49329351">
        <w:rPr>
          <w:rFonts w:eastAsiaTheme="minorEastAsia"/>
          <w:lang w:val="en-US"/>
        </w:rPr>
        <w:t xml:space="preserve">the tailoring in the design, </w:t>
      </w:r>
      <w:r w:rsidR="007556CC" w:rsidRPr="49329351">
        <w:rPr>
          <w:rFonts w:eastAsiaTheme="minorEastAsia"/>
          <w:lang w:val="en-US"/>
        </w:rPr>
        <w:t xml:space="preserve">and the technology has been widely </w:t>
      </w:r>
      <w:r w:rsidR="00151467" w:rsidRPr="49329351">
        <w:rPr>
          <w:rFonts w:eastAsiaTheme="minorEastAsia"/>
          <w:lang w:val="en-US"/>
        </w:rPr>
        <w:t>proven in the past</w:t>
      </w:r>
      <w:r w:rsidR="00CE7BCC" w:rsidRPr="49329351">
        <w:rPr>
          <w:rFonts w:eastAsiaTheme="minorEastAsia"/>
          <w:lang w:val="en-US"/>
        </w:rPr>
        <w:t>, louvers</w:t>
      </w:r>
      <w:r w:rsidR="00CA0C00" w:rsidRPr="49329351">
        <w:rPr>
          <w:rFonts w:eastAsiaTheme="minorEastAsia"/>
          <w:lang w:val="en-US"/>
        </w:rPr>
        <w:t xml:space="preserve"> seem a good option to </w:t>
      </w:r>
      <w:r w:rsidR="00971C0A" w:rsidRPr="49329351">
        <w:rPr>
          <w:rFonts w:eastAsiaTheme="minorEastAsia"/>
          <w:lang w:val="en-US"/>
        </w:rPr>
        <w:t xml:space="preserve">finely tune the temperature in the spacecraft to its optimum </w:t>
      </w:r>
      <w:r w:rsidR="00D748E8" w:rsidRPr="49329351">
        <w:rPr>
          <w:rFonts w:eastAsiaTheme="minorEastAsia"/>
          <w:lang w:val="en-US"/>
        </w:rPr>
        <w:t xml:space="preserve">throughout the whole </w:t>
      </w:r>
      <w:r w:rsidR="001E3018" w:rsidRPr="49329351">
        <w:rPr>
          <w:rFonts w:eastAsiaTheme="minorEastAsia"/>
          <w:lang w:val="en-US"/>
        </w:rPr>
        <w:t>mission.</w:t>
      </w:r>
      <w:r w:rsidR="004D5845" w:rsidRPr="49329351">
        <w:rPr>
          <w:rFonts w:eastAsiaTheme="minorEastAsia"/>
          <w:lang w:val="en-US"/>
        </w:rPr>
        <w:t xml:space="preserve"> </w:t>
      </w:r>
      <w:r w:rsidR="00750DCB" w:rsidRPr="49329351">
        <w:rPr>
          <w:rFonts w:eastAsiaTheme="minorEastAsia"/>
          <w:lang w:val="en-US"/>
        </w:rPr>
        <w:t>If the satellite, due to a combination of maximu</w:t>
      </w:r>
      <w:r w:rsidR="009A68D0" w:rsidRPr="49329351">
        <w:rPr>
          <w:rFonts w:eastAsiaTheme="minorEastAsia"/>
          <w:lang w:val="en-US"/>
        </w:rPr>
        <w:t xml:space="preserve">m energy received from environmental sources and maximum </w:t>
      </w:r>
      <w:r w:rsidR="00FF2086" w:rsidRPr="49329351">
        <w:rPr>
          <w:rFonts w:eastAsiaTheme="minorEastAsia"/>
          <w:lang w:val="en-US"/>
        </w:rPr>
        <w:t xml:space="preserve">dissipation of the internal components is outside the allowed range, through these </w:t>
      </w:r>
      <w:r w:rsidR="00FF49A0" w:rsidRPr="49329351">
        <w:rPr>
          <w:rFonts w:eastAsiaTheme="minorEastAsia"/>
          <w:lang w:val="en-US"/>
        </w:rPr>
        <w:t>devices’</w:t>
      </w:r>
      <w:r w:rsidR="00FF2086" w:rsidRPr="49329351">
        <w:rPr>
          <w:rFonts w:eastAsiaTheme="minorEastAsia"/>
          <w:lang w:val="en-US"/>
        </w:rPr>
        <w:t xml:space="preserve"> </w:t>
      </w:r>
      <w:r w:rsidR="00677170">
        <w:rPr>
          <w:rFonts w:eastAsiaTheme="minorEastAsia"/>
          <w:lang w:val="en-US"/>
        </w:rPr>
        <w:t>temperature</w:t>
      </w:r>
      <w:r w:rsidR="00FF2086" w:rsidRPr="49329351">
        <w:rPr>
          <w:rFonts w:eastAsiaTheme="minorEastAsia"/>
          <w:lang w:val="en-US"/>
        </w:rPr>
        <w:t xml:space="preserve"> could be kept within the ideal operating range for the radiometers. In the cold case, it has been verified before that it is not necessary to carry out any action since the temperature requirements </w:t>
      </w:r>
      <w:r w:rsidR="00FF49A0">
        <w:rPr>
          <w:rFonts w:eastAsiaTheme="minorEastAsia"/>
          <w:lang w:val="en-US"/>
        </w:rPr>
        <w:t>are</w:t>
      </w:r>
      <w:r w:rsidR="00FF2086" w:rsidRPr="49329351">
        <w:rPr>
          <w:rFonts w:eastAsiaTheme="minorEastAsia"/>
          <w:lang w:val="en-US"/>
        </w:rPr>
        <w:t xml:space="preserve"> always fulfilled.</w:t>
      </w:r>
    </w:p>
    <w:p w14:paraId="7968A0D6" w14:textId="4BC80F9B" w:rsidR="33AA302C" w:rsidRPr="001A3A2A" w:rsidRDefault="33AA302C">
      <w:pPr>
        <w:rPr>
          <w:lang w:val="en-US"/>
        </w:rPr>
      </w:pPr>
      <w:r w:rsidRPr="001A3A2A">
        <w:rPr>
          <w:lang w:val="en-US"/>
        </w:rPr>
        <w:br w:type="page"/>
      </w:r>
    </w:p>
    <w:p w14:paraId="569E91D3" w14:textId="3B07C215" w:rsidR="005241E9" w:rsidRDefault="00846D35" w:rsidP="00BA7BFC">
      <w:pPr>
        <w:pStyle w:val="Ttulo2"/>
        <w:rPr>
          <w:lang w:val="en-US"/>
        </w:rPr>
      </w:pPr>
      <w:bookmarkStart w:id="70" w:name="_Toc61711458"/>
      <w:r>
        <w:rPr>
          <w:lang w:val="en-US"/>
        </w:rPr>
        <w:lastRenderedPageBreak/>
        <w:t>Launcher</w:t>
      </w:r>
      <w:bookmarkEnd w:id="70"/>
    </w:p>
    <w:p w14:paraId="3894F087" w14:textId="77777777" w:rsidR="005241E9" w:rsidRDefault="005241E9" w:rsidP="005241E9">
      <w:pPr>
        <w:rPr>
          <w:lang w:val="en-US"/>
        </w:rPr>
      </w:pPr>
    </w:p>
    <w:p w14:paraId="4DFB69ED" w14:textId="597FC1F5" w:rsidR="00341972" w:rsidRPr="006319FE" w:rsidRDefault="000166FE" w:rsidP="49329351">
      <w:pPr>
        <w:rPr>
          <w:rFonts w:eastAsiaTheme="minorEastAsia"/>
          <w:lang w:val="en-US"/>
        </w:rPr>
      </w:pPr>
      <w:r w:rsidRPr="49329351">
        <w:rPr>
          <w:rFonts w:eastAsiaTheme="minorEastAsia"/>
          <w:lang w:val="en-US"/>
        </w:rPr>
        <w:t>For the launcher election</w:t>
      </w:r>
      <w:r w:rsidR="00201A4B" w:rsidRPr="49329351">
        <w:rPr>
          <w:rFonts w:eastAsiaTheme="minorEastAsia"/>
          <w:lang w:val="en-US"/>
        </w:rPr>
        <w:t>, the following options are considered</w:t>
      </w:r>
      <w:r w:rsidR="00421E8E" w:rsidRPr="49329351">
        <w:rPr>
          <w:rFonts w:eastAsiaTheme="minorEastAsia"/>
          <w:lang w:val="en-US"/>
        </w:rPr>
        <w:t>:</w:t>
      </w:r>
    </w:p>
    <w:p w14:paraId="3E92FCB6" w14:textId="77777777" w:rsidR="001361B9" w:rsidRDefault="001361B9" w:rsidP="005241E9">
      <w:pPr>
        <w:rPr>
          <w:rFonts w:ascii="Arial" w:hAnsi="Arial" w:cs="Arial"/>
          <w:sz w:val="24"/>
          <w:szCs w:val="24"/>
          <w:lang w:val="en-US"/>
        </w:rPr>
      </w:pPr>
    </w:p>
    <w:p w14:paraId="7164DA95" w14:textId="1D5A2513" w:rsidR="00BF5016" w:rsidRPr="00846D35" w:rsidRDefault="00421E8E" w:rsidP="33AA302C">
      <w:pPr>
        <w:pStyle w:val="Ttulo3"/>
        <w:rPr>
          <w:lang w:val="en-US"/>
        </w:rPr>
      </w:pPr>
      <w:bookmarkStart w:id="71" w:name="_Toc61711459"/>
      <w:r w:rsidRPr="00846D35">
        <w:rPr>
          <w:lang w:val="en-US"/>
        </w:rPr>
        <w:t>V</w:t>
      </w:r>
      <w:r w:rsidR="008A0755">
        <w:rPr>
          <w:lang w:val="en-US"/>
        </w:rPr>
        <w:t>ega</w:t>
      </w:r>
      <w:bookmarkEnd w:id="71"/>
    </w:p>
    <w:p w14:paraId="377FA079" w14:textId="77777777" w:rsidR="00F23D30" w:rsidRDefault="00F23D30" w:rsidP="00F23D30">
      <w:pPr>
        <w:rPr>
          <w:lang w:val="en-US"/>
        </w:rPr>
      </w:pPr>
    </w:p>
    <w:p w14:paraId="4811062E" w14:textId="6DA113C5" w:rsidR="00273DB5" w:rsidRPr="006319FE" w:rsidRDefault="007B061A" w:rsidP="49329351">
      <w:pPr>
        <w:rPr>
          <w:rFonts w:eastAsiaTheme="minorEastAsia"/>
          <w:lang w:val="en-US"/>
        </w:rPr>
      </w:pPr>
      <w:r w:rsidRPr="49329351">
        <w:rPr>
          <w:rFonts w:eastAsiaTheme="minorEastAsia"/>
          <w:lang w:val="en-US"/>
        </w:rPr>
        <w:t xml:space="preserve">The Vega launcher </w:t>
      </w:r>
      <w:r w:rsidR="000A4C2B" w:rsidRPr="49329351">
        <w:rPr>
          <w:rFonts w:eastAsiaTheme="minorEastAsia"/>
          <w:lang w:val="en-US"/>
        </w:rPr>
        <w:t xml:space="preserve">is an expendable launch system developed </w:t>
      </w:r>
      <w:r w:rsidR="00D8398E" w:rsidRPr="49329351">
        <w:rPr>
          <w:rFonts w:eastAsiaTheme="minorEastAsia"/>
          <w:lang w:val="en-US"/>
        </w:rPr>
        <w:t>for Arianespace</w:t>
      </w:r>
      <w:r w:rsidR="00823E89" w:rsidRPr="49329351">
        <w:rPr>
          <w:rFonts w:eastAsiaTheme="minorEastAsia"/>
          <w:lang w:val="en-US"/>
        </w:rPr>
        <w:t xml:space="preserve"> jointly </w:t>
      </w:r>
      <w:r w:rsidR="002A08D4" w:rsidRPr="49329351">
        <w:rPr>
          <w:rFonts w:eastAsiaTheme="minorEastAsia"/>
          <w:lang w:val="en-US"/>
        </w:rPr>
        <w:t>by the Italian Space Agency (ASI) and the European Space Agency (ESA)</w:t>
      </w:r>
      <w:r w:rsidR="00E462A6" w:rsidRPr="49329351">
        <w:rPr>
          <w:rFonts w:eastAsiaTheme="minorEastAsia"/>
          <w:lang w:val="en-US"/>
        </w:rPr>
        <w:t>. V</w:t>
      </w:r>
      <w:r w:rsidR="008A0755">
        <w:rPr>
          <w:rFonts w:eastAsiaTheme="minorEastAsia"/>
          <w:lang w:val="en-US"/>
        </w:rPr>
        <w:t>ega</w:t>
      </w:r>
      <w:r w:rsidR="00E462A6" w:rsidRPr="49329351">
        <w:rPr>
          <w:rFonts w:eastAsiaTheme="minorEastAsia"/>
          <w:lang w:val="en-US"/>
        </w:rPr>
        <w:t xml:space="preserve"> is designed </w:t>
      </w:r>
      <w:r w:rsidR="000A7B72" w:rsidRPr="49329351">
        <w:rPr>
          <w:rFonts w:eastAsiaTheme="minorEastAsia"/>
          <w:lang w:val="en-US"/>
        </w:rPr>
        <w:t xml:space="preserve">to launch small payloads </w:t>
      </w:r>
      <w:r w:rsidR="00841BC9" w:rsidRPr="49329351">
        <w:rPr>
          <w:rFonts w:eastAsiaTheme="minorEastAsia"/>
          <w:lang w:val="en-US"/>
        </w:rPr>
        <w:t xml:space="preserve">including </w:t>
      </w:r>
      <w:r w:rsidR="00DE0C13" w:rsidRPr="49329351">
        <w:rPr>
          <w:rFonts w:eastAsiaTheme="minorEastAsia"/>
          <w:lang w:val="en-US"/>
        </w:rPr>
        <w:t>CubeSats</w:t>
      </w:r>
      <w:r w:rsidR="00313FFE" w:rsidRPr="49329351">
        <w:rPr>
          <w:rFonts w:eastAsiaTheme="minorEastAsia"/>
          <w:lang w:val="en-US"/>
        </w:rPr>
        <w:t xml:space="preserve">. It </w:t>
      </w:r>
      <w:r w:rsidR="00236659" w:rsidRPr="49329351">
        <w:rPr>
          <w:rFonts w:eastAsiaTheme="minorEastAsia"/>
          <w:lang w:val="en-US"/>
        </w:rPr>
        <w:t>can deliver</w:t>
      </w:r>
      <w:r w:rsidR="00313FFE" w:rsidRPr="49329351">
        <w:rPr>
          <w:rFonts w:eastAsiaTheme="minorEastAsia"/>
          <w:lang w:val="en-US"/>
        </w:rPr>
        <w:t xml:space="preserve"> </w:t>
      </w:r>
      <w:r w:rsidR="00FD245F" w:rsidRPr="49329351">
        <w:rPr>
          <w:rFonts w:eastAsiaTheme="minorEastAsia"/>
          <w:lang w:val="en-US"/>
        </w:rPr>
        <w:t xml:space="preserve">1500 kg into a circular </w:t>
      </w:r>
      <w:r w:rsidR="006575D6">
        <w:rPr>
          <w:rFonts w:eastAsiaTheme="minorEastAsia"/>
          <w:lang w:val="en-US"/>
        </w:rPr>
        <w:t>Sun</w:t>
      </w:r>
      <w:r w:rsidR="00FD245F" w:rsidRPr="49329351">
        <w:rPr>
          <w:rFonts w:eastAsiaTheme="minorEastAsia"/>
          <w:lang w:val="en-US"/>
        </w:rPr>
        <w:t>-synchronous orbit of 700 km altitude.</w:t>
      </w:r>
    </w:p>
    <w:p w14:paraId="4CD8DB90" w14:textId="062732C9" w:rsidR="00FD245F" w:rsidRPr="006319FE" w:rsidRDefault="00F73343" w:rsidP="49329351">
      <w:pPr>
        <w:rPr>
          <w:rFonts w:eastAsiaTheme="minorEastAsia"/>
          <w:lang w:val="en-US"/>
        </w:rPr>
      </w:pPr>
      <w:r w:rsidRPr="49329351">
        <w:rPr>
          <w:rFonts w:eastAsiaTheme="minorEastAsia"/>
          <w:lang w:val="en-US"/>
        </w:rPr>
        <w:t>This option m</w:t>
      </w:r>
      <w:r w:rsidR="00C40600" w:rsidRPr="49329351">
        <w:rPr>
          <w:rFonts w:eastAsiaTheme="minorEastAsia"/>
          <w:lang w:val="en-US"/>
        </w:rPr>
        <w:t>ight</w:t>
      </w:r>
      <w:r w:rsidRPr="49329351">
        <w:rPr>
          <w:rFonts w:eastAsiaTheme="minorEastAsia"/>
          <w:lang w:val="en-US"/>
        </w:rPr>
        <w:t xml:space="preserve"> be the </w:t>
      </w:r>
      <w:r w:rsidR="00C40600" w:rsidRPr="49329351">
        <w:rPr>
          <w:rFonts w:eastAsiaTheme="minorEastAsia"/>
          <w:lang w:val="en-US"/>
        </w:rPr>
        <w:t>most suitable one for this mission due to</w:t>
      </w:r>
      <w:r w:rsidR="007B3BDB" w:rsidRPr="49329351">
        <w:rPr>
          <w:rFonts w:eastAsiaTheme="minorEastAsia"/>
          <w:lang w:val="en-US"/>
        </w:rPr>
        <w:t xml:space="preserve"> </w:t>
      </w:r>
      <w:r w:rsidR="000C5DF9" w:rsidRPr="49329351">
        <w:rPr>
          <w:rFonts w:eastAsiaTheme="minorEastAsia"/>
          <w:lang w:val="en-US"/>
        </w:rPr>
        <w:t xml:space="preserve">the following aspects: it is a </w:t>
      </w:r>
      <w:r w:rsidR="00887ADF" w:rsidRPr="49329351">
        <w:rPr>
          <w:rFonts w:eastAsiaTheme="minorEastAsia"/>
          <w:lang w:val="en-US"/>
        </w:rPr>
        <w:t xml:space="preserve">small launcher, </w:t>
      </w:r>
      <w:r w:rsidR="009277A6" w:rsidRPr="49329351">
        <w:rPr>
          <w:rFonts w:eastAsiaTheme="minorEastAsia"/>
          <w:lang w:val="en-US"/>
        </w:rPr>
        <w:t xml:space="preserve">specifically </w:t>
      </w:r>
      <w:r w:rsidR="00887ADF" w:rsidRPr="49329351">
        <w:rPr>
          <w:rFonts w:eastAsiaTheme="minorEastAsia"/>
          <w:lang w:val="en-US"/>
        </w:rPr>
        <w:t>designed</w:t>
      </w:r>
      <w:r w:rsidR="009277A6" w:rsidRPr="49329351">
        <w:rPr>
          <w:rFonts w:eastAsiaTheme="minorEastAsia"/>
          <w:lang w:val="en-US"/>
        </w:rPr>
        <w:t xml:space="preserve"> </w:t>
      </w:r>
      <w:r w:rsidR="00887ADF" w:rsidRPr="49329351">
        <w:rPr>
          <w:rFonts w:eastAsiaTheme="minorEastAsia"/>
          <w:lang w:val="en-US"/>
        </w:rPr>
        <w:t>to launch microsatellites</w:t>
      </w:r>
      <w:r w:rsidR="009C78D0" w:rsidRPr="49329351">
        <w:rPr>
          <w:rFonts w:eastAsiaTheme="minorEastAsia"/>
          <w:lang w:val="en-US"/>
        </w:rPr>
        <w:t xml:space="preserve"> and CubeSat</w:t>
      </w:r>
      <w:r w:rsidR="003D2998" w:rsidRPr="49329351">
        <w:rPr>
          <w:rFonts w:eastAsiaTheme="minorEastAsia"/>
          <w:lang w:val="en-US"/>
        </w:rPr>
        <w:t>s</w:t>
      </w:r>
      <w:r w:rsidR="009C78D0" w:rsidRPr="49329351">
        <w:rPr>
          <w:rFonts w:eastAsiaTheme="minorEastAsia"/>
          <w:lang w:val="en-US"/>
        </w:rPr>
        <w:t xml:space="preserve">; </w:t>
      </w:r>
      <w:r w:rsidR="00F36DA7" w:rsidRPr="49329351">
        <w:rPr>
          <w:rFonts w:eastAsiaTheme="minorEastAsia"/>
          <w:lang w:val="en-US"/>
        </w:rPr>
        <w:t>it is a</w:t>
      </w:r>
      <w:r w:rsidR="00546984" w:rsidRPr="49329351">
        <w:rPr>
          <w:rFonts w:eastAsiaTheme="minorEastAsia"/>
          <w:lang w:val="en-US"/>
        </w:rPr>
        <w:t>n</w:t>
      </w:r>
      <w:r w:rsidR="00F36DA7" w:rsidRPr="49329351">
        <w:rPr>
          <w:rFonts w:eastAsiaTheme="minorEastAsia"/>
          <w:lang w:val="en-US"/>
        </w:rPr>
        <w:t xml:space="preserve"> European launcher</w:t>
      </w:r>
      <w:r w:rsidR="00B77C9F" w:rsidRPr="49329351">
        <w:rPr>
          <w:rFonts w:eastAsiaTheme="minorEastAsia"/>
          <w:lang w:val="en-US"/>
        </w:rPr>
        <w:t xml:space="preserve">, which </w:t>
      </w:r>
      <w:r w:rsidR="00357A72" w:rsidRPr="49329351">
        <w:rPr>
          <w:rFonts w:eastAsiaTheme="minorEastAsia"/>
          <w:lang w:val="en-US"/>
        </w:rPr>
        <w:t xml:space="preserve">can facilitate </w:t>
      </w:r>
      <w:r w:rsidR="00055977" w:rsidRPr="49329351">
        <w:rPr>
          <w:rFonts w:eastAsiaTheme="minorEastAsia"/>
          <w:lang w:val="en-US"/>
        </w:rPr>
        <w:t xml:space="preserve">the necessary </w:t>
      </w:r>
      <w:r w:rsidR="00A12333" w:rsidRPr="49329351">
        <w:rPr>
          <w:rFonts w:eastAsiaTheme="minorEastAsia"/>
          <w:lang w:val="en-US"/>
        </w:rPr>
        <w:t>procedures; it</w:t>
      </w:r>
      <w:r w:rsidR="00551EEE" w:rsidRPr="49329351">
        <w:rPr>
          <w:rFonts w:eastAsiaTheme="minorEastAsia"/>
          <w:lang w:val="en-US"/>
        </w:rPr>
        <w:t xml:space="preserve"> is a more affordable option</w:t>
      </w:r>
      <w:r w:rsidR="00126AEC" w:rsidRPr="49329351">
        <w:rPr>
          <w:rFonts w:eastAsiaTheme="minorEastAsia"/>
          <w:lang w:val="en-US"/>
        </w:rPr>
        <w:t xml:space="preserve"> (each launch costs approximately </w:t>
      </w:r>
      <w:r w:rsidR="003F41D5" w:rsidRPr="49329351">
        <w:rPr>
          <w:rFonts w:eastAsiaTheme="minorEastAsia"/>
          <w:lang w:val="en-US"/>
        </w:rPr>
        <w:t>$37M)</w:t>
      </w:r>
      <w:r w:rsidR="00466E95" w:rsidRPr="49329351">
        <w:rPr>
          <w:rFonts w:eastAsiaTheme="minorEastAsia"/>
          <w:lang w:val="en-US"/>
        </w:rPr>
        <w:t>; and finally, there have been many CubeSats</w:t>
      </w:r>
      <w:r w:rsidR="00F0776D" w:rsidRPr="49329351">
        <w:rPr>
          <w:rFonts w:eastAsiaTheme="minorEastAsia"/>
          <w:lang w:val="en-US"/>
        </w:rPr>
        <w:t xml:space="preserve"> mission that used this launcher</w:t>
      </w:r>
      <w:r w:rsidR="008954F3" w:rsidRPr="49329351">
        <w:rPr>
          <w:rFonts w:eastAsiaTheme="minorEastAsia"/>
          <w:lang w:val="en-US"/>
        </w:rPr>
        <w:t xml:space="preserve"> (</w:t>
      </w:r>
      <w:r w:rsidR="00A10F27" w:rsidRPr="49329351">
        <w:rPr>
          <w:rFonts w:eastAsiaTheme="minorEastAsia"/>
          <w:lang w:val="en-US"/>
        </w:rPr>
        <w:t>for example</w:t>
      </w:r>
      <w:r w:rsidR="00217F85" w:rsidRPr="49329351">
        <w:rPr>
          <w:rFonts w:eastAsiaTheme="minorEastAsia"/>
          <w:lang w:val="en-US"/>
        </w:rPr>
        <w:t xml:space="preserve"> VEGA VV16, </w:t>
      </w:r>
      <w:r w:rsidR="0041765F" w:rsidRPr="49329351">
        <w:rPr>
          <w:rFonts w:eastAsiaTheme="minorEastAsia"/>
          <w:lang w:val="en-US"/>
        </w:rPr>
        <w:t>with 46</w:t>
      </w:r>
      <w:r w:rsidR="00571D7D" w:rsidRPr="49329351">
        <w:rPr>
          <w:rFonts w:eastAsiaTheme="minorEastAsia"/>
          <w:lang w:val="en-US"/>
        </w:rPr>
        <w:t xml:space="preserve"> CubeSats</w:t>
      </w:r>
      <w:r w:rsidR="00057A33" w:rsidRPr="49329351">
        <w:rPr>
          <w:rFonts w:eastAsiaTheme="minorEastAsia"/>
          <w:lang w:val="en-US"/>
        </w:rPr>
        <w:t xml:space="preserve"> between </w:t>
      </w:r>
      <w:r w:rsidR="00114914" w:rsidRPr="49329351">
        <w:rPr>
          <w:rFonts w:eastAsiaTheme="minorEastAsia"/>
          <w:lang w:val="en-US"/>
        </w:rPr>
        <w:t>0.25U and 6U)</w:t>
      </w:r>
      <w:r w:rsidR="008F7AD4" w:rsidRPr="49329351">
        <w:rPr>
          <w:rFonts w:eastAsiaTheme="minorEastAsia"/>
          <w:lang w:val="en-US"/>
        </w:rPr>
        <w:t xml:space="preserve">, which </w:t>
      </w:r>
      <w:r w:rsidR="008954F3" w:rsidRPr="49329351">
        <w:rPr>
          <w:rFonts w:eastAsiaTheme="minorEastAsia"/>
          <w:lang w:val="en-US"/>
        </w:rPr>
        <w:t xml:space="preserve">indicates that </w:t>
      </w:r>
      <w:r w:rsidR="00536E30" w:rsidRPr="49329351">
        <w:rPr>
          <w:rFonts w:eastAsiaTheme="minorEastAsia"/>
          <w:lang w:val="en-US"/>
        </w:rPr>
        <w:t xml:space="preserve">this launcher is </w:t>
      </w:r>
      <w:r w:rsidR="003443B2" w:rsidRPr="49329351">
        <w:rPr>
          <w:rFonts w:eastAsiaTheme="minorEastAsia"/>
          <w:lang w:val="en-US"/>
        </w:rPr>
        <w:t>a</w:t>
      </w:r>
      <w:r w:rsidR="002A172D" w:rsidRPr="49329351">
        <w:rPr>
          <w:rFonts w:eastAsiaTheme="minorEastAsia"/>
          <w:lang w:val="en-US"/>
        </w:rPr>
        <w:t xml:space="preserve"> </w:t>
      </w:r>
      <w:r w:rsidR="003C24D1" w:rsidRPr="49329351">
        <w:rPr>
          <w:rFonts w:eastAsiaTheme="minorEastAsia"/>
          <w:lang w:val="en-US"/>
        </w:rPr>
        <w:t>common option for this type of mission.</w:t>
      </w:r>
    </w:p>
    <w:p w14:paraId="56606F0C" w14:textId="4C9C279B" w:rsidR="003C24D1" w:rsidRPr="006319FE" w:rsidRDefault="003C24D1" w:rsidP="49329351">
      <w:pPr>
        <w:rPr>
          <w:rFonts w:eastAsiaTheme="minorEastAsia"/>
          <w:lang w:val="en-US"/>
        </w:rPr>
      </w:pPr>
      <w:r w:rsidRPr="49329351">
        <w:rPr>
          <w:rFonts w:eastAsiaTheme="minorEastAsia"/>
          <w:lang w:val="en-US"/>
        </w:rPr>
        <w:t xml:space="preserve">On the other hand, </w:t>
      </w:r>
      <w:r w:rsidR="006A4E0D" w:rsidRPr="49329351">
        <w:rPr>
          <w:rFonts w:eastAsiaTheme="minorEastAsia"/>
          <w:lang w:val="en-US"/>
        </w:rPr>
        <w:t>there are some negative aspects</w:t>
      </w:r>
      <w:r w:rsidR="00A42394" w:rsidRPr="49329351">
        <w:rPr>
          <w:rFonts w:eastAsiaTheme="minorEastAsia"/>
          <w:lang w:val="en-US"/>
        </w:rPr>
        <w:t xml:space="preserve">. </w:t>
      </w:r>
      <w:r w:rsidR="00A00596" w:rsidRPr="49329351">
        <w:rPr>
          <w:rFonts w:eastAsiaTheme="minorEastAsia"/>
          <w:lang w:val="en-US"/>
        </w:rPr>
        <w:t xml:space="preserve">Of the last </w:t>
      </w:r>
      <w:r w:rsidR="00ED7E4F" w:rsidRPr="49329351">
        <w:rPr>
          <w:rFonts w:eastAsiaTheme="minorEastAsia"/>
          <w:lang w:val="en-US"/>
        </w:rPr>
        <w:t>three</w:t>
      </w:r>
      <w:r w:rsidR="00A00596" w:rsidRPr="49329351">
        <w:rPr>
          <w:rFonts w:eastAsiaTheme="minorEastAsia"/>
          <w:lang w:val="en-US"/>
        </w:rPr>
        <w:t xml:space="preserve"> missions (</w:t>
      </w:r>
      <w:r w:rsidR="00CE33FB" w:rsidRPr="49329351">
        <w:rPr>
          <w:rFonts w:eastAsiaTheme="minorEastAsia"/>
          <w:lang w:val="en-US"/>
        </w:rPr>
        <w:t xml:space="preserve">VV15, VV16 and VV17), </w:t>
      </w:r>
      <w:r w:rsidR="00ED7E4F" w:rsidRPr="49329351">
        <w:rPr>
          <w:rFonts w:eastAsiaTheme="minorEastAsia"/>
          <w:lang w:val="en-US"/>
        </w:rPr>
        <w:t>two of them ended up in failure</w:t>
      </w:r>
      <w:r w:rsidR="009C4175" w:rsidRPr="49329351">
        <w:rPr>
          <w:rFonts w:eastAsiaTheme="minorEastAsia"/>
          <w:lang w:val="en-US"/>
        </w:rPr>
        <w:t xml:space="preserve"> and the mission was lost. This is a bad indicator of the </w:t>
      </w:r>
      <w:r w:rsidR="00190706" w:rsidRPr="49329351">
        <w:rPr>
          <w:rFonts w:eastAsiaTheme="minorEastAsia"/>
          <w:lang w:val="en-US"/>
        </w:rPr>
        <w:t>reliability</w:t>
      </w:r>
      <w:r w:rsidR="00950679" w:rsidRPr="49329351">
        <w:rPr>
          <w:rFonts w:eastAsiaTheme="minorEastAsia"/>
          <w:lang w:val="en-US"/>
        </w:rPr>
        <w:t xml:space="preserve"> of the launcher</w:t>
      </w:r>
      <w:r w:rsidR="006A1AB1" w:rsidRPr="49329351">
        <w:rPr>
          <w:rFonts w:eastAsiaTheme="minorEastAsia"/>
          <w:lang w:val="en-US"/>
        </w:rPr>
        <w:t xml:space="preserve">. Nevertheless, </w:t>
      </w:r>
      <w:r w:rsidR="007C6D42" w:rsidRPr="49329351">
        <w:rPr>
          <w:rFonts w:eastAsiaTheme="minorEastAsia"/>
          <w:lang w:val="en-US"/>
        </w:rPr>
        <w:t>these have been the only two failure</w:t>
      </w:r>
      <w:r w:rsidR="00851801" w:rsidRPr="49329351">
        <w:rPr>
          <w:rFonts w:eastAsiaTheme="minorEastAsia"/>
          <w:lang w:val="en-US"/>
        </w:rPr>
        <w:t>’s mission in the history of V</w:t>
      </w:r>
      <w:r w:rsidR="008A0755">
        <w:rPr>
          <w:rFonts w:eastAsiaTheme="minorEastAsia"/>
          <w:lang w:val="en-US"/>
        </w:rPr>
        <w:t>ega</w:t>
      </w:r>
      <w:r w:rsidR="009D447F" w:rsidRPr="49329351">
        <w:rPr>
          <w:rFonts w:eastAsiaTheme="minorEastAsia"/>
          <w:lang w:val="en-US"/>
        </w:rPr>
        <w:t xml:space="preserve"> (</w:t>
      </w:r>
      <w:r w:rsidR="00912DBC" w:rsidRPr="49329351">
        <w:rPr>
          <w:rFonts w:eastAsiaTheme="minorEastAsia"/>
          <w:lang w:val="en-US"/>
        </w:rPr>
        <w:t>17 launch</w:t>
      </w:r>
      <w:r w:rsidR="000079BD" w:rsidRPr="49329351">
        <w:rPr>
          <w:rFonts w:eastAsiaTheme="minorEastAsia"/>
          <w:lang w:val="en-US"/>
        </w:rPr>
        <w:t>)</w:t>
      </w:r>
      <w:r w:rsidR="0051130F" w:rsidRPr="49329351">
        <w:rPr>
          <w:rFonts w:eastAsiaTheme="minorEastAsia"/>
          <w:lang w:val="en-US"/>
        </w:rPr>
        <w:t>.</w:t>
      </w:r>
    </w:p>
    <w:p w14:paraId="03565E28" w14:textId="6DC22B10" w:rsidR="0051130F" w:rsidRPr="006319FE" w:rsidRDefault="0051130F" w:rsidP="49329351">
      <w:pPr>
        <w:rPr>
          <w:rFonts w:eastAsiaTheme="minorEastAsia"/>
          <w:lang w:val="en-US"/>
        </w:rPr>
      </w:pPr>
      <w:r w:rsidRPr="49329351">
        <w:rPr>
          <w:rFonts w:eastAsiaTheme="minorEastAsia"/>
          <w:lang w:val="en-US"/>
        </w:rPr>
        <w:t>In conclusion, V</w:t>
      </w:r>
      <w:r w:rsidR="008A0755">
        <w:rPr>
          <w:rFonts w:eastAsiaTheme="minorEastAsia"/>
          <w:lang w:val="en-US"/>
        </w:rPr>
        <w:t>ega</w:t>
      </w:r>
      <w:r w:rsidRPr="49329351">
        <w:rPr>
          <w:rFonts w:eastAsiaTheme="minorEastAsia"/>
          <w:lang w:val="en-US"/>
        </w:rPr>
        <w:t xml:space="preserve"> is a very suitable option for our mission.</w:t>
      </w:r>
    </w:p>
    <w:p w14:paraId="0B1807A3" w14:textId="77777777" w:rsidR="00E22420" w:rsidRDefault="00E22420" w:rsidP="00273DB5">
      <w:pPr>
        <w:rPr>
          <w:rFonts w:ascii="Arial" w:hAnsi="Arial" w:cs="Arial"/>
          <w:sz w:val="24"/>
          <w:szCs w:val="24"/>
          <w:lang w:val="en-US"/>
        </w:rPr>
      </w:pPr>
    </w:p>
    <w:p w14:paraId="28AE3CFB" w14:textId="6AF6FD5C" w:rsidR="00E22420" w:rsidRPr="00846D35" w:rsidRDefault="00E22420" w:rsidP="33AA302C">
      <w:pPr>
        <w:pStyle w:val="Ttulo3"/>
        <w:rPr>
          <w:lang w:val="en-US"/>
        </w:rPr>
      </w:pPr>
      <w:bookmarkStart w:id="72" w:name="_Toc61711460"/>
      <w:r w:rsidRPr="00846D35">
        <w:rPr>
          <w:lang w:val="en-US"/>
        </w:rPr>
        <w:t>S</w:t>
      </w:r>
      <w:r w:rsidR="008A0755">
        <w:rPr>
          <w:lang w:val="en-US"/>
        </w:rPr>
        <w:t>oyuz</w:t>
      </w:r>
      <w:bookmarkEnd w:id="72"/>
    </w:p>
    <w:p w14:paraId="25419FAE" w14:textId="77777777" w:rsidR="00341972" w:rsidRPr="00341972" w:rsidRDefault="00341972" w:rsidP="00341972">
      <w:pPr>
        <w:rPr>
          <w:lang w:val="en-US"/>
        </w:rPr>
      </w:pPr>
    </w:p>
    <w:p w14:paraId="6324CA91" w14:textId="4886F9B6" w:rsidR="00194F73" w:rsidRPr="006319FE" w:rsidRDefault="001361B9" w:rsidP="49329351">
      <w:pPr>
        <w:rPr>
          <w:rFonts w:eastAsiaTheme="minorEastAsia"/>
          <w:lang w:val="en-US"/>
        </w:rPr>
      </w:pPr>
      <w:r w:rsidRPr="49329351">
        <w:rPr>
          <w:rFonts w:eastAsiaTheme="minorEastAsia"/>
          <w:lang w:val="en-US"/>
        </w:rPr>
        <w:t xml:space="preserve">Soyuz launcher </w:t>
      </w:r>
      <w:r w:rsidR="00E57DBC" w:rsidRPr="49329351">
        <w:rPr>
          <w:rFonts w:eastAsiaTheme="minorEastAsia"/>
          <w:lang w:val="en-US"/>
        </w:rPr>
        <w:t xml:space="preserve">is also an expendable launcher. </w:t>
      </w:r>
      <w:r w:rsidR="00B333CD" w:rsidRPr="49329351">
        <w:rPr>
          <w:rFonts w:eastAsiaTheme="minorEastAsia"/>
          <w:lang w:val="en-US"/>
        </w:rPr>
        <w:t xml:space="preserve">Version </w:t>
      </w:r>
      <w:r w:rsidR="00A15DCE" w:rsidRPr="49329351">
        <w:rPr>
          <w:rFonts w:eastAsiaTheme="minorEastAsia"/>
          <w:lang w:val="en-US"/>
        </w:rPr>
        <w:t>2-1a,</w:t>
      </w:r>
      <w:r w:rsidR="00E57DBC" w:rsidRPr="49329351">
        <w:rPr>
          <w:rFonts w:eastAsiaTheme="minorEastAsia"/>
          <w:lang w:val="en-US"/>
        </w:rPr>
        <w:t xml:space="preserve"> developed by Arianespace and launched from the </w:t>
      </w:r>
      <w:r w:rsidR="00B32DEA" w:rsidRPr="49329351">
        <w:rPr>
          <w:rFonts w:eastAsiaTheme="minorEastAsia"/>
          <w:lang w:val="en-US"/>
        </w:rPr>
        <w:t xml:space="preserve">Guiana Space Center </w:t>
      </w:r>
      <w:r w:rsidR="00C5414B" w:rsidRPr="49329351">
        <w:rPr>
          <w:rFonts w:eastAsiaTheme="minorEastAsia"/>
          <w:lang w:val="en-US"/>
        </w:rPr>
        <w:t>h</w:t>
      </w:r>
      <w:r w:rsidR="009E1E3E" w:rsidRPr="49329351">
        <w:rPr>
          <w:rFonts w:eastAsiaTheme="minorEastAsia"/>
          <w:lang w:val="en-US"/>
        </w:rPr>
        <w:t>as the ca</w:t>
      </w:r>
      <w:r w:rsidR="00DD4CE2" w:rsidRPr="49329351">
        <w:rPr>
          <w:rFonts w:eastAsiaTheme="minorEastAsia"/>
          <w:lang w:val="en-US"/>
        </w:rPr>
        <w:t xml:space="preserve">pability to deploy up to </w:t>
      </w:r>
      <w:r w:rsidR="00B333CD" w:rsidRPr="49329351">
        <w:rPr>
          <w:rFonts w:eastAsiaTheme="minorEastAsia"/>
          <w:lang w:val="en-US"/>
        </w:rPr>
        <w:t>4450</w:t>
      </w:r>
      <w:r w:rsidR="00A15DCE" w:rsidRPr="49329351">
        <w:rPr>
          <w:rFonts w:eastAsiaTheme="minorEastAsia"/>
          <w:lang w:val="en-US"/>
        </w:rPr>
        <w:t xml:space="preserve"> kg to a SSO of 660 km of altit</w:t>
      </w:r>
      <w:r w:rsidR="00A13377" w:rsidRPr="49329351">
        <w:rPr>
          <w:rFonts w:eastAsiaTheme="minorEastAsia"/>
          <w:lang w:val="en-US"/>
        </w:rPr>
        <w:t xml:space="preserve">ude, which is </w:t>
      </w:r>
      <w:r w:rsidR="00E54996" w:rsidRPr="49329351">
        <w:rPr>
          <w:rFonts w:eastAsiaTheme="minorEastAsia"/>
          <w:lang w:val="en-US"/>
        </w:rPr>
        <w:t xml:space="preserve">a lot over our </w:t>
      </w:r>
      <w:r w:rsidR="005E37E3" w:rsidRPr="49329351">
        <w:rPr>
          <w:rFonts w:eastAsiaTheme="minorEastAsia"/>
          <w:lang w:val="en-US"/>
        </w:rPr>
        <w:t>target</w:t>
      </w:r>
      <w:r w:rsidR="00E54996" w:rsidRPr="49329351">
        <w:rPr>
          <w:rFonts w:eastAsiaTheme="minorEastAsia"/>
          <w:lang w:val="en-US"/>
        </w:rPr>
        <w:t xml:space="preserve"> orbit.</w:t>
      </w:r>
    </w:p>
    <w:p w14:paraId="11192D9E" w14:textId="65EC786E" w:rsidR="00E22420" w:rsidRPr="006319FE" w:rsidRDefault="00235A69" w:rsidP="49329351">
      <w:pPr>
        <w:rPr>
          <w:rFonts w:eastAsiaTheme="minorEastAsia"/>
          <w:lang w:val="en-US"/>
        </w:rPr>
      </w:pPr>
      <w:r w:rsidRPr="49329351">
        <w:rPr>
          <w:rFonts w:eastAsiaTheme="minorEastAsia"/>
          <w:lang w:val="en-US"/>
        </w:rPr>
        <w:t xml:space="preserve">This launcher is </w:t>
      </w:r>
      <w:r w:rsidR="00B15CA9" w:rsidRPr="49329351">
        <w:rPr>
          <w:rFonts w:eastAsiaTheme="minorEastAsia"/>
          <w:lang w:val="en-US"/>
        </w:rPr>
        <w:t>more expensive</w:t>
      </w:r>
      <w:r w:rsidR="00554217" w:rsidRPr="49329351">
        <w:rPr>
          <w:rFonts w:eastAsiaTheme="minorEastAsia"/>
          <w:lang w:val="en-US"/>
        </w:rPr>
        <w:t>;</w:t>
      </w:r>
      <w:r w:rsidR="00B15CA9" w:rsidRPr="49329351">
        <w:rPr>
          <w:rFonts w:eastAsiaTheme="minorEastAsia"/>
          <w:lang w:val="en-US"/>
        </w:rPr>
        <w:t xml:space="preserve"> however, it can be a suitable substitute </w:t>
      </w:r>
      <w:r w:rsidR="00254988" w:rsidRPr="49329351">
        <w:rPr>
          <w:rFonts w:eastAsiaTheme="minorEastAsia"/>
          <w:lang w:val="en-US"/>
        </w:rPr>
        <w:t xml:space="preserve">in case that there were no available </w:t>
      </w:r>
      <w:r w:rsidR="00563AB3" w:rsidRPr="49329351">
        <w:rPr>
          <w:rFonts w:eastAsiaTheme="minorEastAsia"/>
          <w:lang w:val="en-US"/>
        </w:rPr>
        <w:t xml:space="preserve">slots </w:t>
      </w:r>
      <w:r w:rsidR="00ED16E6" w:rsidRPr="49329351">
        <w:rPr>
          <w:rFonts w:eastAsiaTheme="minorEastAsia"/>
          <w:lang w:val="en-US"/>
        </w:rPr>
        <w:t xml:space="preserve">on a Vega. </w:t>
      </w:r>
      <w:r w:rsidR="00AE7B6D" w:rsidRPr="49329351">
        <w:rPr>
          <w:rFonts w:eastAsiaTheme="minorEastAsia"/>
          <w:lang w:val="en-US"/>
        </w:rPr>
        <w:t xml:space="preserve">There are examples of successful launches </w:t>
      </w:r>
      <w:r w:rsidR="00C47D17" w:rsidRPr="49329351">
        <w:rPr>
          <w:rFonts w:eastAsiaTheme="minorEastAsia"/>
          <w:lang w:val="en-US"/>
        </w:rPr>
        <w:t xml:space="preserve">of various microsatellites </w:t>
      </w:r>
      <w:r w:rsidR="00BB1F66" w:rsidRPr="49329351">
        <w:rPr>
          <w:rFonts w:eastAsiaTheme="minorEastAsia"/>
          <w:lang w:val="en-US"/>
        </w:rPr>
        <w:t xml:space="preserve">with a Soyuz, such </w:t>
      </w:r>
      <w:r w:rsidR="007464C8" w:rsidRPr="49329351">
        <w:rPr>
          <w:rFonts w:eastAsiaTheme="minorEastAsia"/>
          <w:lang w:val="en-US"/>
        </w:rPr>
        <w:t xml:space="preserve">as mission </w:t>
      </w:r>
      <w:r w:rsidR="00194F73" w:rsidRPr="49329351">
        <w:rPr>
          <w:rFonts w:eastAsiaTheme="minorEastAsia"/>
          <w:lang w:val="en-US"/>
        </w:rPr>
        <w:t>89</w:t>
      </w:r>
      <w:r w:rsidR="007464C8" w:rsidRPr="49329351">
        <w:rPr>
          <w:rFonts w:eastAsiaTheme="minorEastAsia"/>
          <w:lang w:val="en-US"/>
        </w:rPr>
        <w:t xml:space="preserve">, </w:t>
      </w:r>
      <w:r w:rsidR="00047C29" w:rsidRPr="49329351">
        <w:rPr>
          <w:rFonts w:eastAsiaTheme="minorEastAsia"/>
          <w:lang w:val="en-US"/>
        </w:rPr>
        <w:t>which deployed</w:t>
      </w:r>
      <w:r w:rsidR="007464C8" w:rsidRPr="49329351">
        <w:rPr>
          <w:rFonts w:eastAsiaTheme="minorEastAsia"/>
          <w:lang w:val="en-US"/>
        </w:rPr>
        <w:t xml:space="preserve"> </w:t>
      </w:r>
      <w:r w:rsidR="00863897" w:rsidRPr="49329351">
        <w:rPr>
          <w:rFonts w:eastAsiaTheme="minorEastAsia"/>
          <w:lang w:val="en-US"/>
        </w:rPr>
        <w:t xml:space="preserve">26 </w:t>
      </w:r>
      <w:r w:rsidR="00C018E4" w:rsidRPr="49329351">
        <w:rPr>
          <w:rFonts w:eastAsiaTheme="minorEastAsia"/>
          <w:lang w:val="en-US"/>
        </w:rPr>
        <w:t>CubeSats</w:t>
      </w:r>
      <w:r w:rsidR="00863897" w:rsidRPr="49329351">
        <w:rPr>
          <w:rFonts w:eastAsiaTheme="minorEastAsia"/>
          <w:lang w:val="en-US"/>
        </w:rPr>
        <w:t xml:space="preserve"> and 2 </w:t>
      </w:r>
      <w:r w:rsidR="00C018E4" w:rsidRPr="49329351">
        <w:rPr>
          <w:rFonts w:eastAsiaTheme="minorEastAsia"/>
          <w:lang w:val="en-US"/>
        </w:rPr>
        <w:t>MicroSats</w:t>
      </w:r>
      <w:r w:rsidR="00863897" w:rsidRPr="49329351">
        <w:rPr>
          <w:rFonts w:eastAsiaTheme="minorEastAsia"/>
          <w:lang w:val="en-US"/>
        </w:rPr>
        <w:t xml:space="preserve"> </w:t>
      </w:r>
      <w:r w:rsidR="00164F57" w:rsidRPr="49329351">
        <w:rPr>
          <w:rFonts w:eastAsiaTheme="minorEastAsia"/>
          <w:lang w:val="en-US"/>
        </w:rPr>
        <w:t>to three different SSO orbits</w:t>
      </w:r>
      <w:r w:rsidR="00F64037" w:rsidRPr="49329351">
        <w:rPr>
          <w:rFonts w:eastAsiaTheme="minorEastAsia"/>
          <w:lang w:val="en-US"/>
        </w:rPr>
        <w:t>. It has also the same advantage of being managed by Arianespace, thus having the administrative benefits of working with a European company</w:t>
      </w:r>
      <w:r w:rsidR="00EA7772" w:rsidRPr="49329351">
        <w:rPr>
          <w:rFonts w:eastAsiaTheme="minorEastAsia"/>
          <w:lang w:val="en-US"/>
        </w:rPr>
        <w:t xml:space="preserve">. </w:t>
      </w:r>
    </w:p>
    <w:p w14:paraId="4D30631B" w14:textId="0977AC94" w:rsidR="00EA7772" w:rsidRPr="00E54996" w:rsidRDefault="000A6FFA" w:rsidP="49329351">
      <w:pPr>
        <w:rPr>
          <w:rFonts w:asciiTheme="majorHAnsi" w:eastAsiaTheme="majorEastAsia" w:hAnsiTheme="majorHAnsi" w:cstheme="majorBidi"/>
          <w:lang w:val="en-US"/>
        </w:rPr>
      </w:pPr>
      <w:r w:rsidRPr="49329351">
        <w:rPr>
          <w:rFonts w:eastAsiaTheme="minorEastAsia"/>
          <w:lang w:val="en-US"/>
        </w:rPr>
        <w:t xml:space="preserve">The main drawback of this option is </w:t>
      </w:r>
      <w:r w:rsidR="00556303" w:rsidRPr="49329351">
        <w:rPr>
          <w:rFonts w:eastAsiaTheme="minorEastAsia"/>
          <w:lang w:val="en-US"/>
        </w:rPr>
        <w:t>its highest price and bigger capacity</w:t>
      </w:r>
      <w:r w:rsidRPr="49329351">
        <w:rPr>
          <w:rFonts w:eastAsiaTheme="minorEastAsia"/>
          <w:lang w:val="en-US"/>
        </w:rPr>
        <w:t xml:space="preserve"> </w:t>
      </w:r>
      <w:r w:rsidR="00FE4A8E" w:rsidRPr="49329351">
        <w:rPr>
          <w:rFonts w:eastAsiaTheme="minorEastAsia"/>
          <w:lang w:val="en-US"/>
        </w:rPr>
        <w:t>in relation to Vega</w:t>
      </w:r>
      <w:r w:rsidR="00B75AEF" w:rsidRPr="49329351">
        <w:rPr>
          <w:rFonts w:eastAsiaTheme="minorEastAsia"/>
          <w:lang w:val="en-US"/>
        </w:rPr>
        <w:t>. This makes necessary</w:t>
      </w:r>
      <w:r w:rsidR="00FE4A8E" w:rsidRPr="49329351">
        <w:rPr>
          <w:rFonts w:eastAsiaTheme="minorEastAsia"/>
          <w:lang w:val="en-US"/>
        </w:rPr>
        <w:t xml:space="preserve"> to </w:t>
      </w:r>
      <w:r w:rsidR="00B75AEF" w:rsidRPr="49329351">
        <w:rPr>
          <w:rFonts w:eastAsiaTheme="minorEastAsia"/>
          <w:lang w:val="en-US"/>
        </w:rPr>
        <w:t>coordinate with</w:t>
      </w:r>
      <w:r w:rsidR="00511637" w:rsidRPr="49329351">
        <w:rPr>
          <w:rFonts w:eastAsiaTheme="minorEastAsia"/>
          <w:lang w:val="en-US"/>
        </w:rPr>
        <w:t xml:space="preserve"> more</w:t>
      </w:r>
      <w:r w:rsidR="00100CCD" w:rsidRPr="49329351">
        <w:rPr>
          <w:rFonts w:eastAsiaTheme="minorEastAsia"/>
          <w:lang w:val="en-US"/>
        </w:rPr>
        <w:t xml:space="preserve"> </w:t>
      </w:r>
      <w:r w:rsidR="00AE5EE1" w:rsidRPr="49329351">
        <w:rPr>
          <w:rFonts w:eastAsiaTheme="minorEastAsia"/>
          <w:lang w:val="en-US"/>
        </w:rPr>
        <w:t xml:space="preserve">payloads </w:t>
      </w:r>
      <w:r w:rsidR="00B75AEF" w:rsidRPr="49329351">
        <w:rPr>
          <w:rFonts w:eastAsiaTheme="minorEastAsia"/>
          <w:lang w:val="en-US"/>
        </w:rPr>
        <w:t xml:space="preserve">in order </w:t>
      </w:r>
      <w:r w:rsidR="00AE5EE1" w:rsidRPr="49329351">
        <w:rPr>
          <w:rFonts w:eastAsiaTheme="minorEastAsia"/>
          <w:lang w:val="en-US"/>
        </w:rPr>
        <w:t xml:space="preserve">to </w:t>
      </w:r>
      <w:r w:rsidR="00C93C2E" w:rsidRPr="49329351">
        <w:rPr>
          <w:rFonts w:eastAsiaTheme="minorEastAsia"/>
          <w:lang w:val="en-US"/>
        </w:rPr>
        <w:t>fill</w:t>
      </w:r>
      <w:r w:rsidR="00B75AEF" w:rsidRPr="49329351">
        <w:rPr>
          <w:rFonts w:eastAsiaTheme="minorEastAsia"/>
          <w:lang w:val="en-US"/>
        </w:rPr>
        <w:t xml:space="preserve"> </w:t>
      </w:r>
      <w:r w:rsidR="00AE5EE1" w:rsidRPr="49329351">
        <w:rPr>
          <w:rFonts w:eastAsiaTheme="minorEastAsia"/>
          <w:lang w:val="en-US"/>
        </w:rPr>
        <w:t xml:space="preserve">the </w:t>
      </w:r>
      <w:r w:rsidR="00C93C2E" w:rsidRPr="49329351">
        <w:rPr>
          <w:rFonts w:eastAsiaTheme="minorEastAsia"/>
          <w:lang w:val="en-US"/>
        </w:rPr>
        <w:t xml:space="preserve">launcher, and </w:t>
      </w:r>
      <w:r w:rsidR="00C018E4" w:rsidRPr="49329351">
        <w:rPr>
          <w:rFonts w:eastAsiaTheme="minorEastAsia"/>
          <w:lang w:val="en-US"/>
        </w:rPr>
        <w:t>thus</w:t>
      </w:r>
      <w:r w:rsidR="000F7AAF" w:rsidRPr="49329351">
        <w:rPr>
          <w:rFonts w:eastAsiaTheme="minorEastAsia"/>
          <w:lang w:val="en-US"/>
        </w:rPr>
        <w:t>,</w:t>
      </w:r>
      <w:r w:rsidR="00C018E4" w:rsidRPr="49329351">
        <w:rPr>
          <w:rFonts w:eastAsiaTheme="minorEastAsia"/>
          <w:lang w:val="en-US"/>
        </w:rPr>
        <w:t xml:space="preserve"> keep the price of the launch affordable.</w:t>
      </w:r>
      <w:r w:rsidR="00C018E4" w:rsidRPr="49329351">
        <w:rPr>
          <w:rFonts w:asciiTheme="majorHAnsi" w:eastAsiaTheme="majorEastAsia" w:hAnsiTheme="majorHAnsi" w:cstheme="majorBidi"/>
          <w:lang w:val="en-US"/>
        </w:rPr>
        <w:t xml:space="preserve"> </w:t>
      </w:r>
    </w:p>
    <w:p w14:paraId="059BC718" w14:textId="3C49EDCA" w:rsidR="33AA302C" w:rsidRPr="002101F4" w:rsidRDefault="33AA302C">
      <w:pPr>
        <w:rPr>
          <w:lang w:val="en-US"/>
        </w:rPr>
      </w:pPr>
      <w:r w:rsidRPr="002101F4">
        <w:rPr>
          <w:lang w:val="en-US"/>
        </w:rPr>
        <w:br w:type="page"/>
      </w:r>
    </w:p>
    <w:p w14:paraId="627B9F09" w14:textId="09DB3922" w:rsidR="00E22420" w:rsidRPr="00421E8E" w:rsidRDefault="008E6E59" w:rsidP="00BA7BFC">
      <w:pPr>
        <w:pStyle w:val="Ttulo2"/>
        <w:rPr>
          <w:lang w:val="en-US"/>
        </w:rPr>
      </w:pPr>
      <w:bookmarkStart w:id="73" w:name="_Toc61711461"/>
      <w:r w:rsidRPr="45480785">
        <w:rPr>
          <w:lang w:val="en-US"/>
        </w:rPr>
        <w:lastRenderedPageBreak/>
        <w:t>Attitude Determination and Control System (ADCS)</w:t>
      </w:r>
      <w:bookmarkEnd w:id="73"/>
      <w:r w:rsidRPr="45480785">
        <w:rPr>
          <w:lang w:val="en-US"/>
        </w:rPr>
        <w:t xml:space="preserve"> </w:t>
      </w:r>
    </w:p>
    <w:p w14:paraId="593B71CA" w14:textId="09DB3922" w:rsidR="008E6E59" w:rsidRPr="008E6E59" w:rsidRDefault="008E6E59" w:rsidP="008E6E59">
      <w:pPr>
        <w:rPr>
          <w:lang w:val="en-US"/>
        </w:rPr>
      </w:pPr>
    </w:p>
    <w:p w14:paraId="266FEB1B" w14:textId="0EA32BD5" w:rsidR="4AB54FD8" w:rsidRDefault="4AB54FD8" w:rsidP="49329351">
      <w:pPr>
        <w:spacing w:line="257" w:lineRule="auto"/>
        <w:rPr>
          <w:rFonts w:ascii="Calibri" w:eastAsia="Calibri" w:hAnsi="Calibri" w:cs="Calibri"/>
          <w:lang w:val="en-US"/>
        </w:rPr>
      </w:pPr>
      <w:r w:rsidRPr="49329351">
        <w:rPr>
          <w:rFonts w:ascii="Calibri" w:eastAsia="Calibri" w:hAnsi="Calibri" w:cs="Calibri"/>
          <w:lang w:val="en-US"/>
        </w:rPr>
        <w:t>The attitude determination and control subsystem is responsible for maintaining the desired orientation of the satellite at all points of the mission.</w:t>
      </w:r>
      <w:r w:rsidR="7A305B2C" w:rsidRPr="49329351">
        <w:rPr>
          <w:rFonts w:ascii="Calibri" w:eastAsia="Calibri" w:hAnsi="Calibri" w:cs="Calibri"/>
          <w:lang w:val="en-US"/>
        </w:rPr>
        <w:t xml:space="preserve"> Th</w:t>
      </w:r>
      <w:r w:rsidR="63B89147" w:rsidRPr="49329351">
        <w:rPr>
          <w:rFonts w:ascii="Calibri" w:eastAsia="Calibri" w:hAnsi="Calibri" w:cs="Calibri"/>
          <w:lang w:val="en-US"/>
        </w:rPr>
        <w:t xml:space="preserve">is system is crucial to the success of the mission </w:t>
      </w:r>
      <w:r w:rsidR="5A9BC546" w:rsidRPr="49329351">
        <w:rPr>
          <w:rFonts w:ascii="Calibri" w:eastAsia="Calibri" w:hAnsi="Calibri" w:cs="Calibri"/>
          <w:lang w:val="en-US"/>
        </w:rPr>
        <w:t xml:space="preserve">due to the high precision pointing requirements. </w:t>
      </w:r>
    </w:p>
    <w:p w14:paraId="7435F1D2" w14:textId="2B28D7A2" w:rsidR="336D6A50" w:rsidRDefault="3C9A99B8" w:rsidP="49329351">
      <w:pPr>
        <w:spacing w:line="257" w:lineRule="auto"/>
        <w:rPr>
          <w:rFonts w:ascii="Calibri" w:eastAsia="Calibri" w:hAnsi="Calibri" w:cs="Calibri"/>
          <w:lang w:val="en-US"/>
        </w:rPr>
      </w:pPr>
      <w:r w:rsidRPr="49329351">
        <w:rPr>
          <w:rFonts w:ascii="Calibri" w:eastAsia="Calibri" w:hAnsi="Calibri" w:cs="Calibri"/>
          <w:lang w:val="en-US"/>
        </w:rPr>
        <w:t>To determine the position and</w:t>
      </w:r>
      <w:r w:rsidR="2E9C9D5B" w:rsidRPr="49329351">
        <w:rPr>
          <w:rFonts w:ascii="Calibri" w:eastAsia="Calibri" w:hAnsi="Calibri" w:cs="Calibri"/>
          <w:lang w:val="en-US"/>
        </w:rPr>
        <w:t xml:space="preserve"> orientation of the satellite with the required precision</w:t>
      </w:r>
      <w:r w:rsidR="1D16FF4C" w:rsidRPr="49329351">
        <w:rPr>
          <w:rFonts w:ascii="Calibri" w:eastAsia="Calibri" w:hAnsi="Calibri" w:cs="Calibri"/>
          <w:lang w:val="en-US"/>
        </w:rPr>
        <w:t xml:space="preserve"> (</w:t>
      </w:r>
      <w:r w:rsidR="164DDB4D" w:rsidRPr="49329351">
        <w:rPr>
          <w:rFonts w:ascii="Calibri" w:eastAsia="Calibri" w:hAnsi="Calibri" w:cs="Calibri"/>
          <w:lang w:val="en-US"/>
        </w:rPr>
        <w:t xml:space="preserve">±10m, </w:t>
      </w:r>
      <w:r w:rsidR="1D16FF4C" w:rsidRPr="49329351">
        <w:rPr>
          <w:rFonts w:ascii="Calibri" w:eastAsia="Calibri" w:hAnsi="Calibri" w:cs="Calibri"/>
          <w:lang w:val="en-US"/>
        </w:rPr>
        <w:t>±0.1deg),</w:t>
      </w:r>
      <w:r w:rsidR="2E9C9D5B" w:rsidRPr="49329351">
        <w:rPr>
          <w:rFonts w:ascii="Calibri" w:eastAsia="Calibri" w:hAnsi="Calibri" w:cs="Calibri"/>
          <w:lang w:val="en-US"/>
        </w:rPr>
        <w:t xml:space="preserve"> </w:t>
      </w:r>
      <w:r w:rsidR="56E8C119" w:rsidRPr="49329351">
        <w:rPr>
          <w:rFonts w:ascii="Calibri" w:eastAsia="Calibri" w:hAnsi="Calibri" w:cs="Calibri"/>
          <w:lang w:val="en-US"/>
        </w:rPr>
        <w:t>a GPS module and two</w:t>
      </w:r>
      <w:r w:rsidR="63C2F418" w:rsidRPr="49329351">
        <w:rPr>
          <w:rFonts w:ascii="Calibri" w:eastAsia="Calibri" w:hAnsi="Calibri" w:cs="Calibri"/>
          <w:lang w:val="en-US"/>
        </w:rPr>
        <w:t xml:space="preserve"> </w:t>
      </w:r>
      <w:r w:rsidR="56E8C119" w:rsidRPr="49329351">
        <w:rPr>
          <w:rFonts w:ascii="Calibri" w:eastAsia="Calibri" w:hAnsi="Calibri" w:cs="Calibri"/>
          <w:lang w:val="en-US"/>
        </w:rPr>
        <w:t>star trackers</w:t>
      </w:r>
      <w:r w:rsidR="1F2EA46E" w:rsidRPr="49329351">
        <w:rPr>
          <w:rFonts w:ascii="Calibri" w:eastAsia="Calibri" w:hAnsi="Calibri" w:cs="Calibri"/>
          <w:lang w:val="en-US"/>
        </w:rPr>
        <w:t xml:space="preserve"> will be selected</w:t>
      </w:r>
      <w:r w:rsidR="56E8C119" w:rsidRPr="49329351">
        <w:rPr>
          <w:rFonts w:ascii="Calibri" w:eastAsia="Calibri" w:hAnsi="Calibri" w:cs="Calibri"/>
          <w:lang w:val="en-US"/>
        </w:rPr>
        <w:t>.</w:t>
      </w:r>
      <w:r w:rsidR="4856E996" w:rsidRPr="49329351">
        <w:rPr>
          <w:rFonts w:ascii="Calibri" w:eastAsia="Calibri" w:hAnsi="Calibri" w:cs="Calibri"/>
          <w:lang w:val="en-US"/>
        </w:rPr>
        <w:t xml:space="preserve"> </w:t>
      </w:r>
      <w:r w:rsidR="576CF33B" w:rsidRPr="49329351">
        <w:rPr>
          <w:rFonts w:ascii="Calibri" w:eastAsia="Calibri" w:hAnsi="Calibri" w:cs="Calibri"/>
          <w:lang w:val="en-US"/>
        </w:rPr>
        <w:t>T</w:t>
      </w:r>
      <w:r w:rsidR="585429DE" w:rsidRPr="49329351">
        <w:rPr>
          <w:rFonts w:ascii="Calibri" w:eastAsia="Calibri" w:hAnsi="Calibri" w:cs="Calibri"/>
          <w:lang w:val="en-US"/>
        </w:rPr>
        <w:t xml:space="preserve">he star trackers will also have the </w:t>
      </w:r>
      <w:r w:rsidR="0E6EAE4B" w:rsidRPr="49329351">
        <w:rPr>
          <w:rFonts w:ascii="Calibri" w:eastAsia="Calibri" w:hAnsi="Calibri" w:cs="Calibri"/>
          <w:lang w:val="en-US"/>
        </w:rPr>
        <w:t xml:space="preserve">added </w:t>
      </w:r>
      <w:r w:rsidR="585429DE" w:rsidRPr="49329351">
        <w:rPr>
          <w:rFonts w:ascii="Calibri" w:eastAsia="Calibri" w:hAnsi="Calibri" w:cs="Calibri"/>
          <w:lang w:val="en-US"/>
        </w:rPr>
        <w:t>requiremen</w:t>
      </w:r>
      <w:r w:rsidR="1EBA388C" w:rsidRPr="49329351">
        <w:rPr>
          <w:rFonts w:ascii="Calibri" w:eastAsia="Calibri" w:hAnsi="Calibri" w:cs="Calibri"/>
          <w:lang w:val="en-US"/>
        </w:rPr>
        <w:t xml:space="preserve">t of </w:t>
      </w:r>
      <w:r w:rsidR="543AD5EF" w:rsidRPr="49329351">
        <w:rPr>
          <w:rFonts w:ascii="Calibri" w:eastAsia="Calibri" w:hAnsi="Calibri" w:cs="Calibri"/>
          <w:lang w:val="en-US"/>
        </w:rPr>
        <w:t>not being able to be switched on</w:t>
      </w:r>
      <w:r w:rsidR="576CF33B" w:rsidRPr="49329351">
        <w:rPr>
          <w:rFonts w:ascii="Calibri" w:eastAsia="Calibri" w:hAnsi="Calibri" w:cs="Calibri"/>
          <w:lang w:val="en-US"/>
        </w:rPr>
        <w:t xml:space="preserve"> </w:t>
      </w:r>
      <w:r w:rsidR="7CB2180C" w:rsidRPr="49329351">
        <w:rPr>
          <w:rFonts w:ascii="Calibri" w:eastAsia="Calibri" w:hAnsi="Calibri" w:cs="Calibri"/>
          <w:lang w:val="en-US"/>
        </w:rPr>
        <w:t xml:space="preserve">when they while facing the </w:t>
      </w:r>
      <w:r w:rsidR="00C44133">
        <w:rPr>
          <w:rFonts w:ascii="Calibri" w:eastAsia="Calibri" w:hAnsi="Calibri" w:cs="Calibri"/>
          <w:lang w:val="en-US"/>
        </w:rPr>
        <w:t>S</w:t>
      </w:r>
      <w:r w:rsidR="7CB2180C" w:rsidRPr="49329351">
        <w:rPr>
          <w:rFonts w:ascii="Calibri" w:eastAsia="Calibri" w:hAnsi="Calibri" w:cs="Calibri"/>
          <w:lang w:val="en-US"/>
        </w:rPr>
        <w:t>un.</w:t>
      </w:r>
    </w:p>
    <w:p w14:paraId="3A9707BE" w14:textId="6DE38DCF" w:rsidR="336D6A50" w:rsidRDefault="5A9BC546" w:rsidP="49329351">
      <w:pPr>
        <w:spacing w:line="257" w:lineRule="auto"/>
        <w:rPr>
          <w:rFonts w:ascii="Calibri" w:eastAsia="Calibri" w:hAnsi="Calibri" w:cs="Calibri"/>
          <w:lang w:val="en-US"/>
        </w:rPr>
      </w:pPr>
      <w:r w:rsidRPr="49329351">
        <w:rPr>
          <w:rFonts w:ascii="Calibri" w:eastAsia="Calibri" w:hAnsi="Calibri" w:cs="Calibri"/>
          <w:lang w:val="en-US"/>
        </w:rPr>
        <w:t>To ensure that the sensors</w:t>
      </w:r>
      <w:r w:rsidR="617854B2" w:rsidRPr="49329351">
        <w:rPr>
          <w:rFonts w:ascii="Calibri" w:eastAsia="Calibri" w:hAnsi="Calibri" w:cs="Calibri"/>
          <w:lang w:val="en-US"/>
        </w:rPr>
        <w:t xml:space="preserve"> of the scientific payload</w:t>
      </w:r>
      <w:r w:rsidR="04DC17B7" w:rsidRPr="49329351">
        <w:rPr>
          <w:rFonts w:ascii="Calibri" w:eastAsia="Calibri" w:hAnsi="Calibri" w:cs="Calibri"/>
          <w:lang w:val="en-US"/>
        </w:rPr>
        <w:t xml:space="preserve"> and star trackers</w:t>
      </w:r>
      <w:r w:rsidRPr="49329351">
        <w:rPr>
          <w:rFonts w:ascii="Calibri" w:eastAsia="Calibri" w:hAnsi="Calibri" w:cs="Calibri"/>
          <w:lang w:val="en-US"/>
        </w:rPr>
        <w:t xml:space="preserve"> are</w:t>
      </w:r>
      <w:r w:rsidR="03D4372E" w:rsidRPr="49329351">
        <w:rPr>
          <w:rFonts w:ascii="Calibri" w:eastAsia="Calibri" w:hAnsi="Calibri" w:cs="Calibri"/>
          <w:lang w:val="en-US"/>
        </w:rPr>
        <w:t xml:space="preserve"> </w:t>
      </w:r>
      <w:r w:rsidRPr="49329351">
        <w:rPr>
          <w:rFonts w:ascii="Calibri" w:eastAsia="Calibri" w:hAnsi="Calibri" w:cs="Calibri"/>
          <w:lang w:val="en-US"/>
        </w:rPr>
        <w:t>n</w:t>
      </w:r>
      <w:r w:rsidR="6540261D" w:rsidRPr="49329351">
        <w:rPr>
          <w:rFonts w:ascii="Calibri" w:eastAsia="Calibri" w:hAnsi="Calibri" w:cs="Calibri"/>
          <w:lang w:val="en-US"/>
        </w:rPr>
        <w:t>o</w:t>
      </w:r>
      <w:r w:rsidRPr="49329351">
        <w:rPr>
          <w:rFonts w:ascii="Calibri" w:eastAsia="Calibri" w:hAnsi="Calibri" w:cs="Calibri"/>
          <w:lang w:val="en-US"/>
        </w:rPr>
        <w:t xml:space="preserve">t </w:t>
      </w:r>
      <w:r w:rsidR="6860F57E" w:rsidRPr="49329351">
        <w:rPr>
          <w:rFonts w:ascii="Calibri" w:eastAsia="Calibri" w:hAnsi="Calibri" w:cs="Calibri"/>
          <w:lang w:val="en-US"/>
        </w:rPr>
        <w:t xml:space="preserve">facing the </w:t>
      </w:r>
      <w:r w:rsidR="00C44133">
        <w:rPr>
          <w:rFonts w:ascii="Calibri" w:eastAsia="Calibri" w:hAnsi="Calibri" w:cs="Calibri"/>
          <w:lang w:val="en-US"/>
        </w:rPr>
        <w:t>S</w:t>
      </w:r>
      <w:r w:rsidR="6860F57E" w:rsidRPr="49329351">
        <w:rPr>
          <w:rFonts w:ascii="Calibri" w:eastAsia="Calibri" w:hAnsi="Calibri" w:cs="Calibri"/>
          <w:lang w:val="en-US"/>
        </w:rPr>
        <w:t>un when they</w:t>
      </w:r>
      <w:r w:rsidRPr="49329351">
        <w:rPr>
          <w:rFonts w:ascii="Calibri" w:eastAsia="Calibri" w:hAnsi="Calibri" w:cs="Calibri"/>
          <w:lang w:val="en-US"/>
        </w:rPr>
        <w:t xml:space="preserve"> </w:t>
      </w:r>
      <w:r w:rsidR="13CD0EE0" w:rsidRPr="49329351">
        <w:rPr>
          <w:rFonts w:ascii="Calibri" w:eastAsia="Calibri" w:hAnsi="Calibri" w:cs="Calibri"/>
          <w:lang w:val="en-US"/>
        </w:rPr>
        <w:t xml:space="preserve">are turned </w:t>
      </w:r>
      <w:r w:rsidR="28B5D3C3" w:rsidRPr="49329351">
        <w:rPr>
          <w:rFonts w:ascii="Calibri" w:eastAsia="Calibri" w:hAnsi="Calibri" w:cs="Calibri"/>
          <w:lang w:val="en-US"/>
        </w:rPr>
        <w:t xml:space="preserve">on, six </w:t>
      </w:r>
      <w:r w:rsidR="006575D6">
        <w:rPr>
          <w:rFonts w:ascii="Calibri" w:eastAsia="Calibri" w:hAnsi="Calibri" w:cs="Calibri"/>
          <w:lang w:val="en-US"/>
        </w:rPr>
        <w:t>Sun</w:t>
      </w:r>
      <w:r w:rsidR="28B5D3C3" w:rsidRPr="49329351">
        <w:rPr>
          <w:rFonts w:ascii="Calibri" w:eastAsia="Calibri" w:hAnsi="Calibri" w:cs="Calibri"/>
          <w:lang w:val="en-US"/>
        </w:rPr>
        <w:t xml:space="preserve"> sensors will be placed on each of the faces of the satellite</w:t>
      </w:r>
      <w:r w:rsidR="31C466AA" w:rsidRPr="49329351">
        <w:rPr>
          <w:rFonts w:ascii="Calibri" w:eastAsia="Calibri" w:hAnsi="Calibri" w:cs="Calibri"/>
          <w:lang w:val="en-US"/>
        </w:rPr>
        <w:t xml:space="preserve">. Should </w:t>
      </w:r>
      <w:r w:rsidR="5AFD0E2C" w:rsidRPr="49329351">
        <w:rPr>
          <w:rFonts w:ascii="Calibri" w:eastAsia="Calibri" w:hAnsi="Calibri" w:cs="Calibri"/>
          <w:lang w:val="en-US"/>
        </w:rPr>
        <w:t xml:space="preserve">the sensor in one of the faces with a sensor detect </w:t>
      </w:r>
      <w:r w:rsidR="6B51E7A5" w:rsidRPr="49329351">
        <w:rPr>
          <w:rFonts w:ascii="Calibri" w:eastAsia="Calibri" w:hAnsi="Calibri" w:cs="Calibri"/>
          <w:lang w:val="en-US"/>
        </w:rPr>
        <w:t xml:space="preserve">the presence of the </w:t>
      </w:r>
      <w:r w:rsidR="00C44133">
        <w:rPr>
          <w:rFonts w:ascii="Calibri" w:eastAsia="Calibri" w:hAnsi="Calibri" w:cs="Calibri"/>
          <w:lang w:val="en-US"/>
        </w:rPr>
        <w:t>S</w:t>
      </w:r>
      <w:r w:rsidR="6B51E7A5" w:rsidRPr="49329351">
        <w:rPr>
          <w:rFonts w:ascii="Calibri" w:eastAsia="Calibri" w:hAnsi="Calibri" w:cs="Calibri"/>
          <w:lang w:val="en-US"/>
        </w:rPr>
        <w:t xml:space="preserve">un that sensor </w:t>
      </w:r>
      <w:r w:rsidR="1D578F3A" w:rsidRPr="49329351">
        <w:rPr>
          <w:rFonts w:ascii="Calibri" w:eastAsia="Calibri" w:hAnsi="Calibri" w:cs="Calibri"/>
          <w:lang w:val="en-US"/>
        </w:rPr>
        <w:t>will not be allowed to be switched on.</w:t>
      </w:r>
    </w:p>
    <w:p w14:paraId="1EE03DFE" w14:textId="176EAE51" w:rsidR="336D6A50" w:rsidRDefault="479FF7E4" w:rsidP="49329351">
      <w:pPr>
        <w:spacing w:line="257" w:lineRule="auto"/>
        <w:rPr>
          <w:rFonts w:ascii="Calibri" w:eastAsia="Calibri" w:hAnsi="Calibri" w:cs="Calibri"/>
          <w:lang w:val="en-US"/>
        </w:rPr>
      </w:pPr>
      <w:r w:rsidRPr="49329351">
        <w:rPr>
          <w:rFonts w:ascii="Calibri" w:eastAsia="Calibri" w:hAnsi="Calibri" w:cs="Calibri"/>
          <w:lang w:val="en-US"/>
        </w:rPr>
        <w:t xml:space="preserve">The </w:t>
      </w:r>
      <w:r w:rsidR="04D80ECD" w:rsidRPr="49329351">
        <w:rPr>
          <w:rFonts w:ascii="Calibri" w:eastAsia="Calibri" w:hAnsi="Calibri" w:cs="Calibri"/>
          <w:lang w:val="en-US"/>
        </w:rPr>
        <w:t xml:space="preserve">satellite will suffer external perturbations during its orbit and will be forced to counteract them in order to </w:t>
      </w:r>
      <w:r w:rsidR="0546D777" w:rsidRPr="49329351">
        <w:rPr>
          <w:rFonts w:ascii="Calibri" w:eastAsia="Calibri" w:hAnsi="Calibri" w:cs="Calibri"/>
          <w:lang w:val="en-US"/>
        </w:rPr>
        <w:t xml:space="preserve">point in the specified direction during its </w:t>
      </w:r>
      <w:r w:rsidR="0649EE9A" w:rsidRPr="49329351">
        <w:rPr>
          <w:rFonts w:ascii="Calibri" w:eastAsia="Calibri" w:hAnsi="Calibri" w:cs="Calibri"/>
          <w:lang w:val="en-US"/>
        </w:rPr>
        <w:t xml:space="preserve">scientific </w:t>
      </w:r>
      <w:r w:rsidR="0546D777" w:rsidRPr="49329351">
        <w:rPr>
          <w:rFonts w:ascii="Calibri" w:eastAsia="Calibri" w:hAnsi="Calibri" w:cs="Calibri"/>
          <w:lang w:val="en-US"/>
        </w:rPr>
        <w:t xml:space="preserve">readings. </w:t>
      </w:r>
      <w:r w:rsidR="44548C03" w:rsidRPr="49329351">
        <w:rPr>
          <w:rFonts w:ascii="Calibri" w:eastAsia="Calibri" w:hAnsi="Calibri" w:cs="Calibri"/>
          <w:lang w:val="en-US"/>
        </w:rPr>
        <w:t xml:space="preserve">Three reaction wheels will be selected </w:t>
      </w:r>
      <w:r w:rsidR="412F8DBC" w:rsidRPr="49329351">
        <w:rPr>
          <w:rFonts w:ascii="Calibri" w:eastAsia="Calibri" w:hAnsi="Calibri" w:cs="Calibri"/>
          <w:lang w:val="en-US"/>
        </w:rPr>
        <w:t>to act in three perpendicular ax</w:t>
      </w:r>
      <w:r w:rsidR="419E5666" w:rsidRPr="49329351">
        <w:rPr>
          <w:rFonts w:ascii="Calibri" w:eastAsia="Calibri" w:hAnsi="Calibri" w:cs="Calibri"/>
          <w:lang w:val="en-US"/>
        </w:rPr>
        <w:t>e</w:t>
      </w:r>
      <w:r w:rsidR="412F8DBC" w:rsidRPr="49329351">
        <w:rPr>
          <w:rFonts w:ascii="Calibri" w:eastAsia="Calibri" w:hAnsi="Calibri" w:cs="Calibri"/>
          <w:lang w:val="en-US"/>
        </w:rPr>
        <w:t xml:space="preserve">s </w:t>
      </w:r>
      <w:r w:rsidR="1DD40A83" w:rsidRPr="49329351">
        <w:rPr>
          <w:rFonts w:ascii="Calibri" w:eastAsia="Calibri" w:hAnsi="Calibri" w:cs="Calibri"/>
          <w:lang w:val="en-US"/>
        </w:rPr>
        <w:t>to counteract the</w:t>
      </w:r>
      <w:r w:rsidR="3464ACCD" w:rsidRPr="49329351">
        <w:rPr>
          <w:rFonts w:ascii="Calibri" w:eastAsia="Calibri" w:hAnsi="Calibri" w:cs="Calibri"/>
          <w:lang w:val="en-US"/>
        </w:rPr>
        <w:t>se</w:t>
      </w:r>
      <w:r w:rsidR="1DD40A83" w:rsidRPr="49329351">
        <w:rPr>
          <w:rFonts w:ascii="Calibri" w:eastAsia="Calibri" w:hAnsi="Calibri" w:cs="Calibri"/>
          <w:lang w:val="en-US"/>
        </w:rPr>
        <w:t xml:space="preserve"> disturbance</w:t>
      </w:r>
      <w:r w:rsidR="08A2F4DE" w:rsidRPr="49329351">
        <w:rPr>
          <w:rFonts w:ascii="Calibri" w:eastAsia="Calibri" w:hAnsi="Calibri" w:cs="Calibri"/>
          <w:lang w:val="en-US"/>
        </w:rPr>
        <w:t xml:space="preserve">s. To avoid the buildup of momentum </w:t>
      </w:r>
      <w:r w:rsidR="2091707E" w:rsidRPr="49329351">
        <w:rPr>
          <w:rFonts w:ascii="Calibri" w:eastAsia="Calibri" w:hAnsi="Calibri" w:cs="Calibri"/>
          <w:lang w:val="en-US"/>
        </w:rPr>
        <w:t>in the reaction wheels, three magnetorquers</w:t>
      </w:r>
      <w:r w:rsidR="29A00365" w:rsidRPr="49329351">
        <w:rPr>
          <w:rFonts w:ascii="Calibri" w:eastAsia="Calibri" w:hAnsi="Calibri" w:cs="Calibri"/>
          <w:lang w:val="en-US"/>
        </w:rPr>
        <w:t xml:space="preserve"> will be placed to act in the same axes</w:t>
      </w:r>
      <w:r w:rsidR="33ECF2CD" w:rsidRPr="49329351">
        <w:rPr>
          <w:rFonts w:ascii="Calibri" w:eastAsia="Calibri" w:hAnsi="Calibri" w:cs="Calibri"/>
          <w:lang w:val="en-US"/>
        </w:rPr>
        <w:t xml:space="preserve"> to dump momentum</w:t>
      </w:r>
      <w:r w:rsidR="29A00365" w:rsidRPr="49329351">
        <w:rPr>
          <w:rFonts w:ascii="Calibri" w:eastAsia="Calibri" w:hAnsi="Calibri" w:cs="Calibri"/>
          <w:lang w:val="en-US"/>
        </w:rPr>
        <w:t xml:space="preserve"> as well as </w:t>
      </w:r>
      <w:r w:rsidR="1FF8A0AB" w:rsidRPr="49329351">
        <w:rPr>
          <w:rFonts w:ascii="Calibri" w:eastAsia="Calibri" w:hAnsi="Calibri" w:cs="Calibri"/>
          <w:lang w:val="en-US"/>
        </w:rPr>
        <w:t>magnetometers to measure the magnetic field in these</w:t>
      </w:r>
      <w:r w:rsidR="0C743798" w:rsidRPr="49329351">
        <w:rPr>
          <w:rFonts w:ascii="Calibri" w:eastAsia="Calibri" w:hAnsi="Calibri" w:cs="Calibri"/>
          <w:lang w:val="en-US"/>
        </w:rPr>
        <w:t xml:space="preserve"> directions. To size these elements an estimation of the</w:t>
      </w:r>
      <w:r w:rsidR="548C471A" w:rsidRPr="49329351">
        <w:rPr>
          <w:rFonts w:ascii="Calibri" w:eastAsia="Calibri" w:hAnsi="Calibri" w:cs="Calibri"/>
          <w:lang w:val="en-US"/>
        </w:rPr>
        <w:t xml:space="preserve"> magnitude of the disturbances will be performed.</w:t>
      </w:r>
      <w:r w:rsidR="3FAF6E02" w:rsidRPr="49329351">
        <w:rPr>
          <w:rFonts w:ascii="Calibri" w:eastAsia="Calibri" w:hAnsi="Calibri" w:cs="Calibri"/>
          <w:lang w:val="en-US"/>
        </w:rPr>
        <w:t xml:space="preserve"> A factor 10% security factor will be used for the sizing of these components. </w:t>
      </w:r>
    </w:p>
    <w:p w14:paraId="721D6F53" w14:textId="176EAE51" w:rsidR="00A360E1" w:rsidRDefault="00A360E1" w:rsidP="49329351">
      <w:pPr>
        <w:spacing w:line="257" w:lineRule="auto"/>
        <w:rPr>
          <w:rFonts w:ascii="Calibri" w:eastAsia="Calibri" w:hAnsi="Calibri" w:cs="Calibri"/>
          <w:lang w:val="en-US"/>
        </w:rPr>
      </w:pPr>
    </w:p>
    <w:p w14:paraId="2BFC0869" w14:textId="09DB3922" w:rsidR="33AA302C" w:rsidRPr="008E6E59" w:rsidRDefault="007025D1" w:rsidP="49329351">
      <w:pPr>
        <w:pStyle w:val="Ttulo3"/>
        <w:spacing w:line="257" w:lineRule="auto"/>
        <w:rPr>
          <w:lang w:val="en-US"/>
        </w:rPr>
      </w:pPr>
      <w:bookmarkStart w:id="74" w:name="_Toc61711462"/>
      <w:r w:rsidRPr="45480785">
        <w:rPr>
          <w:lang w:val="en-US"/>
        </w:rPr>
        <w:t>Disturbance Estimation</w:t>
      </w:r>
      <w:bookmarkEnd w:id="74"/>
    </w:p>
    <w:p w14:paraId="22135124" w14:textId="09DB3922" w:rsidR="008E6E59" w:rsidRPr="008E6E59" w:rsidRDefault="008E6E59" w:rsidP="008E6E59">
      <w:pPr>
        <w:rPr>
          <w:lang w:val="en-US"/>
        </w:rPr>
      </w:pPr>
    </w:p>
    <w:p w14:paraId="2DEA22A0" w14:textId="3DEBD091" w:rsidR="33AA302C" w:rsidRDefault="1CD22A6F" w:rsidP="49329351">
      <w:pPr>
        <w:spacing w:line="257" w:lineRule="auto"/>
        <w:rPr>
          <w:rFonts w:ascii="Calibri" w:eastAsia="Calibri" w:hAnsi="Calibri" w:cs="Calibri"/>
          <w:lang w:val="en"/>
        </w:rPr>
      </w:pPr>
      <w:r w:rsidRPr="49329351">
        <w:rPr>
          <w:rFonts w:ascii="Calibri" w:eastAsia="Calibri" w:hAnsi="Calibri" w:cs="Calibri"/>
          <w:lang w:val="en"/>
        </w:rPr>
        <w:t xml:space="preserve">Since the study is carried out from a preliminary phase, parameters corresponding to the worst possible cases have been used to determine the </w:t>
      </w:r>
      <w:r w:rsidR="7C249D07" w:rsidRPr="49329351">
        <w:rPr>
          <w:rFonts w:ascii="Calibri" w:eastAsia="Calibri" w:hAnsi="Calibri" w:cs="Calibri"/>
          <w:lang w:val="en"/>
        </w:rPr>
        <w:t>torques</w:t>
      </w:r>
      <w:r w:rsidRPr="49329351">
        <w:rPr>
          <w:rFonts w:ascii="Calibri" w:eastAsia="Calibri" w:hAnsi="Calibri" w:cs="Calibri"/>
          <w:lang w:val="en"/>
        </w:rPr>
        <w:t xml:space="preserve">. </w:t>
      </w:r>
      <w:r w:rsidRPr="49329351">
        <w:rPr>
          <w:rFonts w:ascii="Calibri" w:eastAsia="Calibri" w:hAnsi="Calibri" w:cs="Calibri"/>
          <w:lang w:val="en-US"/>
        </w:rPr>
        <w:t>The following sources of disturbance have been considered</w:t>
      </w:r>
      <w:r w:rsidR="40FA89AB" w:rsidRPr="49329351">
        <w:rPr>
          <w:rFonts w:ascii="Calibri" w:eastAsia="Calibri" w:hAnsi="Calibri" w:cs="Calibri"/>
          <w:lang w:val="en-US"/>
        </w:rPr>
        <w:t xml:space="preserve">: </w:t>
      </w:r>
    </w:p>
    <w:p w14:paraId="427F44CD" w14:textId="176EAE51" w:rsidR="00ED577D" w:rsidRDefault="00ED577D" w:rsidP="00C6195A">
      <w:pPr>
        <w:pStyle w:val="Ttulo4"/>
        <w:rPr>
          <w:lang w:val="en-GB"/>
        </w:rPr>
      </w:pPr>
      <w:r w:rsidRPr="49329351">
        <w:rPr>
          <w:lang w:val="en-GB"/>
        </w:rPr>
        <w:t>Gravity gradient torque</w:t>
      </w:r>
    </w:p>
    <w:p w14:paraId="5A0276A5" w14:textId="176EAE51" w:rsidR="00A360E1" w:rsidRPr="00A360E1" w:rsidRDefault="00A360E1" w:rsidP="00A360E1">
      <w:pPr>
        <w:rPr>
          <w:lang w:val="en-GB"/>
        </w:rPr>
      </w:pPr>
    </w:p>
    <w:p w14:paraId="277F5574" w14:textId="77777777" w:rsidR="00ED577D" w:rsidRDefault="0081710D" w:rsidP="00ED577D">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g</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3μ</m:t>
              </m:r>
            </m:num>
            <m:den>
              <m:sSubSup>
                <m:sSubSupPr>
                  <m:ctrlPr>
                    <w:rPr>
                      <w:rFonts w:ascii="Cambria Math" w:eastAsia="Cambria Math" w:hAnsi="Cambria Math" w:cs="Cambria Math"/>
                    </w:rPr>
                  </m:ctrlPr>
                </m:sSubSupPr>
                <m:e>
                  <m:r>
                    <w:rPr>
                      <w:rFonts w:ascii="Cambria Math" w:eastAsia="Cambria Math" w:hAnsi="Cambria Math" w:cs="Cambria Math"/>
                    </w:rPr>
                    <m:t>r</m:t>
                  </m:r>
                </m:e>
                <m:sub>
                  <m:r>
                    <w:rPr>
                      <w:rFonts w:ascii="Cambria Math" w:eastAsia="Cambria Math" w:hAnsi="Cambria Math" w:cs="Cambria Math"/>
                    </w:rPr>
                    <m:t>p</m:t>
                  </m:r>
                </m:sub>
                <m:sup>
                  <m:r>
                    <w:rPr>
                      <w:rFonts w:ascii="Cambria Math" w:eastAsia="Cambria Math" w:hAnsi="Cambria Math" w:cs="Cambria Math"/>
                    </w:rPr>
                    <m:t>3</m:t>
                  </m:r>
                </m:sup>
              </m:sSubSup>
            </m:den>
          </m:f>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max</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min</m:t>
              </m:r>
            </m:sub>
          </m:sSub>
          <m:r>
            <w:rPr>
              <w:rFonts w:ascii="Cambria Math" w:eastAsia="Cambria Math" w:hAnsi="Cambria Math" w:cs="Cambria Math"/>
            </w:rPr>
            <m:t>|sin(2θ)</m:t>
          </m:r>
        </m:oMath>
      </m:oMathPara>
    </w:p>
    <w:p w14:paraId="5AFDF99D" w14:textId="77777777" w:rsidR="00ED577D" w:rsidRPr="00DA6C52" w:rsidRDefault="00ED577D" w:rsidP="49329351">
      <w:pPr>
        <w:rPr>
          <w:lang w:val="en-US"/>
        </w:rPr>
      </w:pPr>
      <w:r w:rsidRPr="00E70083">
        <w:rPr>
          <w:lang w:val="en-US"/>
        </w:rPr>
        <w:t xml:space="preserve">Gravity tends to orient a satellite’s longitudinal </w:t>
      </w:r>
      <w:r>
        <w:rPr>
          <w:lang w:val="en-US"/>
        </w:rPr>
        <w:t>axis in the</w:t>
      </w:r>
      <w:r w:rsidRPr="00E70083">
        <w:rPr>
          <w:lang w:val="en-US"/>
        </w:rPr>
        <w:t xml:space="preserve"> Nadir-Zenith</w:t>
      </w:r>
      <w:r>
        <w:rPr>
          <w:lang w:val="en-US"/>
        </w:rPr>
        <w:t xml:space="preserve"> direction</w:t>
      </w:r>
      <w:r w:rsidRPr="00E70083">
        <w:rPr>
          <w:lang w:val="en-US"/>
        </w:rPr>
        <w:t xml:space="preserve">. To estimate this perturbation the </w:t>
      </w:r>
      <w:r w:rsidR="24C61FAF" w:rsidRPr="00E70083">
        <w:rPr>
          <w:lang w:val="en-US"/>
        </w:rPr>
        <w:t>maximum</w:t>
      </w:r>
      <w:r w:rsidRPr="00E70083">
        <w:rPr>
          <w:lang w:val="en-US"/>
        </w:rPr>
        <w:t xml:space="preserve"> and </w:t>
      </w:r>
      <w:r w:rsidR="13460E93" w:rsidRPr="00E70083">
        <w:rPr>
          <w:lang w:val="en-US"/>
        </w:rPr>
        <w:t>minimum</w:t>
      </w:r>
      <w:r w:rsidRPr="00E70083">
        <w:rPr>
          <w:lang w:val="en-US"/>
        </w:rPr>
        <w:t xml:space="preserve"> moments o</w:t>
      </w:r>
      <w:r>
        <w:rPr>
          <w:lang w:val="en-US"/>
        </w:rPr>
        <w:t xml:space="preserve">f the satellite will be used </w:t>
      </w:r>
      <m:oMath>
        <m:sSub>
          <m:sSubPr>
            <m:ctrlPr>
              <w:rPr>
                <w:rFonts w:ascii="Cambria Math" w:eastAsia="Cambria Math" w:hAnsi="Cambria Math" w:cs="Cambria Math"/>
                <w:i/>
              </w:rPr>
            </m:ctrlPr>
          </m:sSubPr>
          <m:e>
            <m:r>
              <w:rPr>
                <w:rFonts w:ascii="Cambria Math" w:eastAsia="Cambria Math" w:hAnsi="Cambria Math" w:cs="Cambria Math"/>
                <w:lang w:val="en-US"/>
              </w:rPr>
              <m:t>(</m:t>
            </m:r>
            <m:r>
              <w:rPr>
                <w:rFonts w:ascii="Cambria Math" w:eastAsia="Cambria Math" w:hAnsi="Cambria Math" w:cs="Cambria Math"/>
              </w:rPr>
              <m:t>I</m:t>
            </m:r>
          </m:e>
          <m:sub>
            <m:r>
              <w:rPr>
                <w:rFonts w:ascii="Cambria Math" w:eastAsia="Cambria Math" w:hAnsi="Cambria Math" w:cs="Cambria Math"/>
              </w:rPr>
              <m:t>max</m:t>
            </m:r>
          </m:sub>
        </m:sSub>
        <m:r>
          <w:rPr>
            <w:rFonts w:ascii="Cambria Math" w:eastAsia="Cambria Math" w:hAnsi="Cambria Math" w:cs="Cambria Math"/>
            <w:lang w:val="en-US"/>
          </w:rPr>
          <m:t xml:space="preserve">, </m:t>
        </m:r>
        <m:sSub>
          <m:sSubPr>
            <m:ctrlPr>
              <w:rPr>
                <w:rFonts w:ascii="Cambria Math" w:eastAsia="Cambria Math" w:hAnsi="Cambria Math" w:cs="Cambria Math"/>
                <w:i/>
              </w:rPr>
            </m:ctrlPr>
          </m:sSubPr>
          <m:e>
            <m:r>
              <w:rPr>
                <w:rFonts w:ascii="Cambria Math" w:eastAsia="Cambria Math" w:hAnsi="Cambria Math" w:cs="Cambria Math"/>
              </w:rPr>
              <m:t>I</m:t>
            </m:r>
          </m:e>
          <m:sub>
            <m:r>
              <w:rPr>
                <w:rFonts w:ascii="Cambria Math" w:eastAsia="Cambria Math" w:hAnsi="Cambria Math" w:cs="Cambria Math"/>
              </w:rPr>
              <m:t>min</m:t>
            </m:r>
          </m:sub>
        </m:sSub>
        <m:r>
          <w:rPr>
            <w:rFonts w:ascii="Cambria Math" w:eastAsia="Cambria Math" w:hAnsi="Cambria Math" w:cs="Cambria Math"/>
            <w:lang w:val="en-US"/>
          </w:rPr>
          <m:t>)</m:t>
        </m:r>
      </m:oMath>
      <w:r>
        <w:rPr>
          <w:lang w:val="en-US"/>
        </w:rPr>
        <w:t xml:space="preserve"> as estimated in the structure section</w:t>
      </w:r>
      <w:r w:rsidRPr="49329351">
        <w:rPr>
          <w:b/>
          <w:bCs/>
          <w:i/>
          <w:iCs/>
          <w:lang w:val="en-US"/>
        </w:rPr>
        <w:t>.</w:t>
      </w:r>
      <w:r w:rsidRPr="49329351">
        <w:rPr>
          <w:lang w:val="en-US"/>
        </w:rPr>
        <w:t xml:space="preserve"> The maximum vertical deviation </w:t>
      </w:r>
      <m:oMath>
        <m:r>
          <w:rPr>
            <w:rFonts w:ascii="Cambria Math" w:eastAsia="Cambria Math" w:hAnsi="Cambria Math" w:cs="Cambria Math"/>
          </w:rPr>
          <m:t>θ</m:t>
        </m:r>
      </m:oMath>
      <w:r w:rsidRPr="00DA6C52">
        <w:rPr>
          <w:lang w:val="en-US"/>
        </w:rPr>
        <w:t xml:space="preserve"> is the </w:t>
      </w:r>
      <w:r w:rsidR="586C552B" w:rsidRPr="00DA6C52">
        <w:rPr>
          <w:lang w:val="en-US"/>
        </w:rPr>
        <w:t>maximum</w:t>
      </w:r>
      <w:r w:rsidRPr="00DA6C52">
        <w:rPr>
          <w:lang w:val="en-US"/>
        </w:rPr>
        <w:t xml:space="preserve"> angle b</w:t>
      </w:r>
      <w:r>
        <w:rPr>
          <w:lang w:val="en-US"/>
        </w:rPr>
        <w:t>etween the longitudinal axis and Nadir-Zenith during operation.</w:t>
      </w:r>
    </w:p>
    <w:p w14:paraId="738EA036" w14:textId="176EAE51" w:rsidR="00A360E1" w:rsidRPr="00DA6C52" w:rsidRDefault="00A360E1" w:rsidP="49329351">
      <w:pPr>
        <w:rPr>
          <w:lang w:val="en-US"/>
        </w:rPr>
      </w:pPr>
    </w:p>
    <w:p w14:paraId="5C5DD7E5" w14:textId="176EAE51" w:rsidR="00ED577D" w:rsidRDefault="00ED577D" w:rsidP="00C6195A">
      <w:pPr>
        <w:pStyle w:val="Ttulo4"/>
        <w:rPr>
          <w:lang w:val="en-GB"/>
        </w:rPr>
      </w:pPr>
      <w:r w:rsidRPr="49329351">
        <w:rPr>
          <w:lang w:val="en-GB"/>
        </w:rPr>
        <w:t xml:space="preserve">Solar </w:t>
      </w:r>
      <w:r w:rsidRPr="00E17ED2">
        <w:t>pressure</w:t>
      </w:r>
      <w:r w:rsidRPr="49329351">
        <w:rPr>
          <w:lang w:val="en-GB"/>
        </w:rPr>
        <w:t xml:space="preserve"> torque</w:t>
      </w:r>
    </w:p>
    <w:p w14:paraId="14594431" w14:textId="176EAE51" w:rsidR="00A360E1" w:rsidRPr="00A360E1" w:rsidRDefault="00A360E1" w:rsidP="00A360E1">
      <w:pPr>
        <w:rPr>
          <w:lang w:val="en-GB"/>
        </w:rPr>
      </w:pPr>
    </w:p>
    <w:p w14:paraId="1730608F" w14:textId="77777777" w:rsidR="00ED577D" w:rsidRDefault="00ED577D" w:rsidP="00ED577D">
      <w:pPr>
        <w:jc w:val="center"/>
        <w:rPr>
          <w:rFonts w:ascii="Cambria Math" w:eastAsia="Cambria Math" w:hAnsi="Cambria Math" w:cs="Cambria Math"/>
        </w:rPr>
      </w:pPr>
      <m:oMathPara>
        <m:oMath>
          <m:r>
            <w:rPr>
              <w:rFonts w:ascii="Cambria Math" w:eastAsia="Cambria Math" w:hAnsi="Cambria Math" w:cs="Cambria Math"/>
            </w:rPr>
            <m:t>Tsp=</m:t>
          </m:r>
          <m:f>
            <m:fPr>
              <m:ctrlPr>
                <w:rPr>
                  <w:rFonts w:ascii="Cambria Math" w:eastAsia="Cambria Math" w:hAnsi="Cambria Math" w:cs="Cambria Math"/>
                </w:rPr>
              </m:ctrlPr>
            </m:fPr>
            <m:num>
              <m:r>
                <w:rPr>
                  <w:rFonts w:ascii="Cambria Math" w:eastAsia="Cambria Math" w:hAnsi="Cambria Math" w:cs="Cambria Math"/>
                </w:rPr>
                <m:t>Φ</m:t>
              </m:r>
            </m:num>
            <m:den>
              <m:r>
                <w:rPr>
                  <w:rFonts w:ascii="Cambria Math" w:eastAsia="Cambria Math" w:hAnsi="Cambria Math" w:cs="Cambria Math"/>
                </w:rPr>
                <m:t>c</m:t>
              </m:r>
            </m:den>
          </m:f>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sp</m:t>
              </m:r>
            </m:sub>
          </m:sSub>
          <m:r>
            <w:rPr>
              <w:rFonts w:ascii="Cambria Math" w:eastAsia="Cambria Math" w:hAnsi="Cambria Math" w:cs="Cambria Math"/>
            </w:rPr>
            <m:t>(1+q)cos(i)||</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sp</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g</m:t>
              </m:r>
            </m:sub>
          </m:sSub>
          <m:r>
            <w:rPr>
              <w:rFonts w:ascii="Cambria Math" w:eastAsia="Cambria Math" w:hAnsi="Cambria Math" w:cs="Cambria Math"/>
            </w:rPr>
            <m:t>||</m:t>
          </m:r>
        </m:oMath>
      </m:oMathPara>
    </w:p>
    <w:p w14:paraId="35F504CC" w14:textId="1E3E3F3C" w:rsidR="00ED577D" w:rsidRPr="001058DE" w:rsidRDefault="00ED577D" w:rsidP="00ED577D">
      <w:pPr>
        <w:rPr>
          <w:rStyle w:val="jlqj4b"/>
          <w:lang w:val="en"/>
        </w:rPr>
      </w:pPr>
      <w:r w:rsidRPr="00DA6C52">
        <w:rPr>
          <w:lang w:val="en-US"/>
        </w:rPr>
        <w:lastRenderedPageBreak/>
        <w:t>Solar radiation generates a pressure on the satellite faces it fal</w:t>
      </w:r>
      <w:r>
        <w:rPr>
          <w:lang w:val="en-US"/>
        </w:rPr>
        <w:t>ls upon</w:t>
      </w:r>
      <w:r w:rsidRPr="00DA6C52">
        <w:rPr>
          <w:lang w:val="en-US"/>
        </w:rPr>
        <w:t xml:space="preserve">. This pressure can be obtained with the parameter </w:t>
      </w:r>
      <m:oMath>
        <m:f>
          <m:fPr>
            <m:ctrlPr>
              <w:rPr>
                <w:rFonts w:ascii="Cambria Math" w:eastAsia="Cambria Math" w:hAnsi="Cambria Math" w:cs="Cambria Math"/>
              </w:rPr>
            </m:ctrlPr>
          </m:fPr>
          <m:num>
            <m:r>
              <w:rPr>
                <w:rFonts w:ascii="Cambria Math" w:hAnsi="Cambria Math"/>
              </w:rPr>
              <m:t>Φ</m:t>
            </m:r>
          </m:num>
          <m:den>
            <m:r>
              <w:rPr>
                <w:rFonts w:ascii="Cambria Math" w:eastAsia="Cambria Math" w:hAnsi="Cambria Math" w:cs="Cambria Math"/>
              </w:rPr>
              <m:t>c</m:t>
            </m:r>
          </m:den>
        </m:f>
      </m:oMath>
      <w:r w:rsidRPr="00DA6C52">
        <w:rPr>
          <w:sz w:val="30"/>
          <w:szCs w:val="30"/>
          <w:lang w:val="en-US"/>
        </w:rPr>
        <w:t xml:space="preserve"> </w:t>
      </w:r>
      <w:r w:rsidRPr="00DA6C52">
        <w:rPr>
          <w:lang w:val="en-US"/>
        </w:rPr>
        <w:t xml:space="preserve">which includes the solar radiation flux from earth </w:t>
      </w:r>
      <m:oMath>
        <m:r>
          <w:rPr>
            <w:rFonts w:ascii="Cambria Math" w:hAnsi="Cambria Math"/>
          </w:rPr>
          <m:t>Φ</m:t>
        </m:r>
      </m:oMath>
      <w:r w:rsidRPr="00DA6C52">
        <w:rPr>
          <w:lang w:val="en-US"/>
        </w:rPr>
        <w:t xml:space="preserve"> </w:t>
      </w:r>
      <w:r>
        <w:rPr>
          <w:lang w:val="en-US"/>
        </w:rPr>
        <w:t xml:space="preserve"> and the speed of light in a vacuum </w:t>
      </w:r>
      <m:oMath>
        <m:r>
          <w:rPr>
            <w:rFonts w:ascii="Cambria Math" w:eastAsia="Cambria Math" w:hAnsi="Cambria Math" w:cs="Cambria Math"/>
          </w:rPr>
          <m:t>c</m:t>
        </m:r>
      </m:oMath>
      <w:r w:rsidRPr="00DA6C52">
        <w:rPr>
          <w:lang w:val="en-US"/>
        </w:rPr>
        <w:t xml:space="preserve">. </w:t>
      </w:r>
      <w:r w:rsidRPr="009C2772">
        <w:rPr>
          <w:lang w:val="en-US"/>
        </w:rPr>
        <w:t xml:space="preserve">The torque it produces depends on the geometry of the satellite. </w:t>
      </w:r>
      <w:r w:rsidRPr="00DA6C52">
        <w:rPr>
          <w:lang w:val="en-US"/>
        </w:rPr>
        <w:t xml:space="preserve">Since the satellite is </w:t>
      </w:r>
      <w:r w:rsidR="7F56146D" w:rsidRPr="00DA6C52">
        <w:rPr>
          <w:lang w:val="en-US"/>
        </w:rPr>
        <w:t>symmetric</w:t>
      </w:r>
      <w:r w:rsidRPr="00DA6C52">
        <w:rPr>
          <w:lang w:val="en-US"/>
        </w:rPr>
        <w:t xml:space="preserve">, the solar pressure center </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sp</m:t>
            </m:r>
          </m:sub>
        </m:sSub>
      </m:oMath>
      <w:r w:rsidRPr="00DA6C52">
        <w:rPr>
          <w:lang w:val="en-US"/>
        </w:rPr>
        <w:t xml:space="preserve"> is on the geometric center of the satellite. </w:t>
      </w:r>
      <w:r>
        <w:rPr>
          <w:lang w:val="en-US"/>
        </w:rPr>
        <w:t xml:space="preserve">Therefore, the torque will depend on the center of mass of the satellite </w:t>
      </w: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g</m:t>
            </m:r>
          </m:sub>
        </m:sSub>
      </m:oMath>
      <w:r w:rsidRPr="00DA6C52">
        <w:rPr>
          <w:lang w:val="en-US"/>
        </w:rPr>
        <w:t xml:space="preserve">. The </w:t>
      </w:r>
      <w:r>
        <w:rPr>
          <w:lang w:val="en-US"/>
        </w:rPr>
        <w:t>a</w:t>
      </w:r>
      <w:r w:rsidRPr="00DA6C52">
        <w:rPr>
          <w:lang w:val="en-US"/>
        </w:rPr>
        <w:t xml:space="preserve">rea affected by the solar radiation </w:t>
      </w:r>
      <m:oMath>
        <m:sSub>
          <m:sSubPr>
            <m:ctrlPr>
              <w:rPr>
                <w:rFonts w:ascii="Cambria Math" w:eastAsia="Cambria Math" w:hAnsi="Cambria Math" w:cs="Cambria Math"/>
              </w:rPr>
            </m:ctrlPr>
          </m:sSubPr>
          <m:e>
            <m:r>
              <w:rPr>
                <w:rFonts w:ascii="Cambria Math" w:eastAsia="Cambria Math" w:hAnsi="Cambria Math" w:cs="Cambria Math"/>
                <w:lang w:val="en-US"/>
              </w:rPr>
              <m:t>(</m:t>
            </m:r>
            <m:r>
              <w:rPr>
                <w:rFonts w:ascii="Cambria Math" w:eastAsia="Cambria Math" w:hAnsi="Cambria Math" w:cs="Cambria Math"/>
              </w:rPr>
              <m:t>A</m:t>
            </m:r>
          </m:e>
          <m:sub>
            <m:r>
              <w:rPr>
                <w:rFonts w:ascii="Cambria Math" w:eastAsia="Cambria Math" w:hAnsi="Cambria Math" w:cs="Cambria Math"/>
              </w:rPr>
              <m:t>sp</m:t>
            </m:r>
            <m:r>
              <w:rPr>
                <w:rFonts w:ascii="Cambria Math" w:eastAsia="Cambria Math" w:hAnsi="Cambria Math" w:cs="Cambria Math"/>
                <w:lang w:val="en-US"/>
              </w:rPr>
              <m:t>)</m:t>
            </m:r>
          </m:sub>
        </m:sSub>
      </m:oMath>
      <w:r w:rsidRPr="00DA6C52">
        <w:rPr>
          <w:lang w:val="en-US"/>
        </w:rPr>
        <w:t xml:space="preserve"> will depend on the </w:t>
      </w:r>
      <w:r w:rsidR="76FA0932" w:rsidRPr="00DA6C52">
        <w:rPr>
          <w:lang w:val="en-US"/>
        </w:rPr>
        <w:t>orientation</w:t>
      </w:r>
      <w:r w:rsidRPr="00DA6C52">
        <w:rPr>
          <w:lang w:val="en-US"/>
        </w:rPr>
        <w:t xml:space="preserve"> of the sat</w:t>
      </w:r>
      <w:r>
        <w:rPr>
          <w:lang w:val="en-US"/>
        </w:rPr>
        <w:t>ellite</w:t>
      </w:r>
      <w:r w:rsidRPr="00DA6C52">
        <w:rPr>
          <w:lang w:val="en-US"/>
        </w:rPr>
        <w:t xml:space="preserve"> </w:t>
      </w:r>
      <w:r>
        <w:rPr>
          <w:lang w:val="en-US"/>
        </w:rPr>
        <w:t>and</w:t>
      </w:r>
      <w:r w:rsidRPr="00DA6C52">
        <w:rPr>
          <w:lang w:val="en-US"/>
        </w:rPr>
        <w:t xml:space="preserve"> </w:t>
      </w:r>
      <w:r>
        <w:rPr>
          <w:lang w:val="en-US"/>
        </w:rPr>
        <w:t>the</w:t>
      </w:r>
      <w:r w:rsidRPr="00DA6C52">
        <w:rPr>
          <w:lang w:val="en-US"/>
        </w:rPr>
        <w:t xml:space="preserve"> </w:t>
      </w:r>
      <w:r>
        <w:rPr>
          <w:lang w:val="en-US"/>
        </w:rPr>
        <w:t>a</w:t>
      </w:r>
      <w:r w:rsidRPr="00DA6C52">
        <w:rPr>
          <w:lang w:val="en-US"/>
        </w:rPr>
        <w:t xml:space="preserve">rea </w:t>
      </w:r>
      <w:r>
        <w:rPr>
          <w:lang w:val="en-US"/>
        </w:rPr>
        <w:t>of the solar panels</w:t>
      </w:r>
      <w:r w:rsidRPr="00DA6C52">
        <w:rPr>
          <w:lang w:val="en-US"/>
        </w:rPr>
        <w:t xml:space="preserve"> </w:t>
      </w:r>
      <w:r>
        <w:rPr>
          <w:lang w:val="en-US"/>
        </w:rPr>
        <w:t>that will be calculated on the</w:t>
      </w:r>
      <w:r w:rsidRPr="00DA6C52">
        <w:rPr>
          <w:lang w:val="en-US"/>
        </w:rPr>
        <w:t xml:space="preserve"> </w:t>
      </w:r>
      <w:r w:rsidRPr="49329351">
        <w:rPr>
          <w:lang w:val="en-US"/>
        </w:rPr>
        <w:t>power section</w:t>
      </w:r>
      <w:r w:rsidRPr="00DA6C52">
        <w:rPr>
          <w:lang w:val="en-US"/>
        </w:rPr>
        <w:t xml:space="preserve">. </w:t>
      </w:r>
      <w:r>
        <w:rPr>
          <w:rStyle w:val="jlqj4b"/>
          <w:lang w:val="en"/>
        </w:rPr>
        <w:t xml:space="preserve">The coefficient of reflectivity of the surface </w:t>
      </w:r>
      <m:oMath>
        <m:r>
          <w:rPr>
            <w:rStyle w:val="jlqj4b"/>
            <w:rFonts w:ascii="Cambria Math" w:hAnsi="Cambria Math"/>
            <w:lang w:val="en"/>
          </w:rPr>
          <m:t>(q)</m:t>
        </m:r>
      </m:oMath>
      <w:r>
        <w:rPr>
          <w:rStyle w:val="jlqj4b"/>
          <w:lang w:val="en"/>
        </w:rPr>
        <w:t xml:space="preserve"> will depend mainly on the solar panels and will be obtained from the power module.</w:t>
      </w:r>
      <w:r>
        <w:rPr>
          <w:rStyle w:val="viiyi"/>
          <w:lang w:val="en"/>
        </w:rPr>
        <w:t xml:space="preserve"> </w:t>
      </w:r>
      <w:r>
        <w:rPr>
          <w:rStyle w:val="jlqj4b"/>
          <w:lang w:val="en"/>
        </w:rPr>
        <w:t xml:space="preserve">Finally, it will be assumed that the angle of incidence of the </w:t>
      </w:r>
      <w:r w:rsidR="00C44133">
        <w:rPr>
          <w:rStyle w:val="jlqj4b"/>
          <w:lang w:val="en"/>
        </w:rPr>
        <w:t>S</w:t>
      </w:r>
      <w:r>
        <w:rPr>
          <w:rStyle w:val="jlqj4b"/>
          <w:lang w:val="en"/>
        </w:rPr>
        <w:t xml:space="preserve">un </w:t>
      </w:r>
      <m:oMath>
        <m:r>
          <w:rPr>
            <w:rStyle w:val="jlqj4b"/>
            <w:rFonts w:ascii="Cambria Math" w:hAnsi="Cambria Math"/>
            <w:lang w:val="en"/>
          </w:rPr>
          <m:t>(i)</m:t>
        </m:r>
      </m:oMath>
      <w:r>
        <w:rPr>
          <w:rStyle w:val="jlqj4b"/>
          <w:lang w:val="en"/>
        </w:rPr>
        <w:t xml:space="preserve"> will be 0</w:t>
      </w:r>
      <w:r w:rsidR="001130E1">
        <w:rPr>
          <w:rFonts w:cstheme="minorHAnsi"/>
          <w:lang w:val="en-US"/>
        </w:rPr>
        <w:t>°</w:t>
      </w:r>
      <w:r>
        <w:rPr>
          <w:rStyle w:val="jlqj4b"/>
          <w:lang w:val="en"/>
        </w:rPr>
        <w:t xml:space="preserve"> which will be the position in which the greatest amount of energy is obtained and worst case scenario for the attitude control systems.</w:t>
      </w:r>
    </w:p>
    <w:p w14:paraId="32CC336F" w14:textId="176EAE51" w:rsidR="00A360E1" w:rsidRPr="00790CCE" w:rsidRDefault="00A360E1" w:rsidP="00ED577D">
      <w:pPr>
        <w:rPr>
          <w:lang w:val="en-US"/>
        </w:rPr>
      </w:pPr>
    </w:p>
    <w:p w14:paraId="13C5DE74" w14:textId="176EAE51" w:rsidR="00ED577D" w:rsidRDefault="00ED577D" w:rsidP="00C6195A">
      <w:pPr>
        <w:pStyle w:val="Ttulo4"/>
        <w:rPr>
          <w:lang w:val="en-GB"/>
        </w:rPr>
      </w:pPr>
      <w:r w:rsidRPr="00E17ED2">
        <w:t>Aerodynamic</w:t>
      </w:r>
      <w:r w:rsidRPr="49329351">
        <w:rPr>
          <w:lang w:val="en-GB"/>
        </w:rPr>
        <w:t xml:space="preserve"> torque</w:t>
      </w:r>
    </w:p>
    <w:p w14:paraId="08D01285" w14:textId="176EAE51" w:rsidR="00A360E1" w:rsidRPr="00A360E1" w:rsidRDefault="00A360E1" w:rsidP="00A360E1">
      <w:pPr>
        <w:rPr>
          <w:lang w:val="en-GB"/>
        </w:rPr>
      </w:pPr>
    </w:p>
    <w:p w14:paraId="28F3C18A" w14:textId="77777777" w:rsidR="00ED577D" w:rsidRDefault="00ED577D" w:rsidP="00ED577D">
      <w:pPr>
        <w:jc w:val="center"/>
        <w:rPr>
          <w:rFonts w:ascii="Cambria Math" w:eastAsia="Cambria Math" w:hAnsi="Cambria Math" w:cs="Cambria Math"/>
        </w:rPr>
      </w:pPr>
      <m:oMathPara>
        <m:oMath>
          <m:r>
            <w:rPr>
              <w:rFonts w:ascii="Cambria Math" w:eastAsia="Cambria Math" w:hAnsi="Cambria Math" w:cs="Cambria Math"/>
            </w:rPr>
            <m:t>Ta=</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Sub>
            <m:sSubPr>
              <m:ctrlPr>
                <w:rPr>
                  <w:rFonts w:ascii="Cambria Math" w:eastAsia="Cambria Math" w:hAnsi="Cambria Math" w:cs="Cambria Math"/>
                </w:rPr>
              </m:ctrlPr>
            </m:sSubPr>
            <m:e>
              <m:r>
                <w:rPr>
                  <w:rFonts w:ascii="Cambria Math" w:eastAsia="Cambria Math" w:hAnsi="Cambria Math" w:cs="Cambria Math"/>
                </w:rPr>
                <m:t>ρ</m:t>
              </m:r>
            </m:e>
            <m:sub>
              <m:r>
                <w:rPr>
                  <w:rFonts w:ascii="Cambria Math" w:eastAsia="Cambria Math" w:hAnsi="Cambria Math" w:cs="Cambria Math"/>
                </w:rPr>
                <m:t>atm,p</m:t>
              </m:r>
            </m:sub>
          </m:sSub>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D</m:t>
              </m:r>
            </m:sub>
          </m:sSub>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a</m:t>
              </m:r>
            </m:sub>
          </m:sSub>
          <m:sSubSup>
            <m:sSubSupPr>
              <m:ctrlPr>
                <w:rPr>
                  <w:rFonts w:ascii="Cambria Math" w:eastAsia="Cambria Math" w:hAnsi="Cambria Math" w:cs="Cambria Math"/>
                </w:rPr>
              </m:ctrlPr>
            </m:sSubSupPr>
            <m:e>
              <m:r>
                <w:rPr>
                  <w:rFonts w:ascii="Cambria Math" w:eastAsia="Cambria Math" w:hAnsi="Cambria Math" w:cs="Cambria Math"/>
                </w:rPr>
                <m:t>V</m:t>
              </m:r>
            </m:e>
            <m:sub>
              <m:r>
                <w:rPr>
                  <w:rFonts w:ascii="Cambria Math" w:eastAsia="Cambria Math" w:hAnsi="Cambria Math" w:cs="Cambria Math"/>
                </w:rPr>
                <m:t>p</m:t>
              </m:r>
            </m:sub>
            <m:sup>
              <m:r>
                <w:rPr>
                  <w:rFonts w:ascii="Cambria Math" w:eastAsia="Cambria Math" w:hAnsi="Cambria Math" w:cs="Cambria Math"/>
                </w:rPr>
                <m:t>2</m:t>
              </m:r>
            </m:sup>
          </m:sSubSup>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a</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g</m:t>
              </m:r>
            </m:sub>
          </m:sSub>
          <m:r>
            <w:rPr>
              <w:rFonts w:ascii="Cambria Math" w:eastAsia="Cambria Math" w:hAnsi="Cambria Math" w:cs="Cambria Math"/>
            </w:rPr>
            <m:t>||</m:t>
          </m:r>
        </m:oMath>
      </m:oMathPara>
    </w:p>
    <w:p w14:paraId="2A5483DB" w14:textId="07F75487" w:rsidR="00ED577D" w:rsidRPr="001058DE" w:rsidRDefault="00ED577D" w:rsidP="00ED577D">
      <w:pPr>
        <w:rPr>
          <w:rStyle w:val="jlqj4b"/>
          <w:lang w:val="en"/>
        </w:rPr>
      </w:pPr>
      <w:r w:rsidRPr="49329351">
        <w:rPr>
          <w:rStyle w:val="jlqj4b"/>
          <w:lang w:val="en"/>
        </w:rPr>
        <w:t>Aerodynamic drag is usually the main source of disturbances in low orbits such as this satellite.</w:t>
      </w:r>
      <w:r w:rsidRPr="49329351">
        <w:rPr>
          <w:rStyle w:val="viiyi"/>
          <w:lang w:val="en"/>
        </w:rPr>
        <w:t xml:space="preserve"> </w:t>
      </w:r>
      <w:r w:rsidRPr="49329351">
        <w:rPr>
          <w:rStyle w:val="jlqj4b"/>
          <w:lang w:val="en"/>
        </w:rPr>
        <w:t>The atmospheric density at the height of the orbit will be obtained using a model developed by the United States Air Force</w:t>
      </w:r>
      <w:r w:rsidR="73D82932" w:rsidRPr="49329351">
        <w:rPr>
          <w:rStyle w:val="jlqj4b"/>
          <w:lang w:val="en"/>
        </w:rPr>
        <w:t xml:space="preserve"> </w:t>
      </w:r>
      <w:r w:rsidR="3BB212FE" w:rsidRPr="7E514079">
        <w:rPr>
          <w:rStyle w:val="jlqj4b"/>
          <w:lang w:val="en"/>
        </w:rPr>
        <w:t>[</w:t>
      </w:r>
      <w:r w:rsidR="3BB212FE" w:rsidRPr="7E514079">
        <w:rPr>
          <w:rStyle w:val="jlqj4b"/>
          <w:b/>
          <w:bCs/>
          <w:lang w:val="en"/>
        </w:rPr>
        <w:t>RD6</w:t>
      </w:r>
      <w:r w:rsidR="3BB212FE" w:rsidRPr="7E514079">
        <w:rPr>
          <w:rStyle w:val="jlqj4b"/>
          <w:lang w:val="en"/>
        </w:rPr>
        <w:t xml:space="preserve">] </w:t>
      </w:r>
      <w:r w:rsidRPr="49329351">
        <w:rPr>
          <w:rStyle w:val="jlqj4b"/>
          <w:lang w:val="en"/>
        </w:rPr>
        <w:t>and the worst case of maximum density corresponding to periods of maximum solar activity will be assumed.</w:t>
      </w:r>
      <w:r w:rsidRPr="49329351">
        <w:rPr>
          <w:rStyle w:val="viiyi"/>
          <w:lang w:val="en"/>
        </w:rPr>
        <w:t xml:space="preserve"> </w:t>
      </w:r>
      <w:r w:rsidRPr="49329351">
        <w:rPr>
          <w:rStyle w:val="jlqj4b"/>
          <w:lang w:val="en"/>
        </w:rPr>
        <w:t>To model the satellite, simplification has been used as a flat plate in which the coefficient of aerodynamic drag is 1.28 for hypersonic speeds with the center of pressures at the geometric center of the face in the direction of speed.</w:t>
      </w:r>
      <w:r w:rsidRPr="49329351">
        <w:rPr>
          <w:rStyle w:val="viiyi"/>
          <w:lang w:val="en"/>
        </w:rPr>
        <w:t xml:space="preserve"> </w:t>
      </w:r>
      <w:r w:rsidRPr="49329351">
        <w:rPr>
          <w:rStyle w:val="jlqj4b"/>
          <w:lang w:val="en"/>
        </w:rPr>
        <w:t xml:space="preserve">The frontal area in the speed direction will be that corresponding to two </w:t>
      </w:r>
      <w:r w:rsidR="00961E19">
        <w:rPr>
          <w:rStyle w:val="jlqj4b"/>
          <w:lang w:val="en"/>
        </w:rPr>
        <w:t>CubeSat</w:t>
      </w:r>
      <w:r w:rsidRPr="49329351">
        <w:rPr>
          <w:rStyle w:val="jlqj4b"/>
          <w:lang w:val="en"/>
        </w:rPr>
        <w:t>s given the orientation of the satellite during flight.</w:t>
      </w:r>
      <w:r w:rsidRPr="49329351">
        <w:rPr>
          <w:rStyle w:val="viiyi"/>
          <w:lang w:val="en"/>
        </w:rPr>
        <w:t xml:space="preserve"> </w:t>
      </w:r>
      <w:r w:rsidRPr="49329351">
        <w:rPr>
          <w:rStyle w:val="jlqj4b"/>
          <w:lang w:val="en"/>
        </w:rPr>
        <w:t>Finally, the speed of the satellite will be obtained from mission analysis while the center of gravity of structures.</w:t>
      </w:r>
    </w:p>
    <w:p w14:paraId="02E4D9B2" w14:textId="176EAE51" w:rsidR="00A360E1" w:rsidRPr="00790CCE" w:rsidRDefault="00A360E1" w:rsidP="00ED577D">
      <w:pPr>
        <w:rPr>
          <w:lang w:val="en-US"/>
        </w:rPr>
      </w:pPr>
    </w:p>
    <w:p w14:paraId="07532F4B" w14:textId="176EAE51" w:rsidR="00ED577D" w:rsidRPr="00790CCE" w:rsidRDefault="00ED577D" w:rsidP="00C6195A">
      <w:pPr>
        <w:pStyle w:val="Ttulo4"/>
        <w:rPr>
          <w:lang w:val="en-US"/>
        </w:rPr>
      </w:pPr>
      <w:r>
        <w:rPr>
          <w:lang w:val="en-US"/>
        </w:rPr>
        <w:t xml:space="preserve">Magnetic </w:t>
      </w:r>
      <w:r w:rsidRPr="00E17ED2">
        <w:t>Torque</w:t>
      </w:r>
    </w:p>
    <w:p w14:paraId="44D8D950" w14:textId="176EAE51" w:rsidR="00A360E1" w:rsidRPr="00A360E1" w:rsidRDefault="00A360E1" w:rsidP="00A360E1">
      <w:pPr>
        <w:rPr>
          <w:lang w:val="en-US"/>
        </w:rPr>
      </w:pPr>
    </w:p>
    <w:p w14:paraId="1D4A15B5" w14:textId="77777777" w:rsidR="00ED577D" w:rsidRDefault="0081710D" w:rsidP="00ED577D">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m</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m</m:t>
              </m:r>
            </m:sub>
          </m:sSub>
          <m:f>
            <m:fPr>
              <m:ctrlPr>
                <w:rPr>
                  <w:rFonts w:ascii="Cambria Math" w:eastAsia="Cambria Math" w:hAnsi="Cambria Math" w:cs="Cambria Math"/>
                </w:rPr>
              </m:ctrlPr>
            </m:fPr>
            <m:num>
              <m:r>
                <w:rPr>
                  <w:rFonts w:ascii="Cambria Math" w:eastAsia="Cambria Math" w:hAnsi="Cambria Math" w:cs="Cambria Math"/>
                </w:rPr>
                <m:t>λ</m:t>
              </m:r>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m</m:t>
                  </m:r>
                </m:sub>
              </m:sSub>
            </m:num>
            <m:den>
              <m:sSubSup>
                <m:sSubSupPr>
                  <m:ctrlPr>
                    <w:rPr>
                      <w:rFonts w:ascii="Cambria Math" w:eastAsia="Cambria Math" w:hAnsi="Cambria Math" w:cs="Cambria Math"/>
                    </w:rPr>
                  </m:ctrlPr>
                </m:sSubSupPr>
                <m:e>
                  <m:r>
                    <w:rPr>
                      <w:rFonts w:ascii="Cambria Math" w:eastAsia="Cambria Math" w:hAnsi="Cambria Math" w:cs="Cambria Math"/>
                    </w:rPr>
                    <m:t>r</m:t>
                  </m:r>
                </m:e>
                <m:sub>
                  <m:r>
                    <w:rPr>
                      <w:rFonts w:ascii="Cambria Math" w:eastAsia="Cambria Math" w:hAnsi="Cambria Math" w:cs="Cambria Math"/>
                    </w:rPr>
                    <m:t>p</m:t>
                  </m:r>
                </m:sub>
                <m:sup>
                  <m:r>
                    <w:rPr>
                      <w:rFonts w:ascii="Cambria Math" w:eastAsia="Cambria Math" w:hAnsi="Cambria Math" w:cs="Cambria Math"/>
                    </w:rPr>
                    <m:t>3</m:t>
                  </m:r>
                </m:sup>
              </m:sSubSup>
            </m:den>
          </m:f>
        </m:oMath>
      </m:oMathPara>
    </w:p>
    <w:p w14:paraId="41EFB4B4" w14:textId="7AD65820" w:rsidR="00ED577D" w:rsidRPr="001848C8" w:rsidRDefault="00ED577D" w:rsidP="49329351">
      <w:pPr>
        <w:rPr>
          <w:lang w:val="en-US"/>
        </w:rPr>
      </w:pPr>
      <w:r>
        <w:rPr>
          <w:rStyle w:val="jlqj4b"/>
          <w:lang w:val="en"/>
        </w:rPr>
        <w:t>The Earth's magnetic field generates a toque on the satellite if it has a residual dipole from its electrical devices</w:t>
      </w:r>
      <w:r w:rsidRPr="00790CCE">
        <w:rPr>
          <w:lang w:val="en-US"/>
        </w:rPr>
        <w:t>.</w:t>
      </w:r>
      <w:r>
        <w:rPr>
          <w:lang w:val="en-US"/>
        </w:rPr>
        <w:t xml:space="preserve"> </w:t>
      </w:r>
      <w:r w:rsidRPr="00790CCE">
        <w:rPr>
          <w:lang w:val="en-US"/>
        </w:rPr>
        <w:t xml:space="preserve">In practice the residual dipole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m</m:t>
            </m:r>
          </m:sub>
        </m:sSub>
      </m:oMath>
      <w:r w:rsidRPr="00790CCE">
        <w:rPr>
          <w:lang w:val="en-US"/>
        </w:rPr>
        <w:t xml:space="preserve"> of a satellite is obtained experimentally and not estimated</w:t>
      </w:r>
      <w:r>
        <w:rPr>
          <w:lang w:val="en-US"/>
        </w:rPr>
        <w:t xml:space="preserve">, </w:t>
      </w:r>
      <w:r w:rsidRPr="00790CCE">
        <w:rPr>
          <w:lang w:val="en-US"/>
        </w:rPr>
        <w:t>althoug</w:t>
      </w:r>
      <w:r>
        <w:rPr>
          <w:lang w:val="en-US"/>
        </w:rPr>
        <w:t>h</w:t>
      </w:r>
      <w:r w:rsidRPr="00790CCE">
        <w:rPr>
          <w:lang w:val="en-US"/>
        </w:rPr>
        <w:t xml:space="preserve"> there are processes to</w:t>
      </w:r>
      <w:r>
        <w:rPr>
          <w:lang w:val="en-US"/>
        </w:rPr>
        <w:t xml:space="preserve"> reduce it. </w:t>
      </w:r>
      <w:r w:rsidRPr="00790CCE">
        <w:rPr>
          <w:lang w:val="en-US"/>
        </w:rPr>
        <w:t xml:space="preserve">A representative 0.1 value will be assumed which is common for a </w:t>
      </w:r>
      <w:r w:rsidR="00961E19">
        <w:rPr>
          <w:lang w:val="en-US"/>
        </w:rPr>
        <w:t>CubeSat</w:t>
      </w:r>
      <w:r>
        <w:rPr>
          <w:lang w:val="en-US"/>
        </w:rPr>
        <w:t xml:space="preserve"> of this size</w:t>
      </w:r>
      <w:r w:rsidRPr="00790CCE">
        <w:rPr>
          <w:lang w:val="en-US"/>
        </w:rPr>
        <w:t>. The earth</w:t>
      </w:r>
      <w:r>
        <w:rPr>
          <w:lang w:val="en-US"/>
        </w:rPr>
        <w:t>’</w:t>
      </w:r>
      <w:r w:rsidRPr="00790CCE">
        <w:rPr>
          <w:lang w:val="en-US"/>
        </w:rPr>
        <w:t>s magnetic moment</w:t>
      </w:r>
      <w:r>
        <w:rPr>
          <w:lang w:val="en-US"/>
        </w:rPr>
        <w:t xml:space="preserve"> </w:t>
      </w:r>
      <m:oMath>
        <m:sSub>
          <m:sSubPr>
            <m:ctrlPr>
              <w:rPr>
                <w:rFonts w:ascii="Cambria Math" w:eastAsia="Cambria Math" w:hAnsi="Cambria Math" w:cs="Cambria Math"/>
              </w:rPr>
            </m:ctrlPr>
          </m:sSubPr>
          <m:e>
            <m:r>
              <w:rPr>
                <w:rFonts w:ascii="Cambria Math" w:eastAsia="Cambria Math" w:hAnsi="Cambria Math" w:cs="Cambria Math"/>
              </w:rPr>
              <m:t>M</m:t>
            </m:r>
          </m:e>
          <m:sub>
            <m:r>
              <w:rPr>
                <w:rFonts w:ascii="Cambria Math" w:eastAsia="Cambria Math" w:hAnsi="Cambria Math" w:cs="Cambria Math"/>
              </w:rPr>
              <m:t>m</m:t>
            </m:r>
          </m:sub>
        </m:sSub>
      </m:oMath>
      <w:r w:rsidRPr="00790CCE">
        <w:rPr>
          <w:lang w:val="en-US"/>
        </w:rPr>
        <w:t xml:space="preserve"> is approximate</w:t>
      </w:r>
      <w:r>
        <w:rPr>
          <w:lang w:val="en-US"/>
        </w:rPr>
        <w:t>l</w:t>
      </w:r>
      <w:r w:rsidRPr="00790CCE">
        <w:rPr>
          <w:lang w:val="en-US"/>
        </w:rPr>
        <w:t>y 7.96·10¹⁵ T·m³.</w:t>
      </w:r>
      <w:r>
        <w:rPr>
          <w:lang w:val="en-US"/>
        </w:rPr>
        <w:t xml:space="preserve"> The parameter </w:t>
      </w:r>
      <m:oMath>
        <m:r>
          <w:rPr>
            <w:rFonts w:ascii="Cambria Math" w:eastAsia="Cambria Math" w:hAnsi="Cambria Math" w:cs="Cambria Math"/>
          </w:rPr>
          <m:t>λ</m:t>
        </m:r>
      </m:oMath>
      <w:r w:rsidRPr="001848C8">
        <w:rPr>
          <w:lang w:val="en-US"/>
        </w:rPr>
        <w:t xml:space="preserve"> is a unitless function that represents t</w:t>
      </w:r>
      <w:r>
        <w:rPr>
          <w:lang w:val="en-US"/>
        </w:rPr>
        <w:t>he magnetic latitude, which is 2 at the poles.</w:t>
      </w:r>
    </w:p>
    <w:p w14:paraId="51606E21" w14:textId="1A56038E" w:rsidR="00A3697E" w:rsidRDefault="00A3697E" w:rsidP="49329351">
      <w:pPr>
        <w:rPr>
          <w:lang w:val="en-US"/>
        </w:rPr>
      </w:pPr>
      <w:r>
        <w:rPr>
          <w:lang w:val="en-US"/>
        </w:rPr>
        <w:br w:type="page"/>
      </w:r>
    </w:p>
    <w:p w14:paraId="6BC26FD5" w14:textId="176EAE51" w:rsidR="00ED577D" w:rsidRPr="001058DE" w:rsidRDefault="4741B9CF" w:rsidP="49329351">
      <w:pPr>
        <w:pStyle w:val="Ttulo3"/>
        <w:rPr>
          <w:lang w:val="en-US"/>
        </w:rPr>
      </w:pPr>
      <w:bookmarkStart w:id="75" w:name="_Toc61711463"/>
      <w:r w:rsidRPr="49329351">
        <w:rPr>
          <w:lang w:val="en-US"/>
        </w:rPr>
        <w:lastRenderedPageBreak/>
        <w:t>Results</w:t>
      </w:r>
      <w:bookmarkEnd w:id="75"/>
    </w:p>
    <w:p w14:paraId="35428A89" w14:textId="176EAE51" w:rsidR="00A360E1" w:rsidRPr="00A360E1" w:rsidRDefault="00A360E1" w:rsidP="00A360E1">
      <w:pPr>
        <w:rPr>
          <w:lang w:val="en-US"/>
        </w:rPr>
      </w:pPr>
    </w:p>
    <w:tbl>
      <w:tblPr>
        <w:tblStyle w:val="Tablaconcuadrcula"/>
        <w:tblW w:w="5103" w:type="dxa"/>
        <w:jc w:val="center"/>
        <w:tblCellMar>
          <w:top w:w="17" w:type="dxa"/>
          <w:bottom w:w="17" w:type="dxa"/>
        </w:tblCellMar>
        <w:tblLook w:val="04A0" w:firstRow="1" w:lastRow="0" w:firstColumn="1" w:lastColumn="0" w:noHBand="0" w:noVBand="1"/>
      </w:tblPr>
      <w:tblGrid>
        <w:gridCol w:w="3727"/>
        <w:gridCol w:w="1376"/>
      </w:tblGrid>
      <w:tr w:rsidR="33AA302C" w14:paraId="523CFC11" w14:textId="77777777" w:rsidTr="006A45F4">
        <w:trPr>
          <w:tblHeader/>
          <w:jc w:val="center"/>
        </w:trPr>
        <w:tc>
          <w:tcPr>
            <w:tcW w:w="0" w:type="auto"/>
            <w:shd w:val="clear" w:color="auto" w:fill="D9E2F3" w:themeFill="accent1" w:themeFillTint="33"/>
          </w:tcPr>
          <w:p w14:paraId="2F9CBB9A" w14:textId="5B30896B" w:rsidR="33AA302C" w:rsidRDefault="33AA302C" w:rsidP="49329351">
            <w:pPr>
              <w:rPr>
                <w:rFonts w:ascii="Calibri" w:eastAsia="Calibri" w:hAnsi="Calibri" w:cs="Calibri"/>
                <w:lang w:val="en-GB"/>
              </w:rPr>
            </w:pPr>
            <w:r w:rsidRPr="49329351">
              <w:rPr>
                <w:rFonts w:ascii="Calibri" w:eastAsia="Calibri" w:hAnsi="Calibri" w:cs="Calibri"/>
                <w:lang w:val="en-GB"/>
              </w:rPr>
              <w:t>Parameters</w:t>
            </w:r>
          </w:p>
        </w:tc>
        <w:tc>
          <w:tcPr>
            <w:tcW w:w="0" w:type="auto"/>
            <w:tcBorders>
              <w:top w:val="nil"/>
              <w:right w:val="nil"/>
            </w:tcBorders>
          </w:tcPr>
          <w:p w14:paraId="10E0406C" w14:textId="4E2F969C" w:rsidR="33AA302C" w:rsidRDefault="33AA302C"/>
        </w:tc>
      </w:tr>
      <w:tr w:rsidR="33AA302C" w14:paraId="29E751E2" w14:textId="77777777" w:rsidTr="006A45F4">
        <w:trPr>
          <w:tblHeader/>
          <w:jc w:val="center"/>
        </w:trPr>
        <w:tc>
          <w:tcPr>
            <w:tcW w:w="0" w:type="auto"/>
            <w:shd w:val="clear" w:color="auto" w:fill="B4C6E7" w:themeFill="accent1" w:themeFillTint="66"/>
          </w:tcPr>
          <w:p w14:paraId="31E0411C" w14:textId="59169510" w:rsidR="33AA302C" w:rsidRDefault="33AA302C" w:rsidP="006A45F4">
            <w:pPr>
              <w:jc w:val="left"/>
              <w:rPr>
                <w:rFonts w:ascii="Calibri" w:eastAsia="Calibri" w:hAnsi="Calibri" w:cs="Calibri"/>
                <w:color w:val="000000" w:themeColor="text1"/>
                <w:lang w:val="en-GB"/>
              </w:rPr>
            </w:pPr>
            <w:r w:rsidRPr="49329351">
              <w:rPr>
                <w:rFonts w:ascii="Calibri" w:eastAsia="Calibri" w:hAnsi="Calibri" w:cs="Calibri"/>
                <w:color w:val="000000" w:themeColor="text1"/>
                <w:lang w:val="en-GB"/>
              </w:rPr>
              <w:t>Altitude</w:t>
            </w:r>
          </w:p>
        </w:tc>
        <w:tc>
          <w:tcPr>
            <w:tcW w:w="0" w:type="auto"/>
          </w:tcPr>
          <w:p w14:paraId="2FD953BB" w14:textId="213C4552" w:rsidR="33AA302C" w:rsidRDefault="33AA302C" w:rsidP="006A45F4">
            <w:pPr>
              <w:jc w:val="left"/>
            </w:pPr>
            <w:r w:rsidRPr="33AA302C">
              <w:rPr>
                <w:rFonts w:ascii="Calibri" w:eastAsia="Calibri" w:hAnsi="Calibri" w:cs="Calibri"/>
                <w:color w:val="000000" w:themeColor="text1"/>
              </w:rPr>
              <w:t>550 km</w:t>
            </w:r>
          </w:p>
        </w:tc>
      </w:tr>
      <w:tr w:rsidR="33AA302C" w14:paraId="57019C5A" w14:textId="77777777" w:rsidTr="006A45F4">
        <w:trPr>
          <w:tblHeader/>
          <w:jc w:val="center"/>
        </w:trPr>
        <w:tc>
          <w:tcPr>
            <w:tcW w:w="0" w:type="auto"/>
            <w:shd w:val="clear" w:color="auto" w:fill="B4C6E7" w:themeFill="accent1" w:themeFillTint="66"/>
          </w:tcPr>
          <w:p w14:paraId="5785E944" w14:textId="00C88948" w:rsidR="33AA302C" w:rsidRDefault="33AA302C" w:rsidP="006A45F4">
            <w:pPr>
              <w:jc w:val="left"/>
              <w:rPr>
                <w:rFonts w:ascii="Calibri" w:eastAsia="Calibri" w:hAnsi="Calibri" w:cs="Calibri"/>
                <w:lang w:val="en-GB"/>
              </w:rPr>
            </w:pPr>
            <w:r w:rsidRPr="49329351">
              <w:rPr>
                <w:rFonts w:ascii="Calibri" w:eastAsia="Calibri" w:hAnsi="Calibri" w:cs="Calibri"/>
                <w:lang w:val="en-GB"/>
              </w:rPr>
              <w:t>Orbit Velocity</w:t>
            </w:r>
          </w:p>
        </w:tc>
        <w:tc>
          <w:tcPr>
            <w:tcW w:w="0" w:type="auto"/>
          </w:tcPr>
          <w:p w14:paraId="404F2241" w14:textId="0599338C" w:rsidR="33AA302C" w:rsidRDefault="33AA302C" w:rsidP="006A45F4">
            <w:pPr>
              <w:jc w:val="left"/>
            </w:pPr>
            <w:r w:rsidRPr="33AA302C">
              <w:rPr>
                <w:rFonts w:ascii="Calibri" w:eastAsia="Calibri" w:hAnsi="Calibri" w:cs="Calibri"/>
              </w:rPr>
              <w:t>7.585 km/s</w:t>
            </w:r>
          </w:p>
        </w:tc>
      </w:tr>
      <w:tr w:rsidR="33AA302C" w14:paraId="5AF16948" w14:textId="77777777" w:rsidTr="006A45F4">
        <w:trPr>
          <w:tblHeader/>
          <w:jc w:val="center"/>
        </w:trPr>
        <w:tc>
          <w:tcPr>
            <w:tcW w:w="0" w:type="auto"/>
            <w:shd w:val="clear" w:color="auto" w:fill="B4C6E7" w:themeFill="accent1" w:themeFillTint="66"/>
          </w:tcPr>
          <w:p w14:paraId="1AA5B8A7" w14:textId="468EF84A" w:rsidR="33AA302C" w:rsidRDefault="33AA302C" w:rsidP="006A45F4">
            <w:pPr>
              <w:jc w:val="left"/>
              <w:rPr>
                <w:rFonts w:ascii="Calibri" w:eastAsia="Calibri" w:hAnsi="Calibri" w:cs="Calibri"/>
                <w:color w:val="000000" w:themeColor="text1"/>
                <w:lang w:val="en-GB"/>
              </w:rPr>
            </w:pPr>
            <w:r w:rsidRPr="49329351">
              <w:rPr>
                <w:rFonts w:ascii="Calibri" w:eastAsia="Calibri" w:hAnsi="Calibri" w:cs="Calibri"/>
                <w:color w:val="000000" w:themeColor="text1"/>
                <w:lang w:val="en-GB"/>
              </w:rPr>
              <w:t>Maximum vertical deviation</w:t>
            </w:r>
          </w:p>
        </w:tc>
        <w:tc>
          <w:tcPr>
            <w:tcW w:w="0" w:type="auto"/>
          </w:tcPr>
          <w:p w14:paraId="4B7744C9" w14:textId="5C380D6E" w:rsidR="33AA302C" w:rsidRDefault="33AA302C" w:rsidP="006A45F4">
            <w:pPr>
              <w:jc w:val="left"/>
            </w:pPr>
            <w:r w:rsidRPr="33AA302C">
              <w:rPr>
                <w:rFonts w:ascii="Calibri" w:eastAsia="Calibri" w:hAnsi="Calibri" w:cs="Calibri"/>
                <w:color w:val="000000" w:themeColor="text1"/>
              </w:rPr>
              <w:t>5.1</w:t>
            </w:r>
            <w:r w:rsidR="00C6195A">
              <w:rPr>
                <w:rFonts w:ascii="Calibri" w:eastAsia="Calibri" w:hAnsi="Calibri" w:cs="Calibri"/>
              </w:rPr>
              <w:t>°</w:t>
            </w:r>
          </w:p>
        </w:tc>
      </w:tr>
      <w:tr w:rsidR="33AA302C" w14:paraId="612396D9" w14:textId="77777777" w:rsidTr="006A45F4">
        <w:trPr>
          <w:tblHeader/>
          <w:jc w:val="center"/>
        </w:trPr>
        <w:tc>
          <w:tcPr>
            <w:tcW w:w="0" w:type="auto"/>
            <w:shd w:val="clear" w:color="auto" w:fill="B4C6E7" w:themeFill="accent1" w:themeFillTint="66"/>
          </w:tcPr>
          <w:p w14:paraId="7B48A5C8" w14:textId="33F81936" w:rsidR="33AA302C" w:rsidRDefault="33AA302C" w:rsidP="006A45F4">
            <w:pPr>
              <w:jc w:val="left"/>
              <w:rPr>
                <w:rFonts w:ascii="Calibri" w:eastAsia="Calibri" w:hAnsi="Calibri" w:cs="Calibri"/>
                <w:lang w:val="en-GB"/>
              </w:rPr>
            </w:pPr>
            <w:r w:rsidRPr="49329351">
              <w:rPr>
                <w:rFonts w:ascii="Calibri" w:eastAsia="Calibri" w:hAnsi="Calibri" w:cs="Calibri"/>
                <w:lang w:val="en-GB"/>
              </w:rPr>
              <w:t>Solar Inclination</w:t>
            </w:r>
          </w:p>
        </w:tc>
        <w:tc>
          <w:tcPr>
            <w:tcW w:w="0" w:type="auto"/>
          </w:tcPr>
          <w:p w14:paraId="6ED6C99B" w14:textId="53EA3D96" w:rsidR="33AA302C" w:rsidRDefault="33AA302C" w:rsidP="006A45F4">
            <w:pPr>
              <w:jc w:val="left"/>
            </w:pPr>
            <w:r w:rsidRPr="33AA302C">
              <w:rPr>
                <w:rFonts w:ascii="Calibri" w:eastAsia="Calibri" w:hAnsi="Calibri" w:cs="Calibri"/>
              </w:rPr>
              <w:t>0</w:t>
            </w:r>
            <w:r w:rsidR="00C6195A">
              <w:rPr>
                <w:rFonts w:ascii="Calibri" w:eastAsia="Calibri" w:hAnsi="Calibri" w:cs="Calibri"/>
              </w:rPr>
              <w:t>°</w:t>
            </w:r>
          </w:p>
        </w:tc>
      </w:tr>
      <w:tr w:rsidR="33AA302C" w14:paraId="24002A56" w14:textId="77777777" w:rsidTr="006A45F4">
        <w:trPr>
          <w:tblHeader/>
          <w:jc w:val="center"/>
        </w:trPr>
        <w:tc>
          <w:tcPr>
            <w:tcW w:w="0" w:type="auto"/>
            <w:shd w:val="clear" w:color="auto" w:fill="B4C6E7" w:themeFill="accent1" w:themeFillTint="66"/>
          </w:tcPr>
          <w:p w14:paraId="60BEDA94" w14:textId="59D08CD8" w:rsidR="33AA302C" w:rsidRDefault="33AA302C" w:rsidP="006A45F4">
            <w:pPr>
              <w:jc w:val="left"/>
              <w:rPr>
                <w:rFonts w:ascii="Calibri" w:eastAsia="Calibri" w:hAnsi="Calibri" w:cs="Calibri"/>
                <w:color w:val="000000" w:themeColor="text1"/>
                <w:lang w:val="en-GB"/>
              </w:rPr>
            </w:pPr>
            <w:r w:rsidRPr="49329351">
              <w:rPr>
                <w:rFonts w:ascii="Calibri" w:eastAsia="Calibri" w:hAnsi="Calibri" w:cs="Calibri"/>
                <w:color w:val="000000" w:themeColor="text1"/>
                <w:lang w:val="en-GB"/>
              </w:rPr>
              <w:t>Area</w:t>
            </w:r>
          </w:p>
        </w:tc>
        <w:tc>
          <w:tcPr>
            <w:tcW w:w="0" w:type="auto"/>
          </w:tcPr>
          <w:p w14:paraId="4AF1CCD9" w14:textId="1D34B2A4" w:rsidR="33AA302C" w:rsidRDefault="33AA302C" w:rsidP="006A45F4">
            <w:pPr>
              <w:jc w:val="left"/>
            </w:pPr>
            <w:r w:rsidRPr="33AA302C">
              <w:rPr>
                <w:rFonts w:ascii="Calibri" w:eastAsia="Calibri" w:hAnsi="Calibri" w:cs="Calibri"/>
                <w:color w:val="000000" w:themeColor="text1"/>
              </w:rPr>
              <w:t>0.12 m</w:t>
            </w:r>
            <w:r w:rsidRPr="33AA302C">
              <w:rPr>
                <w:rFonts w:ascii="Calibri" w:eastAsia="Calibri" w:hAnsi="Calibri" w:cs="Calibri"/>
                <w:color w:val="000000" w:themeColor="text1"/>
                <w:vertAlign w:val="superscript"/>
              </w:rPr>
              <w:t>2</w:t>
            </w:r>
          </w:p>
        </w:tc>
      </w:tr>
      <w:tr w:rsidR="33AA302C" w14:paraId="1EFD3359" w14:textId="77777777" w:rsidTr="006A45F4">
        <w:trPr>
          <w:tblHeader/>
          <w:jc w:val="center"/>
        </w:trPr>
        <w:tc>
          <w:tcPr>
            <w:tcW w:w="0" w:type="auto"/>
            <w:shd w:val="clear" w:color="auto" w:fill="B4C6E7" w:themeFill="accent1" w:themeFillTint="66"/>
          </w:tcPr>
          <w:p w14:paraId="7846258E" w14:textId="29279A88" w:rsidR="33AA302C" w:rsidRDefault="33AA302C" w:rsidP="006A45F4">
            <w:pPr>
              <w:jc w:val="left"/>
              <w:rPr>
                <w:rFonts w:ascii="Calibri" w:eastAsia="Calibri" w:hAnsi="Calibri" w:cs="Calibri"/>
                <w:lang w:val="en-GB"/>
              </w:rPr>
            </w:pPr>
            <w:r w:rsidRPr="49329351">
              <w:rPr>
                <w:rFonts w:ascii="Calibri" w:eastAsia="Calibri" w:hAnsi="Calibri" w:cs="Calibri"/>
                <w:lang w:val="en-GB"/>
              </w:rPr>
              <w:t>Maximum moment of inertia</w:t>
            </w:r>
          </w:p>
        </w:tc>
        <w:tc>
          <w:tcPr>
            <w:tcW w:w="0" w:type="auto"/>
          </w:tcPr>
          <w:p w14:paraId="16EFB900" w14:textId="552E1646" w:rsidR="33AA302C" w:rsidRDefault="33AA302C" w:rsidP="006A45F4">
            <w:pPr>
              <w:jc w:val="left"/>
            </w:pPr>
            <w:r w:rsidRPr="33AA302C">
              <w:rPr>
                <w:rFonts w:ascii="Calibri" w:eastAsia="Calibri" w:hAnsi="Calibri" w:cs="Calibri"/>
              </w:rPr>
              <w:t>0.05 kg m</w:t>
            </w:r>
            <w:r w:rsidRPr="33AA302C">
              <w:rPr>
                <w:rFonts w:ascii="Calibri" w:eastAsia="Calibri" w:hAnsi="Calibri" w:cs="Calibri"/>
                <w:vertAlign w:val="superscript"/>
              </w:rPr>
              <w:t>2</w:t>
            </w:r>
          </w:p>
        </w:tc>
      </w:tr>
      <w:tr w:rsidR="33AA302C" w14:paraId="6986DFA7" w14:textId="77777777" w:rsidTr="006A45F4">
        <w:trPr>
          <w:tblHeader/>
          <w:jc w:val="center"/>
        </w:trPr>
        <w:tc>
          <w:tcPr>
            <w:tcW w:w="0" w:type="auto"/>
            <w:shd w:val="clear" w:color="auto" w:fill="B4C6E7" w:themeFill="accent1" w:themeFillTint="66"/>
          </w:tcPr>
          <w:p w14:paraId="1E40FB3E" w14:textId="01B8004B" w:rsidR="33AA302C" w:rsidRDefault="33AA302C" w:rsidP="006A45F4">
            <w:pPr>
              <w:jc w:val="left"/>
              <w:rPr>
                <w:rFonts w:ascii="Calibri" w:eastAsia="Calibri" w:hAnsi="Calibri" w:cs="Calibri"/>
                <w:color w:val="000000" w:themeColor="text1"/>
                <w:lang w:val="en-GB"/>
              </w:rPr>
            </w:pPr>
            <w:r w:rsidRPr="49329351">
              <w:rPr>
                <w:rFonts w:ascii="Calibri" w:eastAsia="Calibri" w:hAnsi="Calibri" w:cs="Calibri"/>
                <w:color w:val="000000" w:themeColor="text1"/>
                <w:lang w:val="en-GB"/>
              </w:rPr>
              <w:t>Minimum moment of inertia</w:t>
            </w:r>
          </w:p>
        </w:tc>
        <w:tc>
          <w:tcPr>
            <w:tcW w:w="0" w:type="auto"/>
          </w:tcPr>
          <w:p w14:paraId="6420FECB" w14:textId="25CD4179" w:rsidR="33AA302C" w:rsidRDefault="33AA302C" w:rsidP="006A45F4">
            <w:pPr>
              <w:jc w:val="left"/>
            </w:pPr>
            <w:r w:rsidRPr="33AA302C">
              <w:rPr>
                <w:rFonts w:ascii="Calibri" w:eastAsia="Calibri" w:hAnsi="Calibri" w:cs="Calibri"/>
                <w:color w:val="000000" w:themeColor="text1"/>
              </w:rPr>
              <w:t>0.016 kg m</w:t>
            </w:r>
            <w:r w:rsidRPr="33AA302C">
              <w:rPr>
                <w:rFonts w:ascii="Calibri" w:eastAsia="Calibri" w:hAnsi="Calibri" w:cs="Calibri"/>
                <w:color w:val="000000" w:themeColor="text1"/>
                <w:vertAlign w:val="superscript"/>
              </w:rPr>
              <w:t>2</w:t>
            </w:r>
          </w:p>
        </w:tc>
      </w:tr>
      <w:tr w:rsidR="33AA302C" w14:paraId="69B8063D" w14:textId="77777777" w:rsidTr="006A45F4">
        <w:trPr>
          <w:tblHeader/>
          <w:jc w:val="center"/>
        </w:trPr>
        <w:tc>
          <w:tcPr>
            <w:tcW w:w="0" w:type="auto"/>
            <w:shd w:val="clear" w:color="auto" w:fill="B4C6E7" w:themeFill="accent1" w:themeFillTint="66"/>
          </w:tcPr>
          <w:p w14:paraId="4981FD1A" w14:textId="54A1FD92" w:rsidR="33AA302C" w:rsidRPr="001A3A2A" w:rsidRDefault="33AA302C" w:rsidP="006A45F4">
            <w:pPr>
              <w:jc w:val="left"/>
              <w:rPr>
                <w:lang w:val="en-GB"/>
              </w:rPr>
            </w:pPr>
            <w:r w:rsidRPr="49329351">
              <w:rPr>
                <w:rFonts w:ascii="Calibri" w:eastAsia="Calibri" w:hAnsi="Calibri" w:cs="Calibri"/>
                <w:lang w:val="en-GB"/>
              </w:rPr>
              <w:t xml:space="preserve">Center of mass of the satellite </w:t>
            </w:r>
          </w:p>
        </w:tc>
        <w:tc>
          <w:tcPr>
            <w:tcW w:w="0" w:type="auto"/>
          </w:tcPr>
          <w:p w14:paraId="3EEB3640" w14:textId="3A3DA5D8" w:rsidR="33AA302C" w:rsidRDefault="33AA302C" w:rsidP="006A45F4">
            <w:pPr>
              <w:jc w:val="left"/>
            </w:pPr>
            <w:r w:rsidRPr="33AA302C">
              <w:rPr>
                <w:rFonts w:ascii="Calibri" w:eastAsia="Calibri" w:hAnsi="Calibri" w:cs="Calibri"/>
              </w:rPr>
              <w:t>0.068 m</w:t>
            </w:r>
          </w:p>
        </w:tc>
      </w:tr>
      <w:tr w:rsidR="33AA302C" w14:paraId="39CAB474" w14:textId="77777777" w:rsidTr="006A45F4">
        <w:trPr>
          <w:tblHeader/>
          <w:jc w:val="center"/>
        </w:trPr>
        <w:tc>
          <w:tcPr>
            <w:tcW w:w="0" w:type="auto"/>
            <w:shd w:val="clear" w:color="auto" w:fill="B4C6E7" w:themeFill="accent1" w:themeFillTint="66"/>
          </w:tcPr>
          <w:p w14:paraId="1E169EA5" w14:textId="51BE3C46" w:rsidR="33AA302C" w:rsidRDefault="33AA302C" w:rsidP="006A45F4">
            <w:pPr>
              <w:jc w:val="left"/>
              <w:rPr>
                <w:rFonts w:ascii="Calibri" w:eastAsia="Calibri" w:hAnsi="Calibri" w:cs="Calibri"/>
                <w:color w:val="000000" w:themeColor="text1"/>
                <w:lang w:val="en-GB"/>
              </w:rPr>
            </w:pPr>
            <w:r w:rsidRPr="49329351">
              <w:rPr>
                <w:rFonts w:ascii="Calibri" w:eastAsia="Calibri" w:hAnsi="Calibri" w:cs="Calibri"/>
                <w:color w:val="000000" w:themeColor="text1"/>
                <w:lang w:val="en-GB"/>
              </w:rPr>
              <w:t>Center of solar pressure</w:t>
            </w:r>
          </w:p>
        </w:tc>
        <w:tc>
          <w:tcPr>
            <w:tcW w:w="0" w:type="auto"/>
          </w:tcPr>
          <w:p w14:paraId="60988BC7" w14:textId="0FF4C2DE" w:rsidR="33AA302C" w:rsidRDefault="33AA302C" w:rsidP="006A45F4">
            <w:pPr>
              <w:jc w:val="left"/>
            </w:pPr>
            <w:r w:rsidRPr="33AA302C">
              <w:rPr>
                <w:rFonts w:ascii="Calibri" w:eastAsia="Calibri" w:hAnsi="Calibri" w:cs="Calibri"/>
                <w:color w:val="000000" w:themeColor="text1"/>
              </w:rPr>
              <w:t>0 m</w:t>
            </w:r>
          </w:p>
        </w:tc>
      </w:tr>
      <w:tr w:rsidR="33AA302C" w14:paraId="4526AE2B" w14:textId="77777777" w:rsidTr="006A45F4">
        <w:trPr>
          <w:tblHeader/>
          <w:jc w:val="center"/>
        </w:trPr>
        <w:tc>
          <w:tcPr>
            <w:tcW w:w="0" w:type="auto"/>
            <w:shd w:val="clear" w:color="auto" w:fill="B4C6E7" w:themeFill="accent1" w:themeFillTint="66"/>
          </w:tcPr>
          <w:p w14:paraId="4C7083D6" w14:textId="1E655CB3" w:rsidR="33AA302C" w:rsidRDefault="33AA302C" w:rsidP="006A45F4">
            <w:pPr>
              <w:jc w:val="left"/>
              <w:rPr>
                <w:rFonts w:ascii="Calibri" w:eastAsia="Calibri" w:hAnsi="Calibri" w:cs="Calibri"/>
                <w:lang w:val="en-GB"/>
              </w:rPr>
            </w:pPr>
            <w:r w:rsidRPr="49329351">
              <w:rPr>
                <w:rFonts w:ascii="Calibri" w:eastAsia="Calibri" w:hAnsi="Calibri" w:cs="Calibri"/>
                <w:lang w:val="en-GB"/>
              </w:rPr>
              <w:t>Cent</w:t>
            </w:r>
            <w:r w:rsidR="00E13443">
              <w:rPr>
                <w:rFonts w:ascii="Calibri" w:eastAsia="Calibri" w:hAnsi="Calibri" w:cs="Calibri"/>
                <w:lang w:val="en-GB"/>
              </w:rPr>
              <w:t>er</w:t>
            </w:r>
            <w:r w:rsidRPr="49329351">
              <w:rPr>
                <w:rFonts w:ascii="Calibri" w:eastAsia="Calibri" w:hAnsi="Calibri" w:cs="Calibri"/>
                <w:lang w:val="en-GB"/>
              </w:rPr>
              <w:t xml:space="preserve"> of aerodynamic pressure</w:t>
            </w:r>
          </w:p>
        </w:tc>
        <w:tc>
          <w:tcPr>
            <w:tcW w:w="0" w:type="auto"/>
          </w:tcPr>
          <w:p w14:paraId="4BD836F4" w14:textId="00787F6B" w:rsidR="33AA302C" w:rsidRDefault="33AA302C" w:rsidP="006A45F4">
            <w:pPr>
              <w:jc w:val="left"/>
            </w:pPr>
            <w:r w:rsidRPr="33AA302C">
              <w:rPr>
                <w:rFonts w:ascii="Calibri" w:eastAsia="Calibri" w:hAnsi="Calibri" w:cs="Calibri"/>
              </w:rPr>
              <w:t>0 m</w:t>
            </w:r>
          </w:p>
        </w:tc>
      </w:tr>
      <w:tr w:rsidR="33AA302C" w14:paraId="1D1A87C4" w14:textId="77777777" w:rsidTr="006A45F4">
        <w:trPr>
          <w:tblHeader/>
          <w:jc w:val="center"/>
        </w:trPr>
        <w:tc>
          <w:tcPr>
            <w:tcW w:w="0" w:type="auto"/>
            <w:shd w:val="clear" w:color="auto" w:fill="B4C6E7" w:themeFill="accent1" w:themeFillTint="66"/>
          </w:tcPr>
          <w:p w14:paraId="3A41699A" w14:textId="6ED36837" w:rsidR="33AA302C" w:rsidRDefault="33AA302C" w:rsidP="006A45F4">
            <w:pPr>
              <w:jc w:val="left"/>
              <w:rPr>
                <w:rFonts w:ascii="Calibri" w:eastAsia="Calibri" w:hAnsi="Calibri" w:cs="Calibri"/>
                <w:color w:val="000000" w:themeColor="text1"/>
                <w:lang w:val="en-GB"/>
              </w:rPr>
            </w:pPr>
            <w:r w:rsidRPr="49329351">
              <w:rPr>
                <w:rFonts w:ascii="Calibri" w:eastAsia="Calibri" w:hAnsi="Calibri" w:cs="Calibri"/>
                <w:color w:val="000000" w:themeColor="text1"/>
                <w:lang w:val="en-GB"/>
              </w:rPr>
              <w:t>Superficial reflectiveness coefficient</w:t>
            </w:r>
          </w:p>
        </w:tc>
        <w:tc>
          <w:tcPr>
            <w:tcW w:w="0" w:type="auto"/>
          </w:tcPr>
          <w:p w14:paraId="5EB985CE" w14:textId="75BA8D58" w:rsidR="33AA302C" w:rsidRDefault="33AA302C" w:rsidP="006A45F4">
            <w:pPr>
              <w:jc w:val="left"/>
            </w:pPr>
            <w:r w:rsidRPr="33AA302C">
              <w:rPr>
                <w:rFonts w:ascii="Calibri" w:eastAsia="Calibri" w:hAnsi="Calibri" w:cs="Calibri"/>
                <w:color w:val="000000" w:themeColor="text1"/>
              </w:rPr>
              <w:t>1</w:t>
            </w:r>
          </w:p>
        </w:tc>
      </w:tr>
      <w:tr w:rsidR="33AA302C" w14:paraId="0B2BDEA7" w14:textId="77777777" w:rsidTr="006A45F4">
        <w:trPr>
          <w:tblHeader/>
          <w:jc w:val="center"/>
        </w:trPr>
        <w:tc>
          <w:tcPr>
            <w:tcW w:w="0" w:type="auto"/>
            <w:shd w:val="clear" w:color="auto" w:fill="B4C6E7" w:themeFill="accent1" w:themeFillTint="66"/>
          </w:tcPr>
          <w:p w14:paraId="5FAFDEEC" w14:textId="1FD5AC15" w:rsidR="33AA302C" w:rsidRDefault="33AA302C" w:rsidP="006A45F4">
            <w:pPr>
              <w:jc w:val="left"/>
              <w:rPr>
                <w:rFonts w:ascii="Calibri" w:eastAsia="Calibri" w:hAnsi="Calibri" w:cs="Calibri"/>
                <w:lang w:val="en-GB"/>
              </w:rPr>
            </w:pPr>
            <w:r w:rsidRPr="49329351">
              <w:rPr>
                <w:rFonts w:ascii="Calibri" w:eastAsia="Calibri" w:hAnsi="Calibri" w:cs="Calibri"/>
                <w:lang w:val="en-GB"/>
              </w:rPr>
              <w:t>Aerodynamic drag coefficient</w:t>
            </w:r>
          </w:p>
        </w:tc>
        <w:tc>
          <w:tcPr>
            <w:tcW w:w="0" w:type="auto"/>
          </w:tcPr>
          <w:p w14:paraId="41398B7C" w14:textId="2B6DC6FC" w:rsidR="33AA302C" w:rsidRDefault="33AA302C" w:rsidP="006A45F4">
            <w:pPr>
              <w:jc w:val="left"/>
            </w:pPr>
            <w:r w:rsidRPr="33AA302C">
              <w:rPr>
                <w:rFonts w:ascii="Calibri" w:eastAsia="Calibri" w:hAnsi="Calibri" w:cs="Calibri"/>
              </w:rPr>
              <w:t>1.28</w:t>
            </w:r>
          </w:p>
        </w:tc>
      </w:tr>
      <w:tr w:rsidR="33AA302C" w14:paraId="62484EE9" w14:textId="77777777" w:rsidTr="006A45F4">
        <w:trPr>
          <w:tblHeader/>
          <w:jc w:val="center"/>
        </w:trPr>
        <w:tc>
          <w:tcPr>
            <w:tcW w:w="0" w:type="auto"/>
            <w:shd w:val="clear" w:color="auto" w:fill="B4C6E7" w:themeFill="accent1" w:themeFillTint="66"/>
          </w:tcPr>
          <w:p w14:paraId="579A9FB2" w14:textId="4F104AFE" w:rsidR="33AA302C" w:rsidRDefault="33AA302C" w:rsidP="006A45F4">
            <w:pPr>
              <w:jc w:val="left"/>
              <w:rPr>
                <w:rFonts w:ascii="Calibri" w:eastAsia="Calibri" w:hAnsi="Calibri" w:cs="Calibri"/>
                <w:color w:val="000000" w:themeColor="text1"/>
                <w:lang w:val="en-GB"/>
              </w:rPr>
            </w:pPr>
            <w:r w:rsidRPr="49329351">
              <w:rPr>
                <w:rFonts w:ascii="Calibri" w:eastAsia="Calibri" w:hAnsi="Calibri" w:cs="Calibri"/>
                <w:color w:val="000000" w:themeColor="text1"/>
                <w:lang w:val="en-GB"/>
              </w:rPr>
              <w:t xml:space="preserve">Latitude magnetic coefficient </w:t>
            </w:r>
          </w:p>
        </w:tc>
        <w:tc>
          <w:tcPr>
            <w:tcW w:w="0" w:type="auto"/>
          </w:tcPr>
          <w:p w14:paraId="5228A376" w14:textId="7F1C222F" w:rsidR="33AA302C" w:rsidRDefault="33AA302C" w:rsidP="006A45F4">
            <w:pPr>
              <w:jc w:val="left"/>
            </w:pPr>
            <w:r w:rsidRPr="33AA302C">
              <w:rPr>
                <w:rFonts w:ascii="Calibri" w:eastAsia="Calibri" w:hAnsi="Calibri" w:cs="Calibri"/>
                <w:color w:val="000000" w:themeColor="text1"/>
              </w:rPr>
              <w:t>2</w:t>
            </w:r>
          </w:p>
        </w:tc>
      </w:tr>
      <w:tr w:rsidR="33AA302C" w14:paraId="6721731C" w14:textId="77777777" w:rsidTr="006A45F4">
        <w:trPr>
          <w:tblHeader/>
          <w:jc w:val="center"/>
        </w:trPr>
        <w:tc>
          <w:tcPr>
            <w:tcW w:w="0" w:type="auto"/>
            <w:shd w:val="clear" w:color="auto" w:fill="B4C6E7" w:themeFill="accent1" w:themeFillTint="66"/>
          </w:tcPr>
          <w:p w14:paraId="23C96A25" w14:textId="2B6753C7" w:rsidR="33AA302C" w:rsidRDefault="33AA302C" w:rsidP="006A45F4">
            <w:pPr>
              <w:jc w:val="left"/>
              <w:rPr>
                <w:rFonts w:ascii="Calibri" w:eastAsia="Calibri" w:hAnsi="Calibri" w:cs="Calibri"/>
                <w:lang w:val="en-GB"/>
              </w:rPr>
            </w:pPr>
            <w:r w:rsidRPr="49329351">
              <w:rPr>
                <w:rFonts w:ascii="Calibri" w:eastAsia="Calibri" w:hAnsi="Calibri" w:cs="Calibri"/>
                <w:lang w:val="en-GB"/>
              </w:rPr>
              <w:t>Residual Magnetic dipole</w:t>
            </w:r>
          </w:p>
        </w:tc>
        <w:tc>
          <w:tcPr>
            <w:tcW w:w="0" w:type="auto"/>
          </w:tcPr>
          <w:p w14:paraId="6BC04B21" w14:textId="707CDCFC" w:rsidR="33AA302C" w:rsidRDefault="33AA302C" w:rsidP="006A45F4">
            <w:pPr>
              <w:jc w:val="left"/>
            </w:pPr>
            <w:r w:rsidRPr="33AA302C">
              <w:rPr>
                <w:rFonts w:ascii="Calibri" w:eastAsia="Calibri" w:hAnsi="Calibri" w:cs="Calibri"/>
              </w:rPr>
              <w:t>0.1</w:t>
            </w:r>
          </w:p>
        </w:tc>
      </w:tr>
    </w:tbl>
    <w:p w14:paraId="7B62BCDF" w14:textId="2E32DB1F" w:rsidR="40FA89AB" w:rsidRPr="001A3A2A" w:rsidRDefault="40FA89AB" w:rsidP="49329351">
      <w:pPr>
        <w:spacing w:after="200" w:line="240" w:lineRule="auto"/>
        <w:jc w:val="center"/>
        <w:rPr>
          <w:lang w:val="en-US"/>
        </w:rPr>
      </w:pPr>
      <w:r w:rsidRPr="49329351">
        <w:rPr>
          <w:rFonts w:ascii="Calibri" w:eastAsia="Calibri" w:hAnsi="Calibri" w:cs="Calibri"/>
          <w:lang w:val="en-US"/>
        </w:rPr>
        <w:t xml:space="preserve"> </w:t>
      </w:r>
      <w:r w:rsidR="1A024489" w:rsidRPr="00422D59">
        <w:rPr>
          <w:rFonts w:ascii="Cambria" w:eastAsia="Calibri" w:hAnsi="Cambria" w:cs="Arial"/>
          <w:b/>
          <w:i/>
          <w:color w:val="445369"/>
          <w:sz w:val="18"/>
          <w:szCs w:val="18"/>
          <w:lang w:val="en-US"/>
        </w:rPr>
        <w:t xml:space="preserve">Table </w:t>
      </w:r>
      <w:r w:rsidR="00A23252">
        <w:rPr>
          <w:rFonts w:ascii="Cambria" w:eastAsia="Calibri" w:hAnsi="Cambria" w:cs="Arial"/>
          <w:b/>
          <w:bCs/>
          <w:i/>
          <w:iCs/>
          <w:color w:val="445369"/>
          <w:sz w:val="18"/>
          <w:szCs w:val="18"/>
          <w:lang w:val="en-US"/>
        </w:rPr>
        <w:fldChar w:fldCharType="begin"/>
      </w:r>
      <w:r w:rsidR="00A23252">
        <w:rPr>
          <w:rFonts w:ascii="Cambria" w:eastAsia="Calibri" w:hAnsi="Cambria" w:cs="Arial"/>
          <w:b/>
          <w:bCs/>
          <w:i/>
          <w:iCs/>
          <w:color w:val="445369"/>
          <w:sz w:val="18"/>
          <w:szCs w:val="18"/>
          <w:lang w:val="en-US"/>
        </w:rPr>
        <w:instrText xml:space="preserve"> STYLEREF 2 \s </w:instrText>
      </w:r>
      <w:r w:rsidR="00A23252">
        <w:rPr>
          <w:rFonts w:ascii="Cambria" w:eastAsia="Calibri" w:hAnsi="Cambria" w:cs="Arial"/>
          <w:b/>
          <w:bCs/>
          <w:i/>
          <w:iCs/>
          <w:color w:val="445369"/>
          <w:sz w:val="18"/>
          <w:szCs w:val="18"/>
          <w:lang w:val="en-US"/>
        </w:rPr>
        <w:fldChar w:fldCharType="separate"/>
      </w:r>
      <w:r w:rsidR="00626EB2">
        <w:rPr>
          <w:rFonts w:ascii="Cambria" w:eastAsia="Calibri" w:hAnsi="Cambria" w:cs="Arial"/>
          <w:b/>
          <w:bCs/>
          <w:i/>
          <w:iCs/>
          <w:noProof/>
          <w:color w:val="445369"/>
          <w:sz w:val="18"/>
          <w:szCs w:val="18"/>
          <w:lang w:val="en-US"/>
        </w:rPr>
        <w:t>4.7</w:t>
      </w:r>
      <w:r w:rsidR="00A23252">
        <w:rPr>
          <w:rFonts w:ascii="Cambria" w:eastAsia="Calibri" w:hAnsi="Cambria" w:cs="Arial"/>
          <w:b/>
          <w:bCs/>
          <w:i/>
          <w:iCs/>
          <w:color w:val="445369"/>
          <w:sz w:val="18"/>
          <w:szCs w:val="18"/>
          <w:lang w:val="en-US"/>
        </w:rPr>
        <w:fldChar w:fldCharType="end"/>
      </w:r>
      <w:r w:rsidR="00A23252">
        <w:rPr>
          <w:rFonts w:ascii="Cambria" w:eastAsia="Calibri" w:hAnsi="Cambria" w:cs="Arial"/>
          <w:b/>
          <w:bCs/>
          <w:i/>
          <w:iCs/>
          <w:color w:val="445369"/>
          <w:sz w:val="18"/>
          <w:szCs w:val="18"/>
          <w:lang w:val="en-US"/>
        </w:rPr>
        <w:t>.</w:t>
      </w:r>
      <w:r w:rsidR="00A23252">
        <w:rPr>
          <w:rFonts w:ascii="Cambria" w:eastAsia="Calibri" w:hAnsi="Cambria" w:cs="Arial"/>
          <w:b/>
          <w:bCs/>
          <w:i/>
          <w:iCs/>
          <w:color w:val="445369"/>
          <w:sz w:val="18"/>
          <w:szCs w:val="18"/>
          <w:lang w:val="en-US"/>
        </w:rPr>
        <w:fldChar w:fldCharType="begin"/>
      </w:r>
      <w:r w:rsidR="00A23252">
        <w:rPr>
          <w:rFonts w:ascii="Cambria" w:eastAsia="Calibri" w:hAnsi="Cambria" w:cs="Arial"/>
          <w:b/>
          <w:bCs/>
          <w:i/>
          <w:iCs/>
          <w:color w:val="445369"/>
          <w:sz w:val="18"/>
          <w:szCs w:val="18"/>
          <w:lang w:val="en-US"/>
        </w:rPr>
        <w:instrText xml:space="preserve"> SEQ Table \* ARABIC \s 2 </w:instrText>
      </w:r>
      <w:r w:rsidR="00A23252">
        <w:rPr>
          <w:rFonts w:ascii="Cambria" w:eastAsia="Calibri" w:hAnsi="Cambria" w:cs="Arial"/>
          <w:b/>
          <w:bCs/>
          <w:i/>
          <w:iCs/>
          <w:color w:val="445369"/>
          <w:sz w:val="18"/>
          <w:szCs w:val="18"/>
          <w:lang w:val="en-US"/>
        </w:rPr>
        <w:fldChar w:fldCharType="separate"/>
      </w:r>
      <w:r w:rsidR="00626EB2">
        <w:rPr>
          <w:rFonts w:ascii="Cambria" w:eastAsia="Calibri" w:hAnsi="Cambria" w:cs="Arial"/>
          <w:b/>
          <w:bCs/>
          <w:i/>
          <w:iCs/>
          <w:noProof/>
          <w:color w:val="445369"/>
          <w:sz w:val="18"/>
          <w:szCs w:val="18"/>
          <w:lang w:val="en-US"/>
        </w:rPr>
        <w:t>1</w:t>
      </w:r>
      <w:r w:rsidR="00A23252">
        <w:rPr>
          <w:rFonts w:ascii="Cambria" w:eastAsia="Calibri" w:hAnsi="Cambria" w:cs="Arial"/>
          <w:b/>
          <w:bCs/>
          <w:i/>
          <w:iCs/>
          <w:color w:val="445369"/>
          <w:sz w:val="18"/>
          <w:szCs w:val="18"/>
          <w:lang w:val="en-US"/>
        </w:rPr>
        <w:fldChar w:fldCharType="end"/>
      </w:r>
      <w:r w:rsidR="00422D59">
        <w:rPr>
          <w:rFonts w:ascii="Cambria" w:eastAsia="Calibri" w:hAnsi="Cambria" w:cs="Arial"/>
          <w:i/>
          <w:iCs/>
          <w:color w:val="445369"/>
          <w:sz w:val="18"/>
          <w:szCs w:val="18"/>
          <w:lang w:val="en-US"/>
        </w:rPr>
        <w:t>:</w:t>
      </w:r>
      <w:r w:rsidR="1A024489" w:rsidRPr="49329351">
        <w:rPr>
          <w:rFonts w:ascii="Cambria" w:eastAsia="Calibri" w:hAnsi="Cambria" w:cs="Arial"/>
          <w:i/>
          <w:iCs/>
          <w:color w:val="445369"/>
          <w:sz w:val="18"/>
          <w:szCs w:val="18"/>
          <w:lang w:val="en-US"/>
        </w:rPr>
        <w:t xml:space="preserve"> Parameters used in ADCS characterization.</w:t>
      </w:r>
    </w:p>
    <w:p w14:paraId="285E516F" w14:textId="5CBDD0D3" w:rsidR="40FA89AB" w:rsidRPr="001A3A2A" w:rsidRDefault="40FA89AB" w:rsidP="49329351">
      <w:pPr>
        <w:spacing w:after="200" w:line="240" w:lineRule="auto"/>
        <w:rPr>
          <w:lang w:val="en-US"/>
        </w:rPr>
      </w:pPr>
      <w:r w:rsidRPr="49329351">
        <w:rPr>
          <w:rFonts w:ascii="Calibri" w:eastAsia="Calibri" w:hAnsi="Calibri" w:cs="Calibri"/>
          <w:lang w:val="en-US"/>
        </w:rPr>
        <w:t xml:space="preserve">The following results have been obtained from repetitive concurrent design iterations. </w:t>
      </w:r>
    </w:p>
    <w:tbl>
      <w:tblPr>
        <w:tblStyle w:val="Tablaconcuadrcula"/>
        <w:tblW w:w="4297" w:type="dxa"/>
        <w:jc w:val="center"/>
        <w:tblCellMar>
          <w:top w:w="17" w:type="dxa"/>
          <w:bottom w:w="17" w:type="dxa"/>
        </w:tblCellMar>
        <w:tblLook w:val="04A0" w:firstRow="1" w:lastRow="0" w:firstColumn="1" w:lastColumn="0" w:noHBand="0" w:noVBand="1"/>
      </w:tblPr>
      <w:tblGrid>
        <w:gridCol w:w="2653"/>
        <w:gridCol w:w="1644"/>
      </w:tblGrid>
      <w:tr w:rsidR="33AA302C" w14:paraId="0FA76715" w14:textId="77777777" w:rsidTr="006A45F4">
        <w:trPr>
          <w:jc w:val="center"/>
        </w:trPr>
        <w:tc>
          <w:tcPr>
            <w:tcW w:w="0" w:type="auto"/>
            <w:shd w:val="clear" w:color="auto" w:fill="D9E2F3" w:themeFill="accent1" w:themeFillTint="33"/>
          </w:tcPr>
          <w:p w14:paraId="595E2FE6" w14:textId="7AB9BC89" w:rsidR="33AA302C" w:rsidRDefault="33AA302C">
            <w:r w:rsidRPr="33AA302C">
              <w:rPr>
                <w:rFonts w:ascii="Calibri" w:eastAsia="Calibri" w:hAnsi="Calibri" w:cs="Calibri"/>
              </w:rPr>
              <w:t>Disturbance</w:t>
            </w:r>
          </w:p>
        </w:tc>
        <w:tc>
          <w:tcPr>
            <w:tcW w:w="1644" w:type="dxa"/>
            <w:shd w:val="clear" w:color="auto" w:fill="D9E2F3" w:themeFill="accent1" w:themeFillTint="33"/>
          </w:tcPr>
          <w:p w14:paraId="0CE77F10" w14:textId="3C3F3F99" w:rsidR="33AA302C" w:rsidRDefault="33AA302C">
            <w:r w:rsidRPr="33AA302C">
              <w:rPr>
                <w:rFonts w:ascii="Calibri" w:eastAsia="Calibri" w:hAnsi="Calibri" w:cs="Calibri"/>
              </w:rPr>
              <w:t>Torque (µN·m)</w:t>
            </w:r>
          </w:p>
        </w:tc>
      </w:tr>
      <w:tr w:rsidR="33AA302C" w14:paraId="7063F8EF" w14:textId="77777777" w:rsidTr="006A45F4">
        <w:trPr>
          <w:jc w:val="center"/>
        </w:trPr>
        <w:tc>
          <w:tcPr>
            <w:tcW w:w="0" w:type="auto"/>
            <w:shd w:val="clear" w:color="auto" w:fill="B4C6E7" w:themeFill="accent1" w:themeFillTint="66"/>
          </w:tcPr>
          <w:p w14:paraId="73045E69" w14:textId="0B3594CB" w:rsidR="33AA302C" w:rsidRDefault="33AA302C">
            <w:r w:rsidRPr="33AA302C">
              <w:rPr>
                <w:rFonts w:ascii="Calibri" w:eastAsia="Calibri" w:hAnsi="Calibri" w:cs="Calibri"/>
                <w:color w:val="000000" w:themeColor="text1"/>
              </w:rPr>
              <w:t>Gravity gradient</w:t>
            </w:r>
          </w:p>
        </w:tc>
        <w:tc>
          <w:tcPr>
            <w:tcW w:w="1644" w:type="dxa"/>
          </w:tcPr>
          <w:p w14:paraId="191A249E" w14:textId="083F45DF" w:rsidR="33AA302C" w:rsidRDefault="33AA302C">
            <w:r w:rsidRPr="33AA302C">
              <w:rPr>
                <w:rFonts w:ascii="Calibri" w:eastAsia="Calibri" w:hAnsi="Calibri" w:cs="Calibri"/>
                <w:color w:val="000000" w:themeColor="text1"/>
              </w:rPr>
              <w:t>0.01086</w:t>
            </w:r>
          </w:p>
        </w:tc>
      </w:tr>
      <w:tr w:rsidR="33AA302C" w14:paraId="49654B6D" w14:textId="77777777" w:rsidTr="006A45F4">
        <w:trPr>
          <w:jc w:val="center"/>
        </w:trPr>
        <w:tc>
          <w:tcPr>
            <w:tcW w:w="0" w:type="auto"/>
            <w:shd w:val="clear" w:color="auto" w:fill="B4C6E7" w:themeFill="accent1" w:themeFillTint="66"/>
          </w:tcPr>
          <w:p w14:paraId="17707404" w14:textId="2BB54A77" w:rsidR="33AA302C" w:rsidRDefault="33AA302C">
            <w:r w:rsidRPr="33AA302C">
              <w:rPr>
                <w:rFonts w:ascii="Calibri" w:eastAsia="Calibri" w:hAnsi="Calibri" w:cs="Calibri"/>
              </w:rPr>
              <w:t>Solar pressure</w:t>
            </w:r>
          </w:p>
        </w:tc>
        <w:tc>
          <w:tcPr>
            <w:tcW w:w="1644" w:type="dxa"/>
          </w:tcPr>
          <w:p w14:paraId="06EE8C5D" w14:textId="10B352C5" w:rsidR="33AA302C" w:rsidRDefault="33AA302C">
            <w:r w:rsidRPr="33AA302C">
              <w:rPr>
                <w:rFonts w:ascii="Calibri" w:eastAsia="Calibri" w:hAnsi="Calibri" w:cs="Calibri"/>
              </w:rPr>
              <w:t>5.476</w:t>
            </w:r>
          </w:p>
        </w:tc>
      </w:tr>
      <w:tr w:rsidR="33AA302C" w14:paraId="0A924168" w14:textId="77777777" w:rsidTr="006A45F4">
        <w:trPr>
          <w:jc w:val="center"/>
        </w:trPr>
        <w:tc>
          <w:tcPr>
            <w:tcW w:w="0" w:type="auto"/>
            <w:shd w:val="clear" w:color="auto" w:fill="B4C6E7" w:themeFill="accent1" w:themeFillTint="66"/>
          </w:tcPr>
          <w:p w14:paraId="6D5634BF" w14:textId="2018490A" w:rsidR="33AA302C" w:rsidRDefault="33AA302C">
            <w:r w:rsidRPr="33AA302C">
              <w:rPr>
                <w:rFonts w:ascii="Calibri" w:eastAsia="Calibri" w:hAnsi="Calibri" w:cs="Calibri"/>
                <w:color w:val="000000" w:themeColor="text1"/>
              </w:rPr>
              <w:t>Aerodynamic</w:t>
            </w:r>
          </w:p>
        </w:tc>
        <w:tc>
          <w:tcPr>
            <w:tcW w:w="1644" w:type="dxa"/>
          </w:tcPr>
          <w:p w14:paraId="2BC66C65" w14:textId="2457814F" w:rsidR="33AA302C" w:rsidRDefault="33AA302C">
            <w:r w:rsidRPr="33AA302C">
              <w:rPr>
                <w:rFonts w:ascii="Calibri" w:eastAsia="Calibri" w:hAnsi="Calibri" w:cs="Calibri"/>
                <w:color w:val="000000" w:themeColor="text1"/>
              </w:rPr>
              <w:t>9.604</w:t>
            </w:r>
          </w:p>
        </w:tc>
      </w:tr>
      <w:tr w:rsidR="33AA302C" w14:paraId="49107A16" w14:textId="77777777" w:rsidTr="006A45F4">
        <w:trPr>
          <w:jc w:val="center"/>
        </w:trPr>
        <w:tc>
          <w:tcPr>
            <w:tcW w:w="0" w:type="auto"/>
            <w:shd w:val="clear" w:color="auto" w:fill="B4C6E7" w:themeFill="accent1" w:themeFillTint="66"/>
          </w:tcPr>
          <w:p w14:paraId="745E2080" w14:textId="76426BC4" w:rsidR="33AA302C" w:rsidRDefault="33AA302C">
            <w:r w:rsidRPr="33AA302C">
              <w:rPr>
                <w:rFonts w:ascii="Calibri" w:eastAsia="Calibri" w:hAnsi="Calibri" w:cs="Calibri"/>
              </w:rPr>
              <w:t>Magnetic</w:t>
            </w:r>
          </w:p>
        </w:tc>
        <w:tc>
          <w:tcPr>
            <w:tcW w:w="1644" w:type="dxa"/>
          </w:tcPr>
          <w:p w14:paraId="4A28BAFC" w14:textId="521B2B0F" w:rsidR="33AA302C" w:rsidRDefault="33AA302C">
            <w:r w:rsidRPr="33AA302C">
              <w:rPr>
                <w:rFonts w:ascii="Calibri" w:eastAsia="Calibri" w:hAnsi="Calibri" w:cs="Calibri"/>
              </w:rPr>
              <w:t>0.07436</w:t>
            </w:r>
          </w:p>
        </w:tc>
      </w:tr>
      <w:tr w:rsidR="33AA302C" w14:paraId="4EDDC21B" w14:textId="77777777" w:rsidTr="006A45F4">
        <w:trPr>
          <w:jc w:val="center"/>
        </w:trPr>
        <w:tc>
          <w:tcPr>
            <w:tcW w:w="0" w:type="auto"/>
            <w:shd w:val="clear" w:color="auto" w:fill="B4C6E7" w:themeFill="accent1" w:themeFillTint="66"/>
          </w:tcPr>
          <w:p w14:paraId="27D553DB" w14:textId="6BDF4A15" w:rsidR="33AA302C" w:rsidRPr="00E263E0" w:rsidRDefault="33AA302C">
            <w:pPr>
              <w:rPr>
                <w:b/>
              </w:rPr>
            </w:pPr>
            <w:r w:rsidRPr="00E263E0">
              <w:rPr>
                <w:rFonts w:ascii="Calibri" w:eastAsia="Calibri" w:hAnsi="Calibri" w:cs="Calibri"/>
                <w:b/>
                <w:color w:val="000000" w:themeColor="text1"/>
              </w:rPr>
              <w:t>Total</w:t>
            </w:r>
          </w:p>
        </w:tc>
        <w:tc>
          <w:tcPr>
            <w:tcW w:w="1644" w:type="dxa"/>
          </w:tcPr>
          <w:p w14:paraId="3F90DE8B" w14:textId="4A5CA4CA" w:rsidR="33AA302C" w:rsidRPr="00E263E0" w:rsidRDefault="33AA302C">
            <w:pPr>
              <w:rPr>
                <w:b/>
              </w:rPr>
            </w:pPr>
            <w:r w:rsidRPr="00E263E0">
              <w:rPr>
                <w:rFonts w:ascii="Calibri" w:eastAsia="Calibri" w:hAnsi="Calibri" w:cs="Calibri"/>
                <w:b/>
                <w:color w:val="000000" w:themeColor="text1"/>
              </w:rPr>
              <w:t>15.166</w:t>
            </w:r>
          </w:p>
        </w:tc>
      </w:tr>
    </w:tbl>
    <w:p w14:paraId="6403827A" w14:textId="3E5839B2" w:rsidR="40FA89AB" w:rsidRDefault="496B25D9" w:rsidP="4F027222">
      <w:pPr>
        <w:spacing w:line="257" w:lineRule="auto"/>
        <w:jc w:val="center"/>
        <w:rPr>
          <w:rFonts w:ascii="Cambria" w:eastAsia="Calibri" w:hAnsi="Cambria" w:cs="Arial"/>
          <w:i/>
          <w:iCs/>
          <w:color w:val="445369"/>
          <w:sz w:val="18"/>
          <w:szCs w:val="18"/>
          <w:lang w:val="en-US"/>
        </w:rPr>
      </w:pPr>
      <w:r w:rsidRPr="49329351">
        <w:rPr>
          <w:rFonts w:ascii="Calibri" w:eastAsia="Calibri" w:hAnsi="Calibri" w:cs="Calibri"/>
          <w:lang w:val="en-US"/>
        </w:rPr>
        <w:t xml:space="preserve"> </w:t>
      </w:r>
      <w:r w:rsidR="1CD8B0FE" w:rsidRPr="00422D59">
        <w:rPr>
          <w:rFonts w:ascii="Cambria" w:eastAsia="Calibri" w:hAnsi="Cambria" w:cs="Arial"/>
          <w:b/>
          <w:i/>
          <w:color w:val="445369"/>
          <w:sz w:val="18"/>
          <w:szCs w:val="18"/>
          <w:lang w:val="en-US"/>
        </w:rPr>
        <w:t xml:space="preserve">Table </w:t>
      </w:r>
      <w:r w:rsidR="00A23252">
        <w:rPr>
          <w:rFonts w:ascii="Cambria" w:eastAsia="Calibri" w:hAnsi="Cambria" w:cs="Arial"/>
          <w:b/>
          <w:bCs/>
          <w:i/>
          <w:iCs/>
          <w:color w:val="445369"/>
          <w:sz w:val="18"/>
          <w:szCs w:val="18"/>
          <w:lang w:val="en-US"/>
        </w:rPr>
        <w:fldChar w:fldCharType="begin"/>
      </w:r>
      <w:r w:rsidR="00A23252">
        <w:rPr>
          <w:rFonts w:ascii="Cambria" w:eastAsia="Calibri" w:hAnsi="Cambria" w:cs="Arial"/>
          <w:b/>
          <w:bCs/>
          <w:i/>
          <w:iCs/>
          <w:color w:val="445369"/>
          <w:sz w:val="18"/>
          <w:szCs w:val="18"/>
          <w:lang w:val="en-US"/>
        </w:rPr>
        <w:instrText xml:space="preserve"> STYLEREF 2 \s </w:instrText>
      </w:r>
      <w:r w:rsidR="00A23252">
        <w:rPr>
          <w:rFonts w:ascii="Cambria" w:eastAsia="Calibri" w:hAnsi="Cambria" w:cs="Arial"/>
          <w:b/>
          <w:bCs/>
          <w:i/>
          <w:iCs/>
          <w:color w:val="445369"/>
          <w:sz w:val="18"/>
          <w:szCs w:val="18"/>
          <w:lang w:val="en-US"/>
        </w:rPr>
        <w:fldChar w:fldCharType="separate"/>
      </w:r>
      <w:r w:rsidR="00626EB2">
        <w:rPr>
          <w:rFonts w:ascii="Cambria" w:eastAsia="Calibri" w:hAnsi="Cambria" w:cs="Arial"/>
          <w:b/>
          <w:bCs/>
          <w:i/>
          <w:iCs/>
          <w:noProof/>
          <w:color w:val="445369"/>
          <w:sz w:val="18"/>
          <w:szCs w:val="18"/>
          <w:lang w:val="en-US"/>
        </w:rPr>
        <w:t>4.7</w:t>
      </w:r>
      <w:r w:rsidR="00A23252">
        <w:rPr>
          <w:rFonts w:ascii="Cambria" w:eastAsia="Calibri" w:hAnsi="Cambria" w:cs="Arial"/>
          <w:b/>
          <w:bCs/>
          <w:i/>
          <w:iCs/>
          <w:color w:val="445369"/>
          <w:sz w:val="18"/>
          <w:szCs w:val="18"/>
          <w:lang w:val="en-US"/>
        </w:rPr>
        <w:fldChar w:fldCharType="end"/>
      </w:r>
      <w:r w:rsidR="00A23252">
        <w:rPr>
          <w:rFonts w:ascii="Cambria" w:eastAsia="Calibri" w:hAnsi="Cambria" w:cs="Arial"/>
          <w:b/>
          <w:bCs/>
          <w:i/>
          <w:iCs/>
          <w:color w:val="445369"/>
          <w:sz w:val="18"/>
          <w:szCs w:val="18"/>
          <w:lang w:val="en-US"/>
        </w:rPr>
        <w:t>.</w:t>
      </w:r>
      <w:r w:rsidR="00A23252">
        <w:rPr>
          <w:rFonts w:ascii="Cambria" w:eastAsia="Calibri" w:hAnsi="Cambria" w:cs="Arial"/>
          <w:b/>
          <w:bCs/>
          <w:i/>
          <w:iCs/>
          <w:color w:val="445369"/>
          <w:sz w:val="18"/>
          <w:szCs w:val="18"/>
          <w:lang w:val="en-US"/>
        </w:rPr>
        <w:fldChar w:fldCharType="begin"/>
      </w:r>
      <w:r w:rsidR="00A23252">
        <w:rPr>
          <w:rFonts w:ascii="Cambria" w:eastAsia="Calibri" w:hAnsi="Cambria" w:cs="Arial"/>
          <w:b/>
          <w:bCs/>
          <w:i/>
          <w:iCs/>
          <w:color w:val="445369"/>
          <w:sz w:val="18"/>
          <w:szCs w:val="18"/>
          <w:lang w:val="en-US"/>
        </w:rPr>
        <w:instrText xml:space="preserve"> SEQ Table \* ARABIC \s 2 </w:instrText>
      </w:r>
      <w:r w:rsidR="00A23252">
        <w:rPr>
          <w:rFonts w:ascii="Cambria" w:eastAsia="Calibri" w:hAnsi="Cambria" w:cs="Arial"/>
          <w:b/>
          <w:bCs/>
          <w:i/>
          <w:iCs/>
          <w:color w:val="445369"/>
          <w:sz w:val="18"/>
          <w:szCs w:val="18"/>
          <w:lang w:val="en-US"/>
        </w:rPr>
        <w:fldChar w:fldCharType="separate"/>
      </w:r>
      <w:r w:rsidR="00626EB2">
        <w:rPr>
          <w:rFonts w:ascii="Cambria" w:eastAsia="Calibri" w:hAnsi="Cambria" w:cs="Arial"/>
          <w:b/>
          <w:bCs/>
          <w:i/>
          <w:iCs/>
          <w:noProof/>
          <w:color w:val="445369"/>
          <w:sz w:val="18"/>
          <w:szCs w:val="18"/>
          <w:lang w:val="en-US"/>
        </w:rPr>
        <w:t>2</w:t>
      </w:r>
      <w:r w:rsidR="00A23252">
        <w:rPr>
          <w:rFonts w:ascii="Cambria" w:eastAsia="Calibri" w:hAnsi="Cambria" w:cs="Arial"/>
          <w:b/>
          <w:bCs/>
          <w:i/>
          <w:iCs/>
          <w:color w:val="445369"/>
          <w:sz w:val="18"/>
          <w:szCs w:val="18"/>
          <w:lang w:val="en-US"/>
        </w:rPr>
        <w:fldChar w:fldCharType="end"/>
      </w:r>
      <w:r w:rsidR="00422D59">
        <w:rPr>
          <w:rFonts w:ascii="Cambria" w:eastAsia="Calibri" w:hAnsi="Cambria" w:cs="Arial"/>
          <w:i/>
          <w:iCs/>
          <w:color w:val="445369"/>
          <w:sz w:val="18"/>
          <w:szCs w:val="18"/>
          <w:lang w:val="en-US"/>
        </w:rPr>
        <w:t>:</w:t>
      </w:r>
      <w:r w:rsidR="1CD8B0FE" w:rsidRPr="49329351">
        <w:rPr>
          <w:rFonts w:ascii="Cambria" w:eastAsia="Calibri" w:hAnsi="Cambria" w:cs="Arial"/>
          <w:i/>
          <w:iCs/>
          <w:color w:val="445369"/>
          <w:sz w:val="18"/>
          <w:szCs w:val="18"/>
          <w:lang w:val="en-US"/>
        </w:rPr>
        <w:t xml:space="preserve"> Estimated disturbance torques.</w:t>
      </w:r>
    </w:p>
    <w:p w14:paraId="3AEAADEC" w14:textId="2F705A2C" w:rsidR="40FA89AB" w:rsidRPr="001A3A2A" w:rsidRDefault="40FA89AB" w:rsidP="33AA302C">
      <w:pPr>
        <w:spacing w:line="257" w:lineRule="auto"/>
        <w:rPr>
          <w:lang w:val="en-US"/>
        </w:rPr>
      </w:pPr>
      <w:r w:rsidRPr="33AA302C">
        <w:rPr>
          <w:rFonts w:ascii="Calibri" w:eastAsia="Calibri" w:hAnsi="Calibri" w:cs="Calibri"/>
          <w:lang w:val="en"/>
        </w:rPr>
        <w:t>These moments, added to the moment necessary to rotate the satellite in such a way that it always points with the same face at nadir and at zenith, mean that a torque of 18.199 µN·m is required on the reaction wheels to make this change in orientation.</w:t>
      </w:r>
    </w:p>
    <w:p w14:paraId="410FD6CB" w14:textId="6BEB0123" w:rsidR="40FA89AB" w:rsidRPr="001A3A2A" w:rsidRDefault="40FA89AB" w:rsidP="49329351">
      <w:pPr>
        <w:spacing w:line="257" w:lineRule="auto"/>
        <w:rPr>
          <w:lang w:val="en-US"/>
        </w:rPr>
      </w:pPr>
      <w:r w:rsidRPr="49329351">
        <w:rPr>
          <w:rFonts w:ascii="Calibri" w:eastAsia="Calibri" w:hAnsi="Calibri" w:cs="Calibri"/>
          <w:lang w:val="en"/>
        </w:rPr>
        <w:t>The moments stored in the reaction wheels for this maneuver are of the order of 18.406 mN</w:t>
      </w:r>
      <w:r w:rsidR="00C6195A">
        <w:rPr>
          <w:rFonts w:ascii="Calibri" w:eastAsia="Calibri" w:hAnsi="Calibri" w:cs="Calibri"/>
          <w:lang w:val="en"/>
        </w:rPr>
        <w:t>·</w:t>
      </w:r>
      <w:r w:rsidRPr="49329351">
        <w:rPr>
          <w:rFonts w:ascii="Calibri" w:eastAsia="Calibri" w:hAnsi="Calibri" w:cs="Calibri"/>
          <w:lang w:val="en"/>
        </w:rPr>
        <w:t>m</w:t>
      </w:r>
      <w:r w:rsidR="00C6195A">
        <w:rPr>
          <w:rFonts w:ascii="Calibri" w:eastAsia="Calibri" w:hAnsi="Calibri" w:cs="Calibri"/>
          <w:lang w:val="en"/>
        </w:rPr>
        <w:t>·</w:t>
      </w:r>
      <w:r w:rsidRPr="49329351">
        <w:rPr>
          <w:rFonts w:ascii="Calibri" w:eastAsia="Calibri" w:hAnsi="Calibri" w:cs="Calibri"/>
          <w:lang w:val="en"/>
        </w:rPr>
        <w:t>s. Undoubtedly the latter is decisive when selecting the actuator, although the use of magne</w:t>
      </w:r>
      <w:r w:rsidR="6C11420D" w:rsidRPr="49329351">
        <w:rPr>
          <w:rFonts w:ascii="Calibri" w:eastAsia="Calibri" w:hAnsi="Calibri" w:cs="Calibri"/>
          <w:lang w:val="en"/>
        </w:rPr>
        <w:t>torquers</w:t>
      </w:r>
      <w:r w:rsidRPr="49329351">
        <w:rPr>
          <w:rFonts w:ascii="Calibri" w:eastAsia="Calibri" w:hAnsi="Calibri" w:cs="Calibri"/>
          <w:lang w:val="en"/>
        </w:rPr>
        <w:t xml:space="preserve"> can relax this requirement.</w:t>
      </w:r>
      <w:r w:rsidR="2965F516" w:rsidRPr="49329351">
        <w:rPr>
          <w:rFonts w:ascii="Calibri" w:eastAsia="Calibri" w:hAnsi="Calibri" w:cs="Calibri"/>
          <w:lang w:val="en"/>
        </w:rPr>
        <w:t xml:space="preserve"> </w:t>
      </w:r>
    </w:p>
    <w:p w14:paraId="398D184C" w14:textId="176EAE51" w:rsidR="33AA302C" w:rsidRDefault="2965F516" w:rsidP="49329351">
      <w:pPr>
        <w:spacing w:line="257" w:lineRule="auto"/>
        <w:rPr>
          <w:rFonts w:ascii="Calibri" w:eastAsia="Calibri" w:hAnsi="Calibri" w:cs="Calibri"/>
          <w:lang w:val="en"/>
        </w:rPr>
      </w:pPr>
      <w:r w:rsidRPr="49329351">
        <w:rPr>
          <w:rFonts w:ascii="Calibri" w:eastAsia="Calibri" w:hAnsi="Calibri" w:cs="Calibri"/>
          <w:lang w:val="en"/>
        </w:rPr>
        <w:t xml:space="preserve">The </w:t>
      </w:r>
      <w:r w:rsidR="5B359A54" w:rsidRPr="49329351">
        <w:rPr>
          <w:rFonts w:ascii="Calibri" w:eastAsia="Calibri" w:hAnsi="Calibri" w:cs="Calibri"/>
          <w:lang w:val="en"/>
        </w:rPr>
        <w:t xml:space="preserve">minimum </w:t>
      </w:r>
      <w:r w:rsidRPr="49329351">
        <w:rPr>
          <w:rFonts w:ascii="Calibri" w:eastAsia="Calibri" w:hAnsi="Calibri" w:cs="Calibri"/>
          <w:lang w:val="en"/>
        </w:rPr>
        <w:t>magnetic dipole of the magnetometers h</w:t>
      </w:r>
      <w:r w:rsidR="50FE4B03" w:rsidRPr="49329351">
        <w:rPr>
          <w:rFonts w:ascii="Calibri" w:eastAsia="Calibri" w:hAnsi="Calibri" w:cs="Calibri"/>
          <w:lang w:val="en"/>
        </w:rPr>
        <w:t xml:space="preserve">as been </w:t>
      </w:r>
      <w:r w:rsidR="4996DDB0" w:rsidRPr="49329351">
        <w:rPr>
          <w:rFonts w:ascii="Calibri" w:eastAsia="Calibri" w:hAnsi="Calibri" w:cs="Calibri"/>
          <w:lang w:val="en"/>
        </w:rPr>
        <w:t>determined</w:t>
      </w:r>
      <w:r w:rsidR="385EF56B" w:rsidRPr="49329351">
        <w:rPr>
          <w:rFonts w:ascii="Calibri" w:eastAsia="Calibri" w:hAnsi="Calibri" w:cs="Calibri"/>
          <w:lang w:val="en"/>
        </w:rPr>
        <w:t xml:space="preserve"> </w:t>
      </w:r>
      <w:r w:rsidR="1A50788E" w:rsidRPr="49329351">
        <w:rPr>
          <w:rFonts w:ascii="Calibri" w:eastAsia="Calibri" w:hAnsi="Calibri" w:cs="Calibri"/>
          <w:lang w:val="en"/>
        </w:rPr>
        <w:t xml:space="preserve">equivalently as the magnetic </w:t>
      </w:r>
      <w:r w:rsidR="084BAEE2" w:rsidRPr="49329351">
        <w:rPr>
          <w:rFonts w:ascii="Calibri" w:eastAsia="Calibri" w:hAnsi="Calibri" w:cs="Calibri"/>
          <w:lang w:val="en"/>
        </w:rPr>
        <w:t>torque.</w:t>
      </w:r>
    </w:p>
    <w:p w14:paraId="71D490C2" w14:textId="11C83DBB" w:rsidR="00A3697E" w:rsidRDefault="00A3697E" w:rsidP="49329351">
      <w:pPr>
        <w:spacing w:line="257" w:lineRule="auto"/>
        <w:rPr>
          <w:rFonts w:ascii="Calibri" w:eastAsia="Calibri" w:hAnsi="Calibri" w:cs="Calibri"/>
          <w:lang w:val="en"/>
        </w:rPr>
      </w:pPr>
      <w:r>
        <w:rPr>
          <w:rFonts w:ascii="Calibri" w:eastAsia="Calibri" w:hAnsi="Calibri" w:cs="Calibri"/>
          <w:lang w:val="en"/>
        </w:rPr>
        <w:br w:type="page"/>
      </w:r>
    </w:p>
    <w:p w14:paraId="6FE6EEEC" w14:textId="176EAE51" w:rsidR="339562EC" w:rsidRPr="001058DE" w:rsidRDefault="007025D1" w:rsidP="49329351">
      <w:pPr>
        <w:pStyle w:val="Ttulo3"/>
        <w:spacing w:line="257" w:lineRule="auto"/>
        <w:rPr>
          <w:b/>
          <w:lang w:val="en-US"/>
        </w:rPr>
      </w:pPr>
      <w:bookmarkStart w:id="76" w:name="_Toc61711464"/>
      <w:r w:rsidRPr="5BE62284">
        <w:rPr>
          <w:lang w:val="en-US"/>
        </w:rPr>
        <w:lastRenderedPageBreak/>
        <w:t>Equipment Selected</w:t>
      </w:r>
      <w:bookmarkEnd w:id="76"/>
    </w:p>
    <w:p w14:paraId="3C7B1625" w14:textId="176EAE51" w:rsidR="00A360E1" w:rsidRPr="00A360E1" w:rsidRDefault="00A360E1" w:rsidP="00A360E1">
      <w:pPr>
        <w:rPr>
          <w:lang w:val="en-US"/>
        </w:rPr>
      </w:pPr>
    </w:p>
    <w:p w14:paraId="63093648" w14:textId="20DE456F" w:rsidR="40FA89AB" w:rsidRPr="005E178A" w:rsidRDefault="40FA89AB" w:rsidP="33AA302C">
      <w:pPr>
        <w:spacing w:line="257" w:lineRule="auto"/>
        <w:rPr>
          <w:rFonts w:ascii="Calibri" w:eastAsia="Calibri" w:hAnsi="Calibri" w:cs="Calibri"/>
          <w:lang w:val="en-US"/>
        </w:rPr>
      </w:pPr>
      <w:r w:rsidRPr="49329351">
        <w:rPr>
          <w:rFonts w:ascii="Calibri" w:eastAsia="Calibri" w:hAnsi="Calibri" w:cs="Calibri"/>
          <w:lang w:val="en-US"/>
        </w:rPr>
        <w:t xml:space="preserve">The following sensors and actuators have been selected </w:t>
      </w:r>
      <w:r w:rsidR="3CDFAEC2" w:rsidRPr="49329351">
        <w:rPr>
          <w:rFonts w:ascii="Calibri" w:eastAsia="Calibri" w:hAnsi="Calibri" w:cs="Calibri"/>
          <w:lang w:val="en-US"/>
        </w:rPr>
        <w:t>from the design process</w:t>
      </w:r>
      <w:r w:rsidR="71D41A44" w:rsidRPr="49329351">
        <w:rPr>
          <w:rFonts w:ascii="Calibri" w:eastAsia="Calibri" w:hAnsi="Calibri" w:cs="Calibri"/>
          <w:lang w:val="en-US"/>
        </w:rPr>
        <w:t>:</w:t>
      </w:r>
    </w:p>
    <w:p w14:paraId="0B64AE94" w14:textId="68432C92" w:rsidR="2AA8A7F0" w:rsidRDefault="2AA8A7F0" w:rsidP="00C6195A">
      <w:pPr>
        <w:pStyle w:val="Ttulo4"/>
      </w:pPr>
      <w:r w:rsidRPr="00A244E0">
        <w:t>Attitude</w:t>
      </w:r>
      <w:r w:rsidRPr="49329351">
        <w:rPr>
          <w:lang w:val="en-US"/>
        </w:rPr>
        <w:t xml:space="preserve"> determination</w:t>
      </w:r>
    </w:p>
    <w:p w14:paraId="5E26D55C" w14:textId="67011B6F" w:rsidR="37EA4A38" w:rsidRDefault="37EA4A38" w:rsidP="1C70D21C">
      <w:pPr>
        <w:pStyle w:val="Descripcin"/>
        <w:jc w:val="center"/>
        <w:rPr>
          <w:lang w:val="en-US"/>
        </w:rPr>
      </w:pPr>
    </w:p>
    <w:p w14:paraId="79E97BB1" w14:textId="0FE21CAE" w:rsidR="72C873C1" w:rsidRPr="00981C91" w:rsidRDefault="72C873C1" w:rsidP="00252150">
      <w:pPr>
        <w:pStyle w:val="Ttulo5"/>
        <w:jc w:val="left"/>
      </w:pPr>
      <w:r w:rsidRPr="00981C91">
        <w:t>NSS GPS Receiver</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57" w:type="dxa"/>
        </w:tblCellMar>
        <w:tblLook w:val="04A0" w:firstRow="1" w:lastRow="0" w:firstColumn="1" w:lastColumn="0" w:noHBand="0" w:noVBand="1"/>
      </w:tblPr>
      <w:tblGrid>
        <w:gridCol w:w="4924"/>
        <w:gridCol w:w="3949"/>
      </w:tblGrid>
      <w:tr w:rsidR="008B0CCE" w14:paraId="69714D1F" w14:textId="77777777" w:rsidTr="00884B23">
        <w:trPr>
          <w:jc w:val="center"/>
        </w:trPr>
        <w:tc>
          <w:tcPr>
            <w:tcW w:w="0" w:type="auto"/>
            <w:vAlign w:val="bottom"/>
          </w:tcPr>
          <w:tbl>
            <w:tblPr>
              <w:tblStyle w:val="Tablaconcuadrcu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0"/>
              <w:gridCol w:w="2928"/>
            </w:tblGrid>
            <w:tr w:rsidR="008B0CCE" w14:paraId="4C9FCEDF" w14:textId="77777777" w:rsidTr="00042715">
              <w:tc>
                <w:tcPr>
                  <w:tcW w:w="0" w:type="auto"/>
                  <w:shd w:val="clear" w:color="auto" w:fill="D9E2F3" w:themeFill="accent1" w:themeFillTint="33"/>
                </w:tcPr>
                <w:p w14:paraId="777890E7" w14:textId="77777777" w:rsidR="008B0CCE" w:rsidRDefault="008B0CCE" w:rsidP="00252150">
                  <w:pPr>
                    <w:jc w:val="center"/>
                    <w:rPr>
                      <w:rFonts w:ascii="Calibri" w:eastAsia="Calibri" w:hAnsi="Calibri" w:cs="Calibri"/>
                      <w:lang w:val="en-GB"/>
                    </w:rPr>
                  </w:pPr>
                  <w:r w:rsidRPr="49329351">
                    <w:rPr>
                      <w:rFonts w:ascii="Calibri" w:eastAsia="Calibri" w:hAnsi="Calibri" w:cs="Calibri"/>
                      <w:lang w:val="en-GB"/>
                    </w:rPr>
                    <w:t>Position accuracy</w:t>
                  </w:r>
                </w:p>
              </w:tc>
              <w:tc>
                <w:tcPr>
                  <w:tcW w:w="0" w:type="auto"/>
                </w:tcPr>
                <w:p w14:paraId="675BECFF" w14:textId="77777777" w:rsidR="008B0CCE" w:rsidRDefault="008B0CCE" w:rsidP="00884B23">
                  <w:pPr>
                    <w:jc w:val="center"/>
                  </w:pPr>
                  <w:r w:rsidRPr="33AA302C">
                    <w:rPr>
                      <w:rFonts w:ascii="Calibri" w:eastAsia="Calibri" w:hAnsi="Calibri" w:cs="Calibri"/>
                    </w:rPr>
                    <w:t>&lt;10m (3D RMS)</w:t>
                  </w:r>
                </w:p>
              </w:tc>
            </w:tr>
            <w:tr w:rsidR="008B0CCE" w:rsidRPr="00884B23" w14:paraId="57239078" w14:textId="77777777" w:rsidTr="00042715">
              <w:tc>
                <w:tcPr>
                  <w:tcW w:w="0" w:type="auto"/>
                  <w:shd w:val="clear" w:color="auto" w:fill="D9E2F3" w:themeFill="accent1" w:themeFillTint="33"/>
                </w:tcPr>
                <w:p w14:paraId="29D031DB" w14:textId="77777777" w:rsidR="008B0CCE" w:rsidRDefault="008B0CCE" w:rsidP="00884B23">
                  <w:pPr>
                    <w:jc w:val="center"/>
                    <w:rPr>
                      <w:rFonts w:ascii="Calibri" w:eastAsia="Calibri" w:hAnsi="Calibri" w:cs="Calibri"/>
                      <w:lang w:val="en-GB"/>
                    </w:rPr>
                  </w:pPr>
                  <w:r w:rsidRPr="49329351">
                    <w:rPr>
                      <w:rFonts w:ascii="Calibri" w:eastAsia="Calibri" w:hAnsi="Calibri" w:cs="Calibri"/>
                      <w:lang w:val="en-GB"/>
                    </w:rPr>
                    <w:t>Dimensions</w:t>
                  </w:r>
                </w:p>
              </w:tc>
              <w:tc>
                <w:tcPr>
                  <w:tcW w:w="0" w:type="auto"/>
                </w:tcPr>
                <w:p w14:paraId="3315672A" w14:textId="77777777" w:rsidR="008B0CCE" w:rsidRPr="00884B23" w:rsidRDefault="008B0CCE" w:rsidP="00884B23">
                  <w:pPr>
                    <w:jc w:val="center"/>
                    <w:rPr>
                      <w:lang w:val="en-US"/>
                    </w:rPr>
                  </w:pPr>
                  <w:r w:rsidRPr="00884B23">
                    <w:rPr>
                      <w:rFonts w:ascii="Calibri" w:eastAsia="Calibri" w:hAnsi="Calibri" w:cs="Calibri"/>
                      <w:lang w:val="en-US"/>
                    </w:rPr>
                    <w:t>96mm x 96mm x 15mm</w:t>
                  </w:r>
                </w:p>
              </w:tc>
            </w:tr>
            <w:tr w:rsidR="008B0CCE" w:rsidRPr="00884B23" w14:paraId="538B251A" w14:textId="77777777" w:rsidTr="00042715">
              <w:tc>
                <w:tcPr>
                  <w:tcW w:w="0" w:type="auto"/>
                  <w:shd w:val="clear" w:color="auto" w:fill="D9E2F3" w:themeFill="accent1" w:themeFillTint="33"/>
                </w:tcPr>
                <w:p w14:paraId="0A6A401C" w14:textId="77777777" w:rsidR="008B0CCE" w:rsidRDefault="008B0CCE" w:rsidP="00884B23">
                  <w:pPr>
                    <w:jc w:val="center"/>
                    <w:rPr>
                      <w:rFonts w:ascii="Calibri" w:eastAsia="Calibri" w:hAnsi="Calibri" w:cs="Calibri"/>
                      <w:lang w:val="en-GB"/>
                    </w:rPr>
                  </w:pPr>
                  <w:r w:rsidRPr="49329351">
                    <w:rPr>
                      <w:rFonts w:ascii="Calibri" w:eastAsia="Calibri" w:hAnsi="Calibri" w:cs="Calibri"/>
                      <w:lang w:val="en-GB"/>
                    </w:rPr>
                    <w:t>Mass</w:t>
                  </w:r>
                </w:p>
              </w:tc>
              <w:tc>
                <w:tcPr>
                  <w:tcW w:w="0" w:type="auto"/>
                </w:tcPr>
                <w:p w14:paraId="292A36F5" w14:textId="77777777" w:rsidR="008B0CCE" w:rsidRPr="00884B23" w:rsidRDefault="008B0CCE" w:rsidP="00884B23">
                  <w:pPr>
                    <w:jc w:val="center"/>
                    <w:rPr>
                      <w:rFonts w:ascii="Calibri" w:eastAsia="Calibri" w:hAnsi="Calibri" w:cs="Calibri"/>
                      <w:lang w:val="en-US"/>
                    </w:rPr>
                  </w:pPr>
                  <w:r w:rsidRPr="00884B23">
                    <w:rPr>
                      <w:rFonts w:ascii="Calibri" w:eastAsia="Calibri" w:hAnsi="Calibri" w:cs="Calibri"/>
                      <w:lang w:val="en-US"/>
                    </w:rPr>
                    <w:t>&lt;110 g</w:t>
                  </w:r>
                </w:p>
              </w:tc>
            </w:tr>
            <w:tr w:rsidR="008B0CCE" w:rsidRPr="00884B23" w14:paraId="43C52B76" w14:textId="77777777" w:rsidTr="00042715">
              <w:tc>
                <w:tcPr>
                  <w:tcW w:w="0" w:type="auto"/>
                  <w:shd w:val="clear" w:color="auto" w:fill="D9E2F3" w:themeFill="accent1" w:themeFillTint="33"/>
                </w:tcPr>
                <w:p w14:paraId="1C1B36F5" w14:textId="77777777" w:rsidR="008B0CCE" w:rsidRDefault="008B0CCE" w:rsidP="00884B23">
                  <w:pPr>
                    <w:jc w:val="center"/>
                    <w:rPr>
                      <w:rFonts w:ascii="Calibri" w:eastAsia="Calibri" w:hAnsi="Calibri" w:cs="Calibri"/>
                      <w:lang w:val="en-GB"/>
                    </w:rPr>
                  </w:pPr>
                  <w:r w:rsidRPr="49329351">
                    <w:rPr>
                      <w:rFonts w:ascii="Calibri" w:eastAsia="Calibri" w:hAnsi="Calibri" w:cs="Calibri"/>
                      <w:lang w:val="en-GB"/>
                    </w:rPr>
                    <w:t>Power</w:t>
                  </w:r>
                </w:p>
              </w:tc>
              <w:tc>
                <w:tcPr>
                  <w:tcW w:w="0" w:type="auto"/>
                </w:tcPr>
                <w:p w14:paraId="5B1806AE" w14:textId="77777777" w:rsidR="008B0CCE" w:rsidRPr="00884B23" w:rsidRDefault="008B0CCE" w:rsidP="00884B23">
                  <w:pPr>
                    <w:jc w:val="center"/>
                    <w:rPr>
                      <w:lang w:val="en-US"/>
                    </w:rPr>
                  </w:pPr>
                  <w:r w:rsidRPr="00884B23">
                    <w:rPr>
                      <w:rFonts w:ascii="Calibri" w:eastAsia="Calibri" w:hAnsi="Calibri" w:cs="Calibri"/>
                      <w:lang w:val="en-US"/>
                    </w:rPr>
                    <w:t>1W (excluding active antenna)</w:t>
                  </w:r>
                </w:p>
              </w:tc>
            </w:tr>
          </w:tbl>
          <w:p w14:paraId="128AE58B" w14:textId="5B273205" w:rsidR="008B0CCE" w:rsidRDefault="008B0CCE" w:rsidP="00884B23">
            <w:pPr>
              <w:jc w:val="center"/>
            </w:pPr>
            <w:r w:rsidRPr="001A3D80">
              <w:rPr>
                <w:rFonts w:ascii="Cambria" w:eastAsia="Calibri" w:hAnsi="Cambria" w:cs="Arial"/>
                <w:b/>
                <w:i/>
                <w:color w:val="445369"/>
                <w:sz w:val="18"/>
                <w:szCs w:val="18"/>
                <w:lang w:val="en-US"/>
              </w:rPr>
              <w:t xml:space="preserve">Table </w:t>
            </w:r>
            <w:r w:rsidRPr="001A3D80">
              <w:rPr>
                <w:rFonts w:ascii="Cambria" w:eastAsia="Calibri" w:hAnsi="Cambria" w:cs="Arial"/>
                <w:b/>
                <w:bCs/>
                <w:i/>
                <w:iCs/>
                <w:color w:val="445369"/>
                <w:sz w:val="18"/>
                <w:szCs w:val="18"/>
                <w:lang w:val="en-US"/>
              </w:rPr>
              <w:fldChar w:fldCharType="begin"/>
            </w:r>
            <w:r w:rsidRPr="001A3D80">
              <w:rPr>
                <w:rFonts w:ascii="Cambria" w:eastAsia="Calibri" w:hAnsi="Cambria" w:cs="Arial"/>
                <w:b/>
                <w:bCs/>
                <w:i/>
                <w:iCs/>
                <w:color w:val="445369"/>
                <w:sz w:val="18"/>
                <w:szCs w:val="18"/>
                <w:lang w:val="en-US"/>
              </w:rPr>
              <w:instrText xml:space="preserve"> STYLEREF 2 \s </w:instrText>
            </w:r>
            <w:r w:rsidRPr="001A3D80">
              <w:rPr>
                <w:rFonts w:ascii="Cambria" w:eastAsia="Calibri" w:hAnsi="Cambria" w:cs="Arial"/>
                <w:b/>
                <w:bCs/>
                <w:i/>
                <w:iCs/>
                <w:color w:val="445369"/>
                <w:sz w:val="18"/>
                <w:szCs w:val="18"/>
                <w:lang w:val="en-US"/>
              </w:rPr>
              <w:fldChar w:fldCharType="separate"/>
            </w:r>
            <w:r w:rsidR="00626EB2">
              <w:rPr>
                <w:rFonts w:ascii="Cambria" w:eastAsia="Calibri" w:hAnsi="Cambria" w:cs="Arial"/>
                <w:b/>
                <w:bCs/>
                <w:i/>
                <w:iCs/>
                <w:noProof/>
                <w:color w:val="445369"/>
                <w:sz w:val="18"/>
                <w:szCs w:val="18"/>
                <w:lang w:val="en-US"/>
              </w:rPr>
              <w:t>4.7</w:t>
            </w:r>
            <w:r w:rsidRPr="001A3D80">
              <w:rPr>
                <w:rFonts w:ascii="Cambria" w:eastAsia="Calibri" w:hAnsi="Cambria" w:cs="Arial"/>
                <w:b/>
                <w:bCs/>
                <w:i/>
                <w:iCs/>
                <w:color w:val="445369"/>
                <w:sz w:val="18"/>
                <w:szCs w:val="18"/>
                <w:lang w:val="en-US"/>
              </w:rPr>
              <w:fldChar w:fldCharType="end"/>
            </w:r>
            <w:r w:rsidRPr="001A3D80">
              <w:rPr>
                <w:rFonts w:ascii="Cambria" w:eastAsia="Calibri" w:hAnsi="Cambria" w:cs="Arial"/>
                <w:b/>
                <w:bCs/>
                <w:i/>
                <w:iCs/>
                <w:color w:val="445369"/>
                <w:sz w:val="18"/>
                <w:szCs w:val="18"/>
                <w:lang w:val="en-US"/>
              </w:rPr>
              <w:t>.</w:t>
            </w:r>
            <w:r w:rsidRPr="001A3D80">
              <w:rPr>
                <w:rFonts w:ascii="Cambria" w:eastAsia="Calibri" w:hAnsi="Cambria" w:cs="Arial"/>
                <w:b/>
                <w:bCs/>
                <w:i/>
                <w:iCs/>
                <w:color w:val="445369"/>
                <w:sz w:val="18"/>
                <w:szCs w:val="18"/>
                <w:lang w:val="en-US"/>
              </w:rPr>
              <w:fldChar w:fldCharType="begin"/>
            </w:r>
            <w:r w:rsidRPr="001A3D80">
              <w:rPr>
                <w:rFonts w:ascii="Cambria" w:eastAsia="Calibri" w:hAnsi="Cambria" w:cs="Arial"/>
                <w:b/>
                <w:bCs/>
                <w:i/>
                <w:iCs/>
                <w:color w:val="445369"/>
                <w:sz w:val="18"/>
                <w:szCs w:val="18"/>
                <w:lang w:val="en-US"/>
              </w:rPr>
              <w:instrText xml:space="preserve"> SEQ Table \* ARABIC \s 2 </w:instrText>
            </w:r>
            <w:r w:rsidRPr="001A3D80">
              <w:rPr>
                <w:rFonts w:ascii="Cambria" w:eastAsia="Calibri" w:hAnsi="Cambria" w:cs="Arial"/>
                <w:b/>
                <w:bCs/>
                <w:i/>
                <w:iCs/>
                <w:color w:val="445369"/>
                <w:sz w:val="18"/>
                <w:szCs w:val="18"/>
                <w:lang w:val="en-US"/>
              </w:rPr>
              <w:fldChar w:fldCharType="separate"/>
            </w:r>
            <w:r w:rsidR="00626EB2">
              <w:rPr>
                <w:rFonts w:ascii="Cambria" w:eastAsia="Calibri" w:hAnsi="Cambria" w:cs="Arial"/>
                <w:b/>
                <w:bCs/>
                <w:i/>
                <w:iCs/>
                <w:noProof/>
                <w:color w:val="445369"/>
                <w:sz w:val="18"/>
                <w:szCs w:val="18"/>
                <w:lang w:val="en-US"/>
              </w:rPr>
              <w:t>3</w:t>
            </w:r>
            <w:r w:rsidRPr="001A3D80">
              <w:rPr>
                <w:rFonts w:ascii="Cambria" w:eastAsia="Calibri" w:hAnsi="Cambria" w:cs="Arial"/>
                <w:b/>
                <w:bCs/>
                <w:i/>
                <w:iCs/>
                <w:color w:val="445369"/>
                <w:sz w:val="18"/>
                <w:szCs w:val="18"/>
                <w:lang w:val="en-US"/>
              </w:rPr>
              <w:fldChar w:fldCharType="end"/>
            </w:r>
            <w:r w:rsidRPr="4F027222">
              <w:rPr>
                <w:rFonts w:ascii="Cambria" w:eastAsia="Calibri" w:hAnsi="Cambria" w:cs="Arial"/>
                <w:i/>
                <w:iCs/>
                <w:color w:val="445369"/>
                <w:sz w:val="18"/>
                <w:szCs w:val="18"/>
                <w:lang w:val="en-US"/>
              </w:rPr>
              <w:t xml:space="preserve">. </w:t>
            </w:r>
            <w:r w:rsidRPr="00F2400F">
              <w:rPr>
                <w:rFonts w:ascii="Cambria" w:eastAsia="Calibri" w:hAnsi="Cambria" w:cs="Arial"/>
                <w:color w:val="445369"/>
                <w:sz w:val="18"/>
                <w:szCs w:val="18"/>
                <w:lang w:val="en-US"/>
              </w:rPr>
              <w:t>GPS</w:t>
            </w:r>
            <w:r w:rsidRPr="4F027222">
              <w:rPr>
                <w:rFonts w:ascii="Cambria" w:eastAsia="Calibri" w:hAnsi="Cambria" w:cs="Arial"/>
                <w:i/>
                <w:iCs/>
                <w:color w:val="445369"/>
                <w:sz w:val="18"/>
                <w:szCs w:val="18"/>
                <w:lang w:val="en-US"/>
              </w:rPr>
              <w:t xml:space="preserve"> Module properties.</w:t>
            </w:r>
          </w:p>
        </w:tc>
        <w:tc>
          <w:tcPr>
            <w:tcW w:w="0" w:type="auto"/>
            <w:vAlign w:val="bottom"/>
          </w:tcPr>
          <w:p w14:paraId="52C32E23" w14:textId="77777777" w:rsidR="008B0CCE" w:rsidRDefault="008B0CCE" w:rsidP="00884B23">
            <w:pPr>
              <w:jc w:val="center"/>
            </w:pPr>
            <w:r>
              <w:rPr>
                <w:noProof/>
              </w:rPr>
              <w:drawing>
                <wp:inline distT="0" distB="0" distL="0" distR="0" wp14:anchorId="56B90307" wp14:editId="0E5D56A3">
                  <wp:extent cx="2370455" cy="894715"/>
                  <wp:effectExtent l="0" t="0" r="0" b="0"/>
                  <wp:docPr id="590098161" name="Imaxe 59009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xe 590098161"/>
                          <pic:cNvPicPr/>
                        </pic:nvPicPr>
                        <pic:blipFill rotWithShape="1">
                          <a:blip r:embed="rId47">
                            <a:extLst>
                              <a:ext uri="{28A0092B-C50C-407E-A947-70E740481C1C}">
                                <a14:useLocalDpi xmlns:a14="http://schemas.microsoft.com/office/drawing/2010/main" val="0"/>
                              </a:ext>
                            </a:extLst>
                          </a:blip>
                          <a:srcRect t="18109" b="25305"/>
                          <a:stretch/>
                        </pic:blipFill>
                        <pic:spPr bwMode="auto">
                          <a:xfrm>
                            <a:off x="0" y="0"/>
                            <a:ext cx="2370455" cy="894715"/>
                          </a:xfrm>
                          <a:prstGeom prst="rect">
                            <a:avLst/>
                          </a:prstGeom>
                          <a:ln>
                            <a:noFill/>
                          </a:ln>
                          <a:extLst>
                            <a:ext uri="{53640926-AAD7-44D8-BBD7-CCE9431645EC}">
                              <a14:shadowObscured xmlns:a14="http://schemas.microsoft.com/office/drawing/2010/main"/>
                            </a:ext>
                          </a:extLst>
                        </pic:spPr>
                      </pic:pic>
                    </a:graphicData>
                  </a:graphic>
                </wp:inline>
              </w:drawing>
            </w:r>
          </w:p>
          <w:p w14:paraId="7594D30B" w14:textId="0D5BD9FC" w:rsidR="008B0CCE" w:rsidRDefault="008B0CCE" w:rsidP="00BB7F3D">
            <w:pPr>
              <w:pStyle w:val="Descripcin"/>
              <w:spacing w:after="0"/>
              <w:jc w:val="center"/>
              <w:rPr>
                <w:noProof/>
              </w:rPr>
            </w:pPr>
            <w:r w:rsidRPr="006B31D2">
              <w:rPr>
                <w:b/>
                <w:bCs/>
              </w:rPr>
              <w:t xml:space="preserve">Figure </w:t>
            </w:r>
            <w:r>
              <w:rPr>
                <w:b/>
                <w:bCs/>
              </w:rPr>
              <w:fldChar w:fldCharType="begin"/>
            </w:r>
            <w:r>
              <w:rPr>
                <w:b/>
                <w:bCs/>
              </w:rPr>
              <w:instrText xml:space="preserve"> STYLEREF 2 \s </w:instrText>
            </w:r>
            <w:r>
              <w:rPr>
                <w:b/>
                <w:bCs/>
              </w:rPr>
              <w:fldChar w:fldCharType="separate"/>
            </w:r>
            <w:r w:rsidR="00626EB2">
              <w:rPr>
                <w:b/>
                <w:bCs/>
                <w:noProof/>
              </w:rPr>
              <w:t>4.7</w:t>
            </w:r>
            <w:r>
              <w:rPr>
                <w:b/>
                <w:bCs/>
              </w:rPr>
              <w:fldChar w:fldCharType="end"/>
            </w:r>
            <w:r>
              <w:rPr>
                <w:b/>
                <w:bCs/>
              </w:rPr>
              <w:t>.</w:t>
            </w:r>
            <w:r>
              <w:rPr>
                <w:b/>
                <w:bCs/>
              </w:rPr>
              <w:fldChar w:fldCharType="begin"/>
            </w:r>
            <w:r>
              <w:rPr>
                <w:b/>
                <w:bCs/>
              </w:rPr>
              <w:instrText xml:space="preserve"> SEQ Figure \* ARABIC \s 2 </w:instrText>
            </w:r>
            <w:r>
              <w:rPr>
                <w:b/>
                <w:bCs/>
              </w:rPr>
              <w:fldChar w:fldCharType="separate"/>
            </w:r>
            <w:r w:rsidR="00626EB2">
              <w:rPr>
                <w:b/>
                <w:bCs/>
                <w:noProof/>
              </w:rPr>
              <w:t>1</w:t>
            </w:r>
            <w:r>
              <w:rPr>
                <w:b/>
                <w:bCs/>
              </w:rPr>
              <w:fldChar w:fldCharType="end"/>
            </w:r>
            <w:r>
              <w:t xml:space="preserve">: </w:t>
            </w:r>
            <w:r w:rsidRPr="00585262">
              <w:t>GPS Module</w:t>
            </w:r>
          </w:p>
        </w:tc>
      </w:tr>
    </w:tbl>
    <w:p w14:paraId="09F6F287" w14:textId="0D91A173" w:rsidR="33AA302C" w:rsidRDefault="33AA302C" w:rsidP="33AA302C">
      <w:pPr>
        <w:spacing w:line="257" w:lineRule="auto"/>
        <w:jc w:val="center"/>
      </w:pPr>
    </w:p>
    <w:p w14:paraId="5B6F3DAD" w14:textId="3F73A799" w:rsidR="00DA4C71" w:rsidRPr="001A6313" w:rsidRDefault="00DA4C71" w:rsidP="00C6195A">
      <w:pPr>
        <w:pStyle w:val="Ttulo5"/>
        <w:rPr>
          <w:lang w:val="it-IT"/>
        </w:rPr>
      </w:pPr>
      <w:r w:rsidRPr="00B20118">
        <w:rPr>
          <w:lang w:val="it-IT"/>
        </w:rPr>
        <w:t xml:space="preserve">Nano-SSOC-A60 analog </w:t>
      </w:r>
      <w:r w:rsidR="006575D6">
        <w:rPr>
          <w:lang w:val="it-IT"/>
        </w:rPr>
        <w:t>Sun</w:t>
      </w:r>
      <w:r w:rsidRPr="00B20118">
        <w:rPr>
          <w:lang w:val="it-IT"/>
        </w:rPr>
        <w:t xml:space="preserve"> sensor</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57" w:type="dxa"/>
        </w:tblCellMar>
        <w:tblLook w:val="04A0" w:firstRow="1" w:lastRow="0" w:firstColumn="1" w:lastColumn="0" w:noHBand="0" w:noVBand="1"/>
      </w:tblPr>
      <w:tblGrid>
        <w:gridCol w:w="4594"/>
        <w:gridCol w:w="3276"/>
      </w:tblGrid>
      <w:tr w:rsidR="00F10F94" w14:paraId="005B1BDA" w14:textId="77777777" w:rsidTr="00EB3A6E">
        <w:trPr>
          <w:jc w:val="center"/>
        </w:trPr>
        <w:tc>
          <w:tcPr>
            <w:tcW w:w="0" w:type="auto"/>
            <w:vAlign w:val="bottom"/>
          </w:tcPr>
          <w:tbl>
            <w:tblPr>
              <w:tblStyle w:val="Tablaconcuadrcula"/>
              <w:tblW w:w="0" w:type="auto"/>
              <w:tblLook w:val="04A0" w:firstRow="1" w:lastRow="0" w:firstColumn="1" w:lastColumn="0" w:noHBand="0" w:noVBand="1"/>
            </w:tblPr>
            <w:tblGrid>
              <w:gridCol w:w="1257"/>
              <w:gridCol w:w="3111"/>
            </w:tblGrid>
            <w:tr w:rsidR="006664A2" w14:paraId="5BA56388" w14:textId="77777777" w:rsidTr="00042715">
              <w:tc>
                <w:tcPr>
                  <w:tcW w:w="0" w:type="auto"/>
                  <w:shd w:val="clear" w:color="auto" w:fill="D9E2F3" w:themeFill="accent1" w:themeFillTint="33"/>
                </w:tcPr>
                <w:p w14:paraId="33B572AE" w14:textId="77777777" w:rsidR="006664A2" w:rsidRDefault="006664A2" w:rsidP="006664A2">
                  <w:pPr>
                    <w:rPr>
                      <w:rFonts w:ascii="Calibri" w:eastAsia="Calibri" w:hAnsi="Calibri" w:cs="Calibri"/>
                      <w:lang w:val="en-GB"/>
                    </w:rPr>
                  </w:pPr>
                  <w:r w:rsidRPr="49329351">
                    <w:rPr>
                      <w:rFonts w:ascii="Calibri" w:eastAsia="Calibri" w:hAnsi="Calibri" w:cs="Calibri"/>
                      <w:lang w:val="en-GB"/>
                    </w:rPr>
                    <w:t>Accuracy</w:t>
                  </w:r>
                </w:p>
              </w:tc>
              <w:tc>
                <w:tcPr>
                  <w:tcW w:w="0" w:type="auto"/>
                </w:tcPr>
                <w:p w14:paraId="52FD54A7" w14:textId="77777777" w:rsidR="006664A2" w:rsidRDefault="006664A2" w:rsidP="006664A2">
                  <w:r w:rsidRPr="33AA302C">
                    <w:rPr>
                      <w:rFonts w:ascii="Calibri" w:eastAsia="Calibri" w:hAnsi="Calibri" w:cs="Calibri"/>
                    </w:rPr>
                    <w:t>&lt;0.5 deg (3-Sigma)</w:t>
                  </w:r>
                </w:p>
              </w:tc>
            </w:tr>
            <w:tr w:rsidR="006664A2" w14:paraId="1B33AF81" w14:textId="77777777" w:rsidTr="00042715">
              <w:tc>
                <w:tcPr>
                  <w:tcW w:w="0" w:type="auto"/>
                  <w:shd w:val="clear" w:color="auto" w:fill="D9E2F3" w:themeFill="accent1" w:themeFillTint="33"/>
                </w:tcPr>
                <w:p w14:paraId="72E84294" w14:textId="77777777" w:rsidR="006664A2" w:rsidRDefault="006664A2" w:rsidP="006664A2">
                  <w:pPr>
                    <w:rPr>
                      <w:rFonts w:ascii="Calibri" w:eastAsia="Calibri" w:hAnsi="Calibri" w:cs="Calibri"/>
                      <w:lang w:val="en-GB"/>
                    </w:rPr>
                  </w:pPr>
                  <w:r w:rsidRPr="49329351">
                    <w:rPr>
                      <w:rFonts w:ascii="Calibri" w:eastAsia="Calibri" w:hAnsi="Calibri" w:cs="Calibri"/>
                      <w:lang w:val="en-GB"/>
                    </w:rPr>
                    <w:t>Precision</w:t>
                  </w:r>
                </w:p>
              </w:tc>
              <w:tc>
                <w:tcPr>
                  <w:tcW w:w="0" w:type="auto"/>
                </w:tcPr>
                <w:p w14:paraId="534F105D" w14:textId="77777777" w:rsidR="006664A2" w:rsidRDefault="006664A2" w:rsidP="006664A2">
                  <w:r w:rsidRPr="33AA302C">
                    <w:rPr>
                      <w:rFonts w:ascii="Calibri" w:eastAsia="Calibri" w:hAnsi="Calibri" w:cs="Calibri"/>
                    </w:rPr>
                    <w:t>&lt;0.1 deg</w:t>
                  </w:r>
                </w:p>
              </w:tc>
            </w:tr>
            <w:tr w:rsidR="006664A2" w14:paraId="101FB6F0" w14:textId="77777777" w:rsidTr="00042715">
              <w:tc>
                <w:tcPr>
                  <w:tcW w:w="0" w:type="auto"/>
                  <w:shd w:val="clear" w:color="auto" w:fill="D9E2F3" w:themeFill="accent1" w:themeFillTint="33"/>
                </w:tcPr>
                <w:p w14:paraId="28E0BB09" w14:textId="77777777" w:rsidR="006664A2" w:rsidRDefault="006664A2" w:rsidP="006664A2">
                  <w:pPr>
                    <w:rPr>
                      <w:rFonts w:ascii="Calibri" w:eastAsia="Calibri" w:hAnsi="Calibri" w:cs="Calibri"/>
                      <w:lang w:val="en-GB"/>
                    </w:rPr>
                  </w:pPr>
                  <w:r w:rsidRPr="49329351">
                    <w:rPr>
                      <w:rFonts w:ascii="Calibri" w:eastAsia="Calibri" w:hAnsi="Calibri" w:cs="Calibri"/>
                      <w:lang w:val="en-GB"/>
                    </w:rPr>
                    <w:t xml:space="preserve">Dimensions </w:t>
                  </w:r>
                </w:p>
              </w:tc>
              <w:tc>
                <w:tcPr>
                  <w:tcW w:w="0" w:type="auto"/>
                </w:tcPr>
                <w:p w14:paraId="50741392" w14:textId="77777777" w:rsidR="006664A2" w:rsidRDefault="006664A2" w:rsidP="006664A2">
                  <w:r w:rsidRPr="33AA302C">
                    <w:rPr>
                      <w:rFonts w:ascii="Calibri" w:eastAsia="Calibri" w:hAnsi="Calibri" w:cs="Calibri"/>
                    </w:rPr>
                    <w:t>27.4 x 14 x 5.9 mm</w:t>
                  </w:r>
                </w:p>
              </w:tc>
            </w:tr>
            <w:tr w:rsidR="006664A2" w14:paraId="747A35F8" w14:textId="77777777" w:rsidTr="00042715">
              <w:tc>
                <w:tcPr>
                  <w:tcW w:w="0" w:type="auto"/>
                  <w:shd w:val="clear" w:color="auto" w:fill="D9E2F3" w:themeFill="accent1" w:themeFillTint="33"/>
                </w:tcPr>
                <w:p w14:paraId="2BB9C212" w14:textId="77777777" w:rsidR="006664A2" w:rsidRDefault="006664A2" w:rsidP="006664A2">
                  <w:pPr>
                    <w:rPr>
                      <w:rFonts w:ascii="Calibri" w:eastAsia="Calibri" w:hAnsi="Calibri" w:cs="Calibri"/>
                      <w:lang w:val="en-GB"/>
                    </w:rPr>
                  </w:pPr>
                  <w:r w:rsidRPr="49329351">
                    <w:rPr>
                      <w:rFonts w:ascii="Calibri" w:eastAsia="Calibri" w:hAnsi="Calibri" w:cs="Calibri"/>
                      <w:lang w:val="en-GB"/>
                    </w:rPr>
                    <w:t>Mass</w:t>
                  </w:r>
                </w:p>
              </w:tc>
              <w:tc>
                <w:tcPr>
                  <w:tcW w:w="0" w:type="auto"/>
                </w:tcPr>
                <w:p w14:paraId="1056FED0" w14:textId="77777777" w:rsidR="006664A2" w:rsidRDefault="006664A2" w:rsidP="006664A2">
                  <w:r w:rsidRPr="33AA302C">
                    <w:rPr>
                      <w:rFonts w:ascii="Calibri" w:eastAsia="Calibri" w:hAnsi="Calibri" w:cs="Calibri"/>
                    </w:rPr>
                    <w:t>4 g</w:t>
                  </w:r>
                </w:p>
              </w:tc>
            </w:tr>
            <w:tr w:rsidR="006664A2" w:rsidRPr="000E2E46" w14:paraId="721C929E" w14:textId="77777777" w:rsidTr="00042715">
              <w:tc>
                <w:tcPr>
                  <w:tcW w:w="0" w:type="auto"/>
                  <w:shd w:val="clear" w:color="auto" w:fill="D9E2F3" w:themeFill="accent1" w:themeFillTint="33"/>
                </w:tcPr>
                <w:p w14:paraId="0F756515" w14:textId="77777777" w:rsidR="006664A2" w:rsidRDefault="006664A2" w:rsidP="006664A2">
                  <w:pPr>
                    <w:rPr>
                      <w:rFonts w:ascii="Calibri" w:eastAsia="Calibri" w:hAnsi="Calibri" w:cs="Calibri"/>
                      <w:lang w:val="en-GB"/>
                    </w:rPr>
                  </w:pPr>
                  <w:r w:rsidRPr="49329351">
                    <w:rPr>
                      <w:rFonts w:ascii="Calibri" w:eastAsia="Calibri" w:hAnsi="Calibri" w:cs="Calibri"/>
                      <w:lang w:val="en-GB"/>
                    </w:rPr>
                    <w:t>Power</w:t>
                  </w:r>
                </w:p>
              </w:tc>
              <w:tc>
                <w:tcPr>
                  <w:tcW w:w="0" w:type="auto"/>
                </w:tcPr>
                <w:p w14:paraId="25B37F04" w14:textId="77777777" w:rsidR="006664A2" w:rsidRPr="001A3A2A" w:rsidRDefault="006664A2" w:rsidP="006664A2">
                  <w:pPr>
                    <w:rPr>
                      <w:lang w:val="en-US"/>
                    </w:rPr>
                  </w:pPr>
                  <w:r w:rsidRPr="33AA302C">
                    <w:rPr>
                      <w:rFonts w:ascii="Calibri" w:eastAsia="Calibri" w:hAnsi="Calibri" w:cs="Calibri"/>
                      <w:lang w:val="en-GB"/>
                    </w:rPr>
                    <w:t>3.3V or 5V with &lt;2 mA (average)</w:t>
                  </w:r>
                </w:p>
              </w:tc>
            </w:tr>
          </w:tbl>
          <w:p w14:paraId="4677DA25" w14:textId="064B7BE4" w:rsidR="00F10F94" w:rsidRDefault="006664A2" w:rsidP="00EB3A6E">
            <w:pPr>
              <w:jc w:val="center"/>
            </w:pPr>
            <w:r w:rsidRPr="0068616A">
              <w:rPr>
                <w:rFonts w:ascii="Cambria" w:eastAsia="Calibri" w:hAnsi="Cambria" w:cs="Arial"/>
                <w:b/>
                <w:i/>
                <w:color w:val="445369"/>
                <w:sz w:val="18"/>
                <w:szCs w:val="18"/>
                <w:lang w:val="en-US"/>
              </w:rPr>
              <w:t xml:space="preserve">Table </w:t>
            </w:r>
            <w:r>
              <w:rPr>
                <w:rFonts w:ascii="Cambria" w:eastAsia="Calibri" w:hAnsi="Cambria" w:cs="Arial"/>
                <w:b/>
                <w:bCs/>
                <w:i/>
                <w:iCs/>
                <w:color w:val="445369"/>
                <w:sz w:val="18"/>
                <w:szCs w:val="18"/>
                <w:lang w:val="en-US"/>
              </w:rPr>
              <w:fldChar w:fldCharType="begin"/>
            </w:r>
            <w:r>
              <w:rPr>
                <w:rFonts w:ascii="Cambria" w:eastAsia="Calibri" w:hAnsi="Cambria" w:cs="Arial"/>
                <w:b/>
                <w:bCs/>
                <w:i/>
                <w:iCs/>
                <w:color w:val="445369"/>
                <w:sz w:val="18"/>
                <w:szCs w:val="18"/>
                <w:lang w:val="en-US"/>
              </w:rPr>
              <w:instrText xml:space="preserve"> STYLEREF 2 \s </w:instrText>
            </w:r>
            <w:r>
              <w:rPr>
                <w:rFonts w:ascii="Cambria" w:eastAsia="Calibri" w:hAnsi="Cambria" w:cs="Arial"/>
                <w:b/>
                <w:bCs/>
                <w:i/>
                <w:iCs/>
                <w:color w:val="445369"/>
                <w:sz w:val="18"/>
                <w:szCs w:val="18"/>
                <w:lang w:val="en-US"/>
              </w:rPr>
              <w:fldChar w:fldCharType="separate"/>
            </w:r>
            <w:r w:rsidR="00626EB2">
              <w:rPr>
                <w:rFonts w:ascii="Cambria" w:eastAsia="Calibri" w:hAnsi="Cambria" w:cs="Arial"/>
                <w:b/>
                <w:bCs/>
                <w:i/>
                <w:iCs/>
                <w:noProof/>
                <w:color w:val="445369"/>
                <w:sz w:val="18"/>
                <w:szCs w:val="18"/>
                <w:lang w:val="en-US"/>
              </w:rPr>
              <w:t>4.7</w:t>
            </w:r>
            <w:r>
              <w:rPr>
                <w:rFonts w:ascii="Cambria" w:eastAsia="Calibri" w:hAnsi="Cambria" w:cs="Arial"/>
                <w:b/>
                <w:bCs/>
                <w:i/>
                <w:iCs/>
                <w:color w:val="445369"/>
                <w:sz w:val="18"/>
                <w:szCs w:val="18"/>
                <w:lang w:val="en-US"/>
              </w:rPr>
              <w:fldChar w:fldCharType="end"/>
            </w:r>
            <w:r>
              <w:rPr>
                <w:rFonts w:ascii="Cambria" w:eastAsia="Calibri" w:hAnsi="Cambria" w:cs="Arial"/>
                <w:b/>
                <w:bCs/>
                <w:i/>
                <w:iCs/>
                <w:color w:val="445369"/>
                <w:sz w:val="18"/>
                <w:szCs w:val="18"/>
                <w:lang w:val="en-US"/>
              </w:rPr>
              <w:t>.</w:t>
            </w:r>
            <w:r>
              <w:rPr>
                <w:rFonts w:ascii="Cambria" w:eastAsia="Calibri" w:hAnsi="Cambria" w:cs="Arial"/>
                <w:b/>
                <w:bCs/>
                <w:i/>
                <w:iCs/>
                <w:color w:val="445369"/>
                <w:sz w:val="18"/>
                <w:szCs w:val="18"/>
                <w:lang w:val="en-US"/>
              </w:rPr>
              <w:fldChar w:fldCharType="begin"/>
            </w:r>
            <w:r>
              <w:rPr>
                <w:rFonts w:ascii="Cambria" w:eastAsia="Calibri" w:hAnsi="Cambria" w:cs="Arial"/>
                <w:b/>
                <w:bCs/>
                <w:i/>
                <w:iCs/>
                <w:color w:val="445369"/>
                <w:sz w:val="18"/>
                <w:szCs w:val="18"/>
                <w:lang w:val="en-US"/>
              </w:rPr>
              <w:instrText xml:space="preserve"> SEQ Table \* ARABIC \s 2 </w:instrText>
            </w:r>
            <w:r>
              <w:rPr>
                <w:rFonts w:ascii="Cambria" w:eastAsia="Calibri" w:hAnsi="Cambria" w:cs="Arial"/>
                <w:b/>
                <w:bCs/>
                <w:i/>
                <w:iCs/>
                <w:color w:val="445369"/>
                <w:sz w:val="18"/>
                <w:szCs w:val="18"/>
                <w:lang w:val="en-US"/>
              </w:rPr>
              <w:fldChar w:fldCharType="separate"/>
            </w:r>
            <w:r w:rsidR="00626EB2">
              <w:rPr>
                <w:rFonts w:ascii="Cambria" w:eastAsia="Calibri" w:hAnsi="Cambria" w:cs="Arial"/>
                <w:b/>
                <w:bCs/>
                <w:i/>
                <w:iCs/>
                <w:noProof/>
                <w:color w:val="445369"/>
                <w:sz w:val="18"/>
                <w:szCs w:val="18"/>
                <w:lang w:val="en-US"/>
              </w:rPr>
              <w:t>4</w:t>
            </w:r>
            <w:r>
              <w:rPr>
                <w:rFonts w:ascii="Cambria" w:eastAsia="Calibri" w:hAnsi="Cambria" w:cs="Arial"/>
                <w:b/>
                <w:bCs/>
                <w:i/>
                <w:iCs/>
                <w:color w:val="445369"/>
                <w:sz w:val="18"/>
                <w:szCs w:val="18"/>
                <w:lang w:val="en-US"/>
              </w:rPr>
              <w:fldChar w:fldCharType="end"/>
            </w:r>
            <w:r>
              <w:rPr>
                <w:rFonts w:ascii="Cambria" w:eastAsia="Calibri" w:hAnsi="Cambria" w:cs="Arial"/>
                <w:i/>
                <w:iCs/>
                <w:color w:val="445369"/>
                <w:sz w:val="18"/>
                <w:szCs w:val="18"/>
                <w:lang w:val="en-US"/>
              </w:rPr>
              <w:t>:</w:t>
            </w:r>
            <w:r w:rsidRPr="49329351">
              <w:rPr>
                <w:rFonts w:ascii="Cambria" w:eastAsia="Calibri" w:hAnsi="Cambria" w:cs="Arial"/>
                <w:i/>
                <w:iCs/>
                <w:color w:val="445369"/>
                <w:sz w:val="18"/>
                <w:szCs w:val="18"/>
                <w:lang w:val="en-US"/>
              </w:rPr>
              <w:t xml:space="preserve"> Sun Tracker properties.</w:t>
            </w:r>
          </w:p>
        </w:tc>
        <w:tc>
          <w:tcPr>
            <w:tcW w:w="0" w:type="auto"/>
            <w:vAlign w:val="bottom"/>
          </w:tcPr>
          <w:p w14:paraId="7EF8A6C9" w14:textId="06F75638" w:rsidR="00F10F94" w:rsidRDefault="70D9DCB9" w:rsidP="00EB3A6E">
            <w:pPr>
              <w:jc w:val="center"/>
            </w:pPr>
            <w:r>
              <w:rPr>
                <w:noProof/>
              </w:rPr>
              <w:drawing>
                <wp:inline distT="0" distB="0" distL="0" distR="0" wp14:anchorId="23A8D776" wp14:editId="37186246">
                  <wp:extent cx="1938655" cy="1183005"/>
                  <wp:effectExtent l="0" t="0" r="4445" b="0"/>
                  <wp:docPr id="1834175415" name="Imagen 183417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4175415"/>
                          <pic:cNvPicPr/>
                        </pic:nvPicPr>
                        <pic:blipFill>
                          <a:blip r:embed="rId48">
                            <a:extLst>
                              <a:ext uri="{28A0092B-C50C-407E-A947-70E740481C1C}">
                                <a14:useLocalDpi xmlns:a14="http://schemas.microsoft.com/office/drawing/2010/main" val="0"/>
                              </a:ext>
                            </a:extLst>
                          </a:blip>
                          <a:stretch>
                            <a:fillRect/>
                          </a:stretch>
                        </pic:blipFill>
                        <pic:spPr>
                          <a:xfrm>
                            <a:off x="0" y="0"/>
                            <a:ext cx="1938655" cy="1183005"/>
                          </a:xfrm>
                          <a:prstGeom prst="rect">
                            <a:avLst/>
                          </a:prstGeom>
                        </pic:spPr>
                      </pic:pic>
                    </a:graphicData>
                  </a:graphic>
                </wp:inline>
              </w:drawing>
            </w:r>
          </w:p>
          <w:p w14:paraId="24237C0F" w14:textId="392C5CFB" w:rsidR="00F10F94" w:rsidRDefault="0025437C" w:rsidP="00EB3A6E">
            <w:pPr>
              <w:pStyle w:val="Descripcin"/>
              <w:spacing w:after="0"/>
              <w:jc w:val="center"/>
              <w:rPr>
                <w:noProof/>
              </w:rPr>
            </w:pPr>
            <w:r w:rsidRPr="001D378F">
              <w:rPr>
                <w:b/>
                <w:bCs/>
              </w:rPr>
              <w:t xml:space="preserve">Figure </w:t>
            </w:r>
            <w:r>
              <w:rPr>
                <w:b/>
                <w:bCs/>
              </w:rPr>
              <w:fldChar w:fldCharType="begin"/>
            </w:r>
            <w:r>
              <w:rPr>
                <w:b/>
                <w:bCs/>
              </w:rPr>
              <w:instrText xml:space="preserve"> STYLEREF 2 \s </w:instrText>
            </w:r>
            <w:r>
              <w:rPr>
                <w:b/>
                <w:bCs/>
              </w:rPr>
              <w:fldChar w:fldCharType="separate"/>
            </w:r>
            <w:r w:rsidR="00626EB2">
              <w:rPr>
                <w:b/>
                <w:bCs/>
                <w:noProof/>
              </w:rPr>
              <w:t>4.7</w:t>
            </w:r>
            <w:r>
              <w:rPr>
                <w:b/>
                <w:bCs/>
              </w:rPr>
              <w:fldChar w:fldCharType="end"/>
            </w:r>
            <w:r>
              <w:rPr>
                <w:b/>
                <w:bCs/>
              </w:rPr>
              <w:t>.</w:t>
            </w:r>
            <w:r>
              <w:rPr>
                <w:b/>
                <w:bCs/>
              </w:rPr>
              <w:fldChar w:fldCharType="begin"/>
            </w:r>
            <w:r>
              <w:rPr>
                <w:b/>
                <w:bCs/>
              </w:rPr>
              <w:instrText xml:space="preserve"> SEQ Figure \* ARABIC \s 2 </w:instrText>
            </w:r>
            <w:r>
              <w:rPr>
                <w:b/>
                <w:bCs/>
              </w:rPr>
              <w:fldChar w:fldCharType="separate"/>
            </w:r>
            <w:r w:rsidR="00626EB2">
              <w:rPr>
                <w:b/>
                <w:bCs/>
                <w:noProof/>
              </w:rPr>
              <w:t>2</w:t>
            </w:r>
            <w:r>
              <w:rPr>
                <w:b/>
                <w:bCs/>
              </w:rPr>
              <w:fldChar w:fldCharType="end"/>
            </w:r>
            <w:r>
              <w:t>: Sun Tracker</w:t>
            </w:r>
          </w:p>
        </w:tc>
      </w:tr>
    </w:tbl>
    <w:p w14:paraId="464C29AA" w14:textId="2E3EFE35" w:rsidR="00810895" w:rsidRDefault="00810895" w:rsidP="001D378F">
      <w:pPr>
        <w:spacing w:line="257" w:lineRule="auto"/>
        <w:rPr>
          <w:rFonts w:ascii="Calibri" w:eastAsia="Calibri" w:hAnsi="Calibri" w:cs="Calibri"/>
          <w:lang w:val="en-US"/>
        </w:rPr>
      </w:pPr>
    </w:p>
    <w:p w14:paraId="2767CB0C" w14:textId="478B3853" w:rsidR="375DF64F" w:rsidRDefault="375DF64F" w:rsidP="00C6195A">
      <w:pPr>
        <w:pStyle w:val="Ttulo5"/>
        <w:rPr>
          <w:lang w:val="en-US"/>
        </w:rPr>
      </w:pPr>
      <w:r w:rsidRPr="00A15D99">
        <w:rPr>
          <w:lang w:val="en-US"/>
        </w:rPr>
        <w:t>arcsec Twinkle star tracker</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57" w:type="dxa"/>
        </w:tblCellMar>
        <w:tblLook w:val="04A0" w:firstRow="1" w:lastRow="0" w:firstColumn="1" w:lastColumn="0" w:noHBand="0" w:noVBand="1"/>
      </w:tblPr>
      <w:tblGrid>
        <w:gridCol w:w="6343"/>
        <w:gridCol w:w="2683"/>
      </w:tblGrid>
      <w:tr w:rsidR="00A11D08" w14:paraId="2098CEBA" w14:textId="77777777" w:rsidTr="00EB3A6E">
        <w:trPr>
          <w:jc w:val="center"/>
        </w:trPr>
        <w:tc>
          <w:tcPr>
            <w:tcW w:w="0" w:type="auto"/>
            <w:vAlign w:val="bottom"/>
          </w:tcPr>
          <w:tbl>
            <w:tblPr>
              <w:tblStyle w:val="Tablaconcuadrcula"/>
              <w:tblW w:w="0" w:type="auto"/>
              <w:tblLook w:val="04A0" w:firstRow="1" w:lastRow="0" w:firstColumn="1" w:lastColumn="0" w:noHBand="0" w:noVBand="1"/>
            </w:tblPr>
            <w:tblGrid>
              <w:gridCol w:w="1257"/>
              <w:gridCol w:w="4860"/>
            </w:tblGrid>
            <w:tr w:rsidR="00841BFF" w:rsidRPr="000E2E46" w14:paraId="0680082C" w14:textId="77777777" w:rsidTr="00A737B9">
              <w:tc>
                <w:tcPr>
                  <w:tcW w:w="0" w:type="auto"/>
                  <w:shd w:val="clear" w:color="auto" w:fill="D9E2F3" w:themeFill="accent1" w:themeFillTint="33"/>
                </w:tcPr>
                <w:p w14:paraId="5F373174" w14:textId="4CFDE016" w:rsidR="00841BFF" w:rsidRDefault="00841BFF" w:rsidP="00841BFF">
                  <w:pPr>
                    <w:rPr>
                      <w:rFonts w:ascii="Calibri" w:eastAsia="Calibri" w:hAnsi="Calibri" w:cs="Calibri"/>
                      <w:lang w:val="en-GB"/>
                    </w:rPr>
                  </w:pPr>
                  <w:r w:rsidRPr="49329351">
                    <w:rPr>
                      <w:rFonts w:ascii="Calibri" w:eastAsia="Calibri" w:hAnsi="Calibri" w:cs="Calibri"/>
                      <w:lang w:val="en-GB"/>
                    </w:rPr>
                    <w:t>Accuracy</w:t>
                  </w:r>
                </w:p>
              </w:tc>
              <w:tc>
                <w:tcPr>
                  <w:tcW w:w="0" w:type="auto"/>
                </w:tcPr>
                <w:p w14:paraId="63712407" w14:textId="591198F8" w:rsidR="00841BFF" w:rsidRPr="00841BFF" w:rsidRDefault="00841BFF" w:rsidP="00841BFF">
                  <w:pPr>
                    <w:rPr>
                      <w:lang w:val="en-US"/>
                    </w:rPr>
                  </w:pPr>
                  <w:r w:rsidRPr="33AA302C">
                    <w:rPr>
                      <w:rFonts w:ascii="Calibri" w:eastAsia="Calibri" w:hAnsi="Calibri" w:cs="Calibri"/>
                      <w:lang w:val="en-GB"/>
                    </w:rPr>
                    <w:t>15 arc seconds (1 sigma) cross-boresight, 90 arc seconds (1 sigma) around boresight</w:t>
                  </w:r>
                </w:p>
              </w:tc>
            </w:tr>
            <w:tr w:rsidR="00841BFF" w:rsidRPr="000E2E46" w14:paraId="47E954E6" w14:textId="77777777" w:rsidTr="00A737B9">
              <w:tc>
                <w:tcPr>
                  <w:tcW w:w="0" w:type="auto"/>
                  <w:shd w:val="clear" w:color="auto" w:fill="D9E2F3" w:themeFill="accent1" w:themeFillTint="33"/>
                </w:tcPr>
                <w:p w14:paraId="78C63B79" w14:textId="3F9651D0" w:rsidR="00841BFF" w:rsidRDefault="00841BFF" w:rsidP="00841BFF">
                  <w:pPr>
                    <w:rPr>
                      <w:rFonts w:ascii="Calibri" w:eastAsia="Calibri" w:hAnsi="Calibri" w:cs="Calibri"/>
                      <w:lang w:val="en-GB"/>
                    </w:rPr>
                  </w:pPr>
                  <w:r w:rsidRPr="49329351">
                    <w:rPr>
                      <w:rFonts w:ascii="Calibri" w:eastAsia="Calibri" w:hAnsi="Calibri" w:cs="Calibri"/>
                      <w:lang w:val="en-GB"/>
                    </w:rPr>
                    <w:t>Precision</w:t>
                  </w:r>
                </w:p>
              </w:tc>
              <w:tc>
                <w:tcPr>
                  <w:tcW w:w="0" w:type="auto"/>
                </w:tcPr>
                <w:p w14:paraId="67E499B3" w14:textId="56C4E0F2" w:rsidR="00841BFF" w:rsidRPr="00841BFF" w:rsidRDefault="00841BFF" w:rsidP="00841BFF">
                  <w:pPr>
                    <w:rPr>
                      <w:lang w:val="en-US"/>
                    </w:rPr>
                  </w:pPr>
                  <w:r w:rsidRPr="00841BFF">
                    <w:rPr>
                      <w:rFonts w:ascii="Calibri" w:eastAsia="Calibri" w:hAnsi="Calibri" w:cs="Calibri"/>
                      <w:lang w:val="en-US"/>
                    </w:rPr>
                    <w:t>&lt;0.1 deg</w:t>
                  </w:r>
                </w:p>
              </w:tc>
            </w:tr>
            <w:tr w:rsidR="00841BFF" w:rsidRPr="000E2E46" w14:paraId="70E28870" w14:textId="77777777" w:rsidTr="00A737B9">
              <w:tc>
                <w:tcPr>
                  <w:tcW w:w="0" w:type="auto"/>
                  <w:shd w:val="clear" w:color="auto" w:fill="D9E2F3" w:themeFill="accent1" w:themeFillTint="33"/>
                </w:tcPr>
                <w:p w14:paraId="5D6AD278" w14:textId="6114FD58" w:rsidR="00841BFF" w:rsidRDefault="00841BFF" w:rsidP="00841BFF">
                  <w:pPr>
                    <w:rPr>
                      <w:rFonts w:ascii="Calibri" w:eastAsia="Calibri" w:hAnsi="Calibri" w:cs="Calibri"/>
                      <w:lang w:val="en-GB"/>
                    </w:rPr>
                  </w:pPr>
                  <w:r w:rsidRPr="49329351">
                    <w:rPr>
                      <w:rFonts w:ascii="Calibri" w:eastAsia="Calibri" w:hAnsi="Calibri" w:cs="Calibri"/>
                      <w:lang w:val="en-GB"/>
                    </w:rPr>
                    <w:t xml:space="preserve">Dimensions </w:t>
                  </w:r>
                </w:p>
              </w:tc>
              <w:tc>
                <w:tcPr>
                  <w:tcW w:w="0" w:type="auto"/>
                </w:tcPr>
                <w:p w14:paraId="66193A68" w14:textId="4D12572C" w:rsidR="00841BFF" w:rsidRPr="00841BFF" w:rsidRDefault="00841BFF" w:rsidP="00841BFF">
                  <w:pPr>
                    <w:rPr>
                      <w:lang w:val="en-US"/>
                    </w:rPr>
                  </w:pPr>
                  <w:r w:rsidRPr="00841BFF">
                    <w:rPr>
                      <w:rFonts w:ascii="Calibri" w:eastAsia="Calibri" w:hAnsi="Calibri" w:cs="Calibri"/>
                      <w:lang w:val="en-US"/>
                    </w:rPr>
                    <w:t>(20x20x40) mm</w:t>
                  </w:r>
                </w:p>
              </w:tc>
            </w:tr>
            <w:tr w:rsidR="00841BFF" w:rsidRPr="000E2E46" w14:paraId="760E5E06" w14:textId="77777777" w:rsidTr="00A737B9">
              <w:tc>
                <w:tcPr>
                  <w:tcW w:w="0" w:type="auto"/>
                  <w:shd w:val="clear" w:color="auto" w:fill="D9E2F3" w:themeFill="accent1" w:themeFillTint="33"/>
                </w:tcPr>
                <w:p w14:paraId="3D9916AA" w14:textId="4A4210B9" w:rsidR="00841BFF" w:rsidRDefault="00841BFF" w:rsidP="00841BFF">
                  <w:pPr>
                    <w:rPr>
                      <w:rFonts w:ascii="Calibri" w:eastAsia="Calibri" w:hAnsi="Calibri" w:cs="Calibri"/>
                      <w:lang w:val="en-GB"/>
                    </w:rPr>
                  </w:pPr>
                  <w:r w:rsidRPr="49329351">
                    <w:rPr>
                      <w:rFonts w:ascii="Calibri" w:eastAsia="Calibri" w:hAnsi="Calibri" w:cs="Calibri"/>
                      <w:lang w:val="en-GB"/>
                    </w:rPr>
                    <w:t>Mass</w:t>
                  </w:r>
                </w:p>
              </w:tc>
              <w:tc>
                <w:tcPr>
                  <w:tcW w:w="0" w:type="auto"/>
                </w:tcPr>
                <w:p w14:paraId="350759D7" w14:textId="003BACD5" w:rsidR="00841BFF" w:rsidRPr="00841BFF" w:rsidRDefault="00841BFF" w:rsidP="00841BFF">
                  <w:pPr>
                    <w:rPr>
                      <w:lang w:val="en-US"/>
                    </w:rPr>
                  </w:pPr>
                  <w:r w:rsidRPr="00841BFF">
                    <w:rPr>
                      <w:rFonts w:ascii="Calibri" w:eastAsia="Calibri" w:hAnsi="Calibri" w:cs="Calibri"/>
                      <w:lang w:val="en-US"/>
                    </w:rPr>
                    <w:t>250 g</w:t>
                  </w:r>
                </w:p>
              </w:tc>
            </w:tr>
            <w:tr w:rsidR="00841BFF" w:rsidRPr="000E2E46" w14:paraId="0DE1E612" w14:textId="77777777" w:rsidTr="00A737B9">
              <w:tc>
                <w:tcPr>
                  <w:tcW w:w="0" w:type="auto"/>
                  <w:shd w:val="clear" w:color="auto" w:fill="D9E2F3" w:themeFill="accent1" w:themeFillTint="33"/>
                </w:tcPr>
                <w:p w14:paraId="203A12FA" w14:textId="2942E587" w:rsidR="00841BFF" w:rsidRDefault="00841BFF" w:rsidP="00841BFF">
                  <w:pPr>
                    <w:rPr>
                      <w:rFonts w:ascii="Calibri" w:eastAsia="Calibri" w:hAnsi="Calibri" w:cs="Calibri"/>
                      <w:lang w:val="en-GB"/>
                    </w:rPr>
                  </w:pPr>
                  <w:r w:rsidRPr="49329351">
                    <w:rPr>
                      <w:rFonts w:ascii="Calibri" w:eastAsia="Calibri" w:hAnsi="Calibri" w:cs="Calibri"/>
                      <w:lang w:val="en-GB"/>
                    </w:rPr>
                    <w:t>Power</w:t>
                  </w:r>
                </w:p>
              </w:tc>
              <w:tc>
                <w:tcPr>
                  <w:tcW w:w="0" w:type="auto"/>
                </w:tcPr>
                <w:p w14:paraId="6EF6D1F7" w14:textId="022BEB87" w:rsidR="00841BFF" w:rsidRPr="001A3A2A" w:rsidRDefault="00841BFF" w:rsidP="00841BFF">
                  <w:pPr>
                    <w:rPr>
                      <w:lang w:val="en-US"/>
                    </w:rPr>
                  </w:pPr>
                  <w:r w:rsidRPr="33AA302C">
                    <w:rPr>
                      <w:rFonts w:ascii="Calibri" w:eastAsia="Calibri" w:hAnsi="Calibri" w:cs="Calibri"/>
                      <w:lang w:val="en-GB"/>
                    </w:rPr>
                    <w:t>&lt; 1 W (+5V required)</w:t>
                  </w:r>
                </w:p>
              </w:tc>
            </w:tr>
          </w:tbl>
          <w:p w14:paraId="2E440566" w14:textId="68B55C7E" w:rsidR="00A11D08" w:rsidRDefault="00841BFF" w:rsidP="00EB3A6E">
            <w:pPr>
              <w:jc w:val="center"/>
            </w:pPr>
            <w:r w:rsidRPr="0068616A">
              <w:rPr>
                <w:rFonts w:ascii="Cambria" w:eastAsia="Calibri" w:hAnsi="Cambria" w:cs="Arial"/>
                <w:b/>
                <w:i/>
                <w:color w:val="445369"/>
                <w:sz w:val="18"/>
                <w:szCs w:val="18"/>
                <w:lang w:val="en-US"/>
              </w:rPr>
              <w:t xml:space="preserve">Table </w:t>
            </w:r>
            <w:r>
              <w:rPr>
                <w:rFonts w:ascii="Cambria" w:eastAsia="Calibri" w:hAnsi="Cambria" w:cs="Arial"/>
                <w:b/>
                <w:bCs/>
                <w:i/>
                <w:iCs/>
                <w:color w:val="445369"/>
                <w:sz w:val="18"/>
                <w:szCs w:val="18"/>
                <w:lang w:val="en-US"/>
              </w:rPr>
              <w:fldChar w:fldCharType="begin"/>
            </w:r>
            <w:r>
              <w:rPr>
                <w:rFonts w:ascii="Cambria" w:eastAsia="Calibri" w:hAnsi="Cambria" w:cs="Arial"/>
                <w:b/>
                <w:bCs/>
                <w:i/>
                <w:iCs/>
                <w:color w:val="445369"/>
                <w:sz w:val="18"/>
                <w:szCs w:val="18"/>
                <w:lang w:val="en-US"/>
              </w:rPr>
              <w:instrText xml:space="preserve"> STYLEREF 2 \s </w:instrText>
            </w:r>
            <w:r>
              <w:rPr>
                <w:rFonts w:ascii="Cambria" w:eastAsia="Calibri" w:hAnsi="Cambria" w:cs="Arial"/>
                <w:b/>
                <w:bCs/>
                <w:i/>
                <w:iCs/>
                <w:color w:val="445369"/>
                <w:sz w:val="18"/>
                <w:szCs w:val="18"/>
                <w:lang w:val="en-US"/>
              </w:rPr>
              <w:fldChar w:fldCharType="separate"/>
            </w:r>
            <w:r w:rsidR="00626EB2">
              <w:rPr>
                <w:rFonts w:ascii="Cambria" w:eastAsia="Calibri" w:hAnsi="Cambria" w:cs="Arial"/>
                <w:b/>
                <w:bCs/>
                <w:i/>
                <w:iCs/>
                <w:noProof/>
                <w:color w:val="445369"/>
                <w:sz w:val="18"/>
                <w:szCs w:val="18"/>
                <w:lang w:val="en-US"/>
              </w:rPr>
              <w:t>4.7</w:t>
            </w:r>
            <w:r>
              <w:rPr>
                <w:rFonts w:ascii="Cambria" w:eastAsia="Calibri" w:hAnsi="Cambria" w:cs="Arial"/>
                <w:b/>
                <w:bCs/>
                <w:i/>
                <w:iCs/>
                <w:color w:val="445369"/>
                <w:sz w:val="18"/>
                <w:szCs w:val="18"/>
                <w:lang w:val="en-US"/>
              </w:rPr>
              <w:fldChar w:fldCharType="end"/>
            </w:r>
            <w:r>
              <w:rPr>
                <w:rFonts w:ascii="Cambria" w:eastAsia="Calibri" w:hAnsi="Cambria" w:cs="Arial"/>
                <w:b/>
                <w:bCs/>
                <w:i/>
                <w:iCs/>
                <w:color w:val="445369"/>
                <w:sz w:val="18"/>
                <w:szCs w:val="18"/>
                <w:lang w:val="en-US"/>
              </w:rPr>
              <w:t>.</w:t>
            </w:r>
            <w:r>
              <w:rPr>
                <w:rFonts w:ascii="Cambria" w:eastAsia="Calibri" w:hAnsi="Cambria" w:cs="Arial"/>
                <w:b/>
                <w:bCs/>
                <w:i/>
                <w:iCs/>
                <w:color w:val="445369"/>
                <w:sz w:val="18"/>
                <w:szCs w:val="18"/>
                <w:lang w:val="en-US"/>
              </w:rPr>
              <w:fldChar w:fldCharType="begin"/>
            </w:r>
            <w:r>
              <w:rPr>
                <w:rFonts w:ascii="Cambria" w:eastAsia="Calibri" w:hAnsi="Cambria" w:cs="Arial"/>
                <w:b/>
                <w:bCs/>
                <w:i/>
                <w:iCs/>
                <w:color w:val="445369"/>
                <w:sz w:val="18"/>
                <w:szCs w:val="18"/>
                <w:lang w:val="en-US"/>
              </w:rPr>
              <w:instrText xml:space="preserve"> SEQ Table \* ARABIC \s 2 </w:instrText>
            </w:r>
            <w:r>
              <w:rPr>
                <w:rFonts w:ascii="Cambria" w:eastAsia="Calibri" w:hAnsi="Cambria" w:cs="Arial"/>
                <w:b/>
                <w:bCs/>
                <w:i/>
                <w:iCs/>
                <w:color w:val="445369"/>
                <w:sz w:val="18"/>
                <w:szCs w:val="18"/>
                <w:lang w:val="en-US"/>
              </w:rPr>
              <w:fldChar w:fldCharType="separate"/>
            </w:r>
            <w:r w:rsidR="00626EB2">
              <w:rPr>
                <w:rFonts w:ascii="Cambria" w:eastAsia="Calibri" w:hAnsi="Cambria" w:cs="Arial"/>
                <w:b/>
                <w:bCs/>
                <w:i/>
                <w:iCs/>
                <w:noProof/>
                <w:color w:val="445369"/>
                <w:sz w:val="18"/>
                <w:szCs w:val="18"/>
                <w:lang w:val="en-US"/>
              </w:rPr>
              <w:t>5</w:t>
            </w:r>
            <w:r>
              <w:rPr>
                <w:rFonts w:ascii="Cambria" w:eastAsia="Calibri" w:hAnsi="Cambria" w:cs="Arial"/>
                <w:b/>
                <w:bCs/>
                <w:i/>
                <w:iCs/>
                <w:color w:val="445369"/>
                <w:sz w:val="18"/>
                <w:szCs w:val="18"/>
                <w:lang w:val="en-US"/>
              </w:rPr>
              <w:fldChar w:fldCharType="end"/>
            </w:r>
            <w:r>
              <w:rPr>
                <w:rFonts w:ascii="Cambria" w:eastAsia="Calibri" w:hAnsi="Cambria" w:cs="Arial"/>
                <w:i/>
                <w:iCs/>
                <w:color w:val="445369"/>
                <w:sz w:val="18"/>
                <w:szCs w:val="18"/>
                <w:lang w:val="en-US"/>
              </w:rPr>
              <w:t xml:space="preserve">: </w:t>
            </w:r>
            <w:r w:rsidRPr="4F027222">
              <w:rPr>
                <w:rFonts w:ascii="Cambria" w:eastAsia="Calibri" w:hAnsi="Cambria" w:cs="Arial"/>
                <w:i/>
                <w:iCs/>
                <w:color w:val="445369"/>
                <w:sz w:val="18"/>
                <w:szCs w:val="18"/>
                <w:lang w:val="en-US"/>
              </w:rPr>
              <w:t>Star Tracker properties.</w:t>
            </w:r>
          </w:p>
        </w:tc>
        <w:tc>
          <w:tcPr>
            <w:tcW w:w="0" w:type="auto"/>
            <w:vAlign w:val="bottom"/>
          </w:tcPr>
          <w:p w14:paraId="028FF120" w14:textId="0C78F777" w:rsidR="00A11D08" w:rsidRDefault="63E23F8E" w:rsidP="00EB3A6E">
            <w:pPr>
              <w:jc w:val="center"/>
            </w:pPr>
            <w:r>
              <w:rPr>
                <w:noProof/>
              </w:rPr>
              <w:drawing>
                <wp:inline distT="0" distB="0" distL="0" distR="0" wp14:anchorId="325AB73F" wp14:editId="6EE065B2">
                  <wp:extent cx="1566545" cy="1365885"/>
                  <wp:effectExtent l="0" t="0" r="0" b="5715"/>
                  <wp:docPr id="1834175407" name="Imagen 183417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4175407"/>
                          <pic:cNvPicPr/>
                        </pic:nvPicPr>
                        <pic:blipFill>
                          <a:blip r:embed="rId49">
                            <a:extLst>
                              <a:ext uri="{28A0092B-C50C-407E-A947-70E740481C1C}">
                                <a14:useLocalDpi xmlns:a14="http://schemas.microsoft.com/office/drawing/2010/main" val="0"/>
                              </a:ext>
                            </a:extLst>
                          </a:blip>
                          <a:stretch>
                            <a:fillRect/>
                          </a:stretch>
                        </pic:blipFill>
                        <pic:spPr>
                          <a:xfrm>
                            <a:off x="0" y="0"/>
                            <a:ext cx="1566545" cy="1365885"/>
                          </a:xfrm>
                          <a:prstGeom prst="rect">
                            <a:avLst/>
                          </a:prstGeom>
                        </pic:spPr>
                      </pic:pic>
                    </a:graphicData>
                  </a:graphic>
                </wp:inline>
              </w:drawing>
            </w:r>
          </w:p>
          <w:p w14:paraId="67220EA5" w14:textId="1242F3D8" w:rsidR="00A11D08" w:rsidRDefault="00841BFF" w:rsidP="00EB3A6E">
            <w:pPr>
              <w:pStyle w:val="Descripcin"/>
              <w:spacing w:after="0"/>
              <w:jc w:val="center"/>
              <w:rPr>
                <w:noProof/>
              </w:rPr>
            </w:pPr>
            <w:r w:rsidRPr="001D378F">
              <w:rPr>
                <w:b/>
                <w:bCs/>
              </w:rPr>
              <w:t xml:space="preserve">Figure </w:t>
            </w:r>
            <w:r>
              <w:rPr>
                <w:b/>
                <w:bCs/>
              </w:rPr>
              <w:fldChar w:fldCharType="begin"/>
            </w:r>
            <w:r>
              <w:rPr>
                <w:b/>
                <w:bCs/>
              </w:rPr>
              <w:instrText xml:space="preserve"> STYLEREF 2 \s </w:instrText>
            </w:r>
            <w:r>
              <w:rPr>
                <w:b/>
                <w:bCs/>
              </w:rPr>
              <w:fldChar w:fldCharType="separate"/>
            </w:r>
            <w:r w:rsidR="00626EB2">
              <w:rPr>
                <w:b/>
                <w:bCs/>
                <w:noProof/>
              </w:rPr>
              <w:t>4.7</w:t>
            </w:r>
            <w:r>
              <w:rPr>
                <w:b/>
                <w:bCs/>
              </w:rPr>
              <w:fldChar w:fldCharType="end"/>
            </w:r>
            <w:r>
              <w:rPr>
                <w:b/>
                <w:bCs/>
              </w:rPr>
              <w:t>.</w:t>
            </w:r>
            <w:r>
              <w:rPr>
                <w:b/>
                <w:bCs/>
              </w:rPr>
              <w:fldChar w:fldCharType="begin"/>
            </w:r>
            <w:r>
              <w:rPr>
                <w:b/>
                <w:bCs/>
              </w:rPr>
              <w:instrText xml:space="preserve"> SEQ Figure \* ARABIC \s 2 </w:instrText>
            </w:r>
            <w:r>
              <w:rPr>
                <w:b/>
                <w:bCs/>
              </w:rPr>
              <w:fldChar w:fldCharType="separate"/>
            </w:r>
            <w:r w:rsidR="00626EB2">
              <w:rPr>
                <w:b/>
                <w:bCs/>
                <w:noProof/>
              </w:rPr>
              <w:t>3</w:t>
            </w:r>
            <w:r>
              <w:rPr>
                <w:b/>
                <w:bCs/>
              </w:rPr>
              <w:fldChar w:fldCharType="end"/>
            </w:r>
            <w:r>
              <w:t>: Star Tracker</w:t>
            </w:r>
          </w:p>
        </w:tc>
      </w:tr>
    </w:tbl>
    <w:p w14:paraId="6BCF13FC" w14:textId="49683CB4" w:rsidR="75E60012" w:rsidRDefault="75E60012" w:rsidP="00CB346E">
      <w:pPr>
        <w:spacing w:line="257" w:lineRule="auto"/>
        <w:rPr>
          <w:lang w:val="en-US"/>
        </w:rPr>
      </w:pPr>
    </w:p>
    <w:p w14:paraId="3C03E2F4" w14:textId="1BA5D0DF" w:rsidR="611A169D" w:rsidRPr="00CB4769" w:rsidRDefault="611A169D" w:rsidP="00C6195A">
      <w:pPr>
        <w:pStyle w:val="Ttulo5"/>
      </w:pPr>
      <w:r w:rsidRPr="49329351">
        <w:t>NSS Magnetometer</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57" w:type="dxa"/>
        </w:tblCellMar>
        <w:tblLook w:val="04A0" w:firstRow="1" w:lastRow="0" w:firstColumn="1" w:lastColumn="0" w:noHBand="0" w:noVBand="1"/>
      </w:tblPr>
      <w:tblGrid>
        <w:gridCol w:w="3143"/>
        <w:gridCol w:w="3211"/>
      </w:tblGrid>
      <w:tr w:rsidR="00702B0D" w14:paraId="3AC7D72F" w14:textId="77777777" w:rsidTr="00EB3A6E">
        <w:trPr>
          <w:jc w:val="center"/>
        </w:trPr>
        <w:tc>
          <w:tcPr>
            <w:tcW w:w="0" w:type="auto"/>
            <w:vAlign w:val="bottom"/>
          </w:tcPr>
          <w:tbl>
            <w:tblPr>
              <w:tblStyle w:val="Tablaconcuadrcula"/>
              <w:tblW w:w="0" w:type="auto"/>
              <w:tblLook w:val="04A0" w:firstRow="1" w:lastRow="0" w:firstColumn="1" w:lastColumn="0" w:noHBand="0" w:noVBand="1"/>
            </w:tblPr>
            <w:tblGrid>
              <w:gridCol w:w="1459"/>
              <w:gridCol w:w="1428"/>
            </w:tblGrid>
            <w:tr w:rsidR="00702B0D" w:rsidRPr="00841BFF" w14:paraId="34386506" w14:textId="77777777" w:rsidTr="00EB3A6E">
              <w:tc>
                <w:tcPr>
                  <w:tcW w:w="0" w:type="auto"/>
                  <w:shd w:val="clear" w:color="auto" w:fill="D9E2F3" w:themeFill="accent1" w:themeFillTint="33"/>
                </w:tcPr>
                <w:p w14:paraId="3A7825E6" w14:textId="245251D2" w:rsidR="00702B0D" w:rsidRDefault="00702B0D" w:rsidP="00702B0D">
                  <w:pPr>
                    <w:rPr>
                      <w:rFonts w:ascii="Calibri" w:eastAsia="Calibri" w:hAnsi="Calibri" w:cs="Calibri"/>
                      <w:lang w:val="en-GB"/>
                    </w:rPr>
                  </w:pPr>
                  <w:r w:rsidRPr="49329351">
                    <w:rPr>
                      <w:rFonts w:ascii="Calibri" w:eastAsia="Calibri" w:hAnsi="Calibri" w:cs="Calibri"/>
                      <w:lang w:val="en-GB"/>
                    </w:rPr>
                    <w:t>Resolution</w:t>
                  </w:r>
                </w:p>
              </w:tc>
              <w:tc>
                <w:tcPr>
                  <w:tcW w:w="0" w:type="auto"/>
                </w:tcPr>
                <w:p w14:paraId="2E52A95F" w14:textId="4508C637" w:rsidR="00702B0D" w:rsidRPr="00841BFF" w:rsidRDefault="00702B0D" w:rsidP="00702B0D">
                  <w:pPr>
                    <w:rPr>
                      <w:lang w:val="en-US"/>
                    </w:rPr>
                  </w:pPr>
                  <w:r w:rsidRPr="1C70D21C">
                    <w:rPr>
                      <w:rFonts w:ascii="Calibri" w:eastAsia="Calibri" w:hAnsi="Calibri" w:cs="Calibri"/>
                      <w:lang w:val="en-GB"/>
                    </w:rPr>
                    <w:t>&lt;8 nT</w:t>
                  </w:r>
                </w:p>
              </w:tc>
            </w:tr>
            <w:tr w:rsidR="00702B0D" w:rsidRPr="00841BFF" w14:paraId="07FE9803" w14:textId="77777777" w:rsidTr="00EB3A6E">
              <w:tc>
                <w:tcPr>
                  <w:tcW w:w="0" w:type="auto"/>
                  <w:shd w:val="clear" w:color="auto" w:fill="D9E2F3" w:themeFill="accent1" w:themeFillTint="33"/>
                </w:tcPr>
                <w:p w14:paraId="728863E7" w14:textId="7C764DC4" w:rsidR="00702B0D" w:rsidRDefault="00702B0D" w:rsidP="00702B0D">
                  <w:pPr>
                    <w:rPr>
                      <w:rFonts w:ascii="Calibri" w:eastAsia="Calibri" w:hAnsi="Calibri" w:cs="Calibri"/>
                      <w:lang w:val="en-GB"/>
                    </w:rPr>
                  </w:pPr>
                  <w:r w:rsidRPr="49329351">
                    <w:rPr>
                      <w:rFonts w:ascii="Calibri" w:eastAsia="Calibri" w:hAnsi="Calibri" w:cs="Calibri"/>
                      <w:lang w:val="en-GB"/>
                    </w:rPr>
                    <w:t>Orthogonality</w:t>
                  </w:r>
                </w:p>
              </w:tc>
              <w:tc>
                <w:tcPr>
                  <w:tcW w:w="0" w:type="auto"/>
                </w:tcPr>
                <w:p w14:paraId="756D951E" w14:textId="46845D75" w:rsidR="00702B0D" w:rsidRPr="00841BFF" w:rsidRDefault="00702B0D" w:rsidP="00702B0D">
                  <w:pPr>
                    <w:rPr>
                      <w:lang w:val="en-US"/>
                    </w:rPr>
                  </w:pPr>
                  <w:r>
                    <w:rPr>
                      <w:rFonts w:cstheme="minorHAnsi"/>
                      <w:lang w:val="en-US"/>
                    </w:rPr>
                    <w:t>±</w:t>
                  </w:r>
                  <w:r w:rsidRPr="1C70D21C">
                    <w:rPr>
                      <w:rFonts w:ascii="Calibri" w:eastAsia="Calibri" w:hAnsi="Calibri" w:cs="Calibri"/>
                    </w:rPr>
                    <w:t xml:space="preserve"> 1°</w:t>
                  </w:r>
                </w:p>
              </w:tc>
            </w:tr>
            <w:tr w:rsidR="00702B0D" w:rsidRPr="00841BFF" w14:paraId="22BD401A" w14:textId="77777777" w:rsidTr="00EB3A6E">
              <w:tc>
                <w:tcPr>
                  <w:tcW w:w="0" w:type="auto"/>
                  <w:shd w:val="clear" w:color="auto" w:fill="D9E2F3" w:themeFill="accent1" w:themeFillTint="33"/>
                </w:tcPr>
                <w:p w14:paraId="4D1A6529" w14:textId="73DDA2C3" w:rsidR="00702B0D" w:rsidRDefault="00702B0D" w:rsidP="00702B0D">
                  <w:pPr>
                    <w:rPr>
                      <w:rFonts w:ascii="Calibri" w:eastAsia="Calibri" w:hAnsi="Calibri" w:cs="Calibri"/>
                      <w:lang w:val="en-GB"/>
                    </w:rPr>
                  </w:pPr>
                  <w:r w:rsidRPr="49329351">
                    <w:rPr>
                      <w:rFonts w:ascii="Calibri" w:eastAsia="Calibri" w:hAnsi="Calibri" w:cs="Calibri"/>
                      <w:lang w:val="en-GB"/>
                    </w:rPr>
                    <w:t xml:space="preserve">Dimensions </w:t>
                  </w:r>
                </w:p>
              </w:tc>
              <w:tc>
                <w:tcPr>
                  <w:tcW w:w="0" w:type="auto"/>
                </w:tcPr>
                <w:p w14:paraId="08A7A6F8" w14:textId="36793329" w:rsidR="00702B0D" w:rsidRPr="00841BFF" w:rsidRDefault="00702B0D" w:rsidP="00702B0D">
                  <w:pPr>
                    <w:rPr>
                      <w:lang w:val="en-US"/>
                    </w:rPr>
                  </w:pPr>
                  <w:r w:rsidRPr="1C70D21C">
                    <w:rPr>
                      <w:rFonts w:ascii="Calibri" w:eastAsia="Calibri" w:hAnsi="Calibri" w:cs="Calibri"/>
                    </w:rPr>
                    <w:t>96x43x17mm</w:t>
                  </w:r>
                </w:p>
              </w:tc>
            </w:tr>
            <w:tr w:rsidR="00702B0D" w:rsidRPr="00841BFF" w14:paraId="16ECFD03" w14:textId="77777777" w:rsidTr="00EB3A6E">
              <w:tc>
                <w:tcPr>
                  <w:tcW w:w="0" w:type="auto"/>
                  <w:shd w:val="clear" w:color="auto" w:fill="D9E2F3" w:themeFill="accent1" w:themeFillTint="33"/>
                </w:tcPr>
                <w:p w14:paraId="5150EE46" w14:textId="0C4914DD" w:rsidR="00702B0D" w:rsidRDefault="00702B0D" w:rsidP="00702B0D">
                  <w:pPr>
                    <w:rPr>
                      <w:rFonts w:ascii="Calibri" w:eastAsia="Calibri" w:hAnsi="Calibri" w:cs="Calibri"/>
                      <w:lang w:val="en-GB"/>
                    </w:rPr>
                  </w:pPr>
                  <w:r w:rsidRPr="49329351">
                    <w:rPr>
                      <w:rFonts w:ascii="Calibri" w:eastAsia="Calibri" w:hAnsi="Calibri" w:cs="Calibri"/>
                      <w:lang w:val="en-GB"/>
                    </w:rPr>
                    <w:t>Mass</w:t>
                  </w:r>
                </w:p>
              </w:tc>
              <w:tc>
                <w:tcPr>
                  <w:tcW w:w="0" w:type="auto"/>
                </w:tcPr>
                <w:p w14:paraId="28D1E28D" w14:textId="4FA2ECDC" w:rsidR="00702B0D" w:rsidRPr="00841BFF" w:rsidRDefault="00702B0D" w:rsidP="00702B0D">
                  <w:pPr>
                    <w:rPr>
                      <w:lang w:val="en-US"/>
                    </w:rPr>
                  </w:pPr>
                  <w:r w:rsidRPr="1C70D21C">
                    <w:rPr>
                      <w:rFonts w:ascii="Calibri" w:eastAsia="Calibri" w:hAnsi="Calibri" w:cs="Calibri"/>
                    </w:rPr>
                    <w:t>85g</w:t>
                  </w:r>
                </w:p>
              </w:tc>
            </w:tr>
            <w:tr w:rsidR="00702B0D" w:rsidRPr="006664A2" w14:paraId="7AC293D2" w14:textId="77777777" w:rsidTr="00EB3A6E">
              <w:tc>
                <w:tcPr>
                  <w:tcW w:w="0" w:type="auto"/>
                  <w:shd w:val="clear" w:color="auto" w:fill="D9E2F3" w:themeFill="accent1" w:themeFillTint="33"/>
                </w:tcPr>
                <w:p w14:paraId="1CB32200" w14:textId="2E074077" w:rsidR="00702B0D" w:rsidRDefault="00702B0D" w:rsidP="00702B0D">
                  <w:pPr>
                    <w:rPr>
                      <w:rFonts w:ascii="Calibri" w:eastAsia="Calibri" w:hAnsi="Calibri" w:cs="Calibri"/>
                      <w:lang w:val="en-GB"/>
                    </w:rPr>
                  </w:pPr>
                  <w:r w:rsidRPr="49329351">
                    <w:rPr>
                      <w:rFonts w:ascii="Calibri" w:eastAsia="Calibri" w:hAnsi="Calibri" w:cs="Calibri"/>
                      <w:lang w:val="en-GB"/>
                    </w:rPr>
                    <w:t>Power</w:t>
                  </w:r>
                </w:p>
              </w:tc>
              <w:tc>
                <w:tcPr>
                  <w:tcW w:w="0" w:type="auto"/>
                </w:tcPr>
                <w:p w14:paraId="1F2C1F89" w14:textId="406B3F5C" w:rsidR="00702B0D" w:rsidRPr="001A3A2A" w:rsidRDefault="00702B0D" w:rsidP="00702B0D">
                  <w:pPr>
                    <w:rPr>
                      <w:lang w:val="en-US"/>
                    </w:rPr>
                  </w:pPr>
                  <w:r w:rsidRPr="1C70D21C">
                    <w:rPr>
                      <w:rFonts w:ascii="Calibri" w:eastAsia="Calibri" w:hAnsi="Calibri" w:cs="Calibri"/>
                      <w:lang w:val="en-GB"/>
                    </w:rPr>
                    <w:t xml:space="preserve">&lt; 750 mW </w:t>
                  </w:r>
                </w:p>
              </w:tc>
            </w:tr>
          </w:tbl>
          <w:p w14:paraId="15ADE351" w14:textId="26244FCC" w:rsidR="00702B0D" w:rsidRDefault="00702B0D" w:rsidP="00EB3A6E">
            <w:pPr>
              <w:jc w:val="center"/>
            </w:pPr>
            <w:r w:rsidRPr="00D11395">
              <w:rPr>
                <w:rFonts w:ascii="Cambria" w:eastAsia="Calibri" w:hAnsi="Cambria" w:cs="Arial"/>
                <w:b/>
                <w:i/>
                <w:color w:val="445369"/>
                <w:sz w:val="18"/>
                <w:szCs w:val="18"/>
                <w:lang w:val="en-US"/>
              </w:rPr>
              <w:t xml:space="preserve">Table </w:t>
            </w:r>
            <w:r>
              <w:rPr>
                <w:rFonts w:ascii="Cambria" w:eastAsia="Calibri" w:hAnsi="Cambria" w:cs="Arial"/>
                <w:b/>
                <w:bCs/>
                <w:i/>
                <w:iCs/>
                <w:color w:val="445369"/>
                <w:sz w:val="18"/>
                <w:szCs w:val="18"/>
                <w:lang w:val="en-US"/>
              </w:rPr>
              <w:fldChar w:fldCharType="begin"/>
            </w:r>
            <w:r>
              <w:rPr>
                <w:rFonts w:ascii="Cambria" w:eastAsia="Calibri" w:hAnsi="Cambria" w:cs="Arial"/>
                <w:b/>
                <w:bCs/>
                <w:i/>
                <w:iCs/>
                <w:color w:val="445369"/>
                <w:sz w:val="18"/>
                <w:szCs w:val="18"/>
                <w:lang w:val="en-US"/>
              </w:rPr>
              <w:instrText xml:space="preserve"> STYLEREF 2 \s </w:instrText>
            </w:r>
            <w:r>
              <w:rPr>
                <w:rFonts w:ascii="Cambria" w:eastAsia="Calibri" w:hAnsi="Cambria" w:cs="Arial"/>
                <w:b/>
                <w:bCs/>
                <w:i/>
                <w:iCs/>
                <w:color w:val="445369"/>
                <w:sz w:val="18"/>
                <w:szCs w:val="18"/>
                <w:lang w:val="en-US"/>
              </w:rPr>
              <w:fldChar w:fldCharType="separate"/>
            </w:r>
            <w:r w:rsidR="00626EB2">
              <w:rPr>
                <w:rFonts w:ascii="Cambria" w:eastAsia="Calibri" w:hAnsi="Cambria" w:cs="Arial"/>
                <w:b/>
                <w:bCs/>
                <w:i/>
                <w:iCs/>
                <w:noProof/>
                <w:color w:val="445369"/>
                <w:sz w:val="18"/>
                <w:szCs w:val="18"/>
                <w:lang w:val="en-US"/>
              </w:rPr>
              <w:t>4.7</w:t>
            </w:r>
            <w:r>
              <w:rPr>
                <w:rFonts w:ascii="Cambria" w:eastAsia="Calibri" w:hAnsi="Cambria" w:cs="Arial"/>
                <w:b/>
                <w:bCs/>
                <w:i/>
                <w:iCs/>
                <w:color w:val="445369"/>
                <w:sz w:val="18"/>
                <w:szCs w:val="18"/>
                <w:lang w:val="en-US"/>
              </w:rPr>
              <w:fldChar w:fldCharType="end"/>
            </w:r>
            <w:r>
              <w:rPr>
                <w:rFonts w:ascii="Cambria" w:eastAsia="Calibri" w:hAnsi="Cambria" w:cs="Arial"/>
                <w:b/>
                <w:bCs/>
                <w:i/>
                <w:iCs/>
                <w:color w:val="445369"/>
                <w:sz w:val="18"/>
                <w:szCs w:val="18"/>
                <w:lang w:val="en-US"/>
              </w:rPr>
              <w:t>.</w:t>
            </w:r>
            <w:r>
              <w:rPr>
                <w:rFonts w:ascii="Cambria" w:eastAsia="Calibri" w:hAnsi="Cambria" w:cs="Arial"/>
                <w:b/>
                <w:bCs/>
                <w:i/>
                <w:iCs/>
                <w:color w:val="445369"/>
                <w:sz w:val="18"/>
                <w:szCs w:val="18"/>
                <w:lang w:val="en-US"/>
              </w:rPr>
              <w:fldChar w:fldCharType="begin"/>
            </w:r>
            <w:r>
              <w:rPr>
                <w:rFonts w:ascii="Cambria" w:eastAsia="Calibri" w:hAnsi="Cambria" w:cs="Arial"/>
                <w:b/>
                <w:bCs/>
                <w:i/>
                <w:iCs/>
                <w:color w:val="445369"/>
                <w:sz w:val="18"/>
                <w:szCs w:val="18"/>
                <w:lang w:val="en-US"/>
              </w:rPr>
              <w:instrText xml:space="preserve"> SEQ Table \* ARABIC \s 2 </w:instrText>
            </w:r>
            <w:r>
              <w:rPr>
                <w:rFonts w:ascii="Cambria" w:eastAsia="Calibri" w:hAnsi="Cambria" w:cs="Arial"/>
                <w:b/>
                <w:bCs/>
                <w:i/>
                <w:iCs/>
                <w:color w:val="445369"/>
                <w:sz w:val="18"/>
                <w:szCs w:val="18"/>
                <w:lang w:val="en-US"/>
              </w:rPr>
              <w:fldChar w:fldCharType="separate"/>
            </w:r>
            <w:r w:rsidR="00626EB2">
              <w:rPr>
                <w:rFonts w:ascii="Cambria" w:eastAsia="Calibri" w:hAnsi="Cambria" w:cs="Arial"/>
                <w:b/>
                <w:bCs/>
                <w:i/>
                <w:iCs/>
                <w:noProof/>
                <w:color w:val="445369"/>
                <w:sz w:val="18"/>
                <w:szCs w:val="18"/>
                <w:lang w:val="en-US"/>
              </w:rPr>
              <w:t>6</w:t>
            </w:r>
            <w:r>
              <w:rPr>
                <w:rFonts w:ascii="Cambria" w:eastAsia="Calibri" w:hAnsi="Cambria" w:cs="Arial"/>
                <w:b/>
                <w:bCs/>
                <w:i/>
                <w:iCs/>
                <w:color w:val="445369"/>
                <w:sz w:val="18"/>
                <w:szCs w:val="18"/>
                <w:lang w:val="en-US"/>
              </w:rPr>
              <w:fldChar w:fldCharType="end"/>
            </w:r>
            <w:r>
              <w:rPr>
                <w:rFonts w:ascii="Cambria" w:eastAsia="Calibri" w:hAnsi="Cambria" w:cs="Arial"/>
                <w:i/>
                <w:iCs/>
                <w:color w:val="445369"/>
                <w:sz w:val="18"/>
                <w:szCs w:val="18"/>
                <w:lang w:val="en-US"/>
              </w:rPr>
              <w:t>:</w:t>
            </w:r>
            <w:r w:rsidRPr="49329351">
              <w:rPr>
                <w:rFonts w:ascii="Cambria" w:eastAsia="Calibri" w:hAnsi="Cambria" w:cs="Arial"/>
                <w:i/>
                <w:iCs/>
                <w:color w:val="445369"/>
                <w:sz w:val="18"/>
                <w:szCs w:val="18"/>
                <w:lang w:val="en-US"/>
              </w:rPr>
              <w:t xml:space="preserve"> Magnetometer properties.</w:t>
            </w:r>
          </w:p>
        </w:tc>
        <w:tc>
          <w:tcPr>
            <w:tcW w:w="0" w:type="auto"/>
            <w:vAlign w:val="bottom"/>
          </w:tcPr>
          <w:p w14:paraId="4AF65000" w14:textId="3BA48CD2" w:rsidR="00702B0D" w:rsidRDefault="3ADA9D70" w:rsidP="00EB3A6E">
            <w:pPr>
              <w:jc w:val="center"/>
            </w:pPr>
            <w:r>
              <w:rPr>
                <w:noProof/>
              </w:rPr>
              <w:drawing>
                <wp:inline distT="0" distB="0" distL="0" distR="0" wp14:anchorId="3BAA5EE9" wp14:editId="5BB82894">
                  <wp:extent cx="1901825" cy="1268095"/>
                  <wp:effectExtent l="0" t="0" r="0" b="0"/>
                  <wp:docPr id="1834175409" name="Imagen 183417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4175409"/>
                          <pic:cNvPicPr/>
                        </pic:nvPicPr>
                        <pic:blipFill>
                          <a:blip r:embed="rId50">
                            <a:extLst>
                              <a:ext uri="{28A0092B-C50C-407E-A947-70E740481C1C}">
                                <a14:useLocalDpi xmlns:a14="http://schemas.microsoft.com/office/drawing/2010/main" val="0"/>
                              </a:ext>
                            </a:extLst>
                          </a:blip>
                          <a:stretch>
                            <a:fillRect/>
                          </a:stretch>
                        </pic:blipFill>
                        <pic:spPr>
                          <a:xfrm>
                            <a:off x="0" y="0"/>
                            <a:ext cx="1901825" cy="1268095"/>
                          </a:xfrm>
                          <a:prstGeom prst="rect">
                            <a:avLst/>
                          </a:prstGeom>
                        </pic:spPr>
                      </pic:pic>
                    </a:graphicData>
                  </a:graphic>
                </wp:inline>
              </w:drawing>
            </w:r>
          </w:p>
          <w:p w14:paraId="6667E4F7" w14:textId="36DF1C5F" w:rsidR="00702B0D" w:rsidRDefault="00702B0D" w:rsidP="00EB3A6E">
            <w:pPr>
              <w:pStyle w:val="Descripcin"/>
              <w:spacing w:after="0"/>
              <w:jc w:val="center"/>
              <w:rPr>
                <w:noProof/>
              </w:rPr>
            </w:pPr>
            <w:r w:rsidRPr="00D11395">
              <w:rPr>
                <w:b/>
                <w:bCs/>
              </w:rPr>
              <w:t xml:space="preserve">Figure </w:t>
            </w:r>
            <w:r>
              <w:rPr>
                <w:b/>
                <w:bCs/>
              </w:rPr>
              <w:fldChar w:fldCharType="begin"/>
            </w:r>
            <w:r>
              <w:rPr>
                <w:b/>
                <w:bCs/>
              </w:rPr>
              <w:instrText xml:space="preserve"> STYLEREF 2 \s </w:instrText>
            </w:r>
            <w:r>
              <w:rPr>
                <w:b/>
                <w:bCs/>
              </w:rPr>
              <w:fldChar w:fldCharType="separate"/>
            </w:r>
            <w:r w:rsidR="00626EB2">
              <w:rPr>
                <w:b/>
                <w:bCs/>
                <w:noProof/>
              </w:rPr>
              <w:t>4.7</w:t>
            </w:r>
            <w:r>
              <w:rPr>
                <w:b/>
                <w:bCs/>
              </w:rPr>
              <w:fldChar w:fldCharType="end"/>
            </w:r>
            <w:r>
              <w:rPr>
                <w:b/>
                <w:bCs/>
              </w:rPr>
              <w:t>.</w:t>
            </w:r>
            <w:r>
              <w:rPr>
                <w:b/>
                <w:bCs/>
              </w:rPr>
              <w:fldChar w:fldCharType="begin"/>
            </w:r>
            <w:r>
              <w:rPr>
                <w:b/>
                <w:bCs/>
              </w:rPr>
              <w:instrText xml:space="preserve"> SEQ Figure \* ARABIC \s 2 </w:instrText>
            </w:r>
            <w:r>
              <w:rPr>
                <w:b/>
                <w:bCs/>
              </w:rPr>
              <w:fldChar w:fldCharType="separate"/>
            </w:r>
            <w:r w:rsidR="00626EB2">
              <w:rPr>
                <w:b/>
                <w:bCs/>
                <w:noProof/>
              </w:rPr>
              <w:t>4</w:t>
            </w:r>
            <w:r>
              <w:rPr>
                <w:b/>
                <w:bCs/>
              </w:rPr>
              <w:fldChar w:fldCharType="end"/>
            </w:r>
            <w:r>
              <w:t>: Magnetometer</w:t>
            </w:r>
          </w:p>
        </w:tc>
      </w:tr>
    </w:tbl>
    <w:p w14:paraId="588AC1F0" w14:textId="77777777" w:rsidR="00702B0D" w:rsidRDefault="00702B0D" w:rsidP="00702B0D">
      <w:pPr>
        <w:rPr>
          <w:lang w:val="en-US"/>
        </w:rPr>
      </w:pPr>
    </w:p>
    <w:p w14:paraId="1232216D" w14:textId="4F67B4AA" w:rsidR="40FA89AB" w:rsidRDefault="72802ECC" w:rsidP="00860FDC">
      <w:pPr>
        <w:pStyle w:val="Ttulo4"/>
        <w:rPr>
          <w:lang w:val="en-US"/>
        </w:rPr>
      </w:pPr>
      <w:r w:rsidRPr="49329351">
        <w:rPr>
          <w:lang w:val="en-US"/>
        </w:rPr>
        <w:lastRenderedPageBreak/>
        <w:t>Control System</w:t>
      </w:r>
    </w:p>
    <w:p w14:paraId="1B3FDFFE" w14:textId="77777777" w:rsidR="00860FDC" w:rsidRPr="00860FDC" w:rsidRDefault="00860FDC" w:rsidP="00860FDC">
      <w:pPr>
        <w:rPr>
          <w:lang w:val="en-US"/>
        </w:rPr>
      </w:pPr>
    </w:p>
    <w:p w14:paraId="1A7CC3E0" w14:textId="5BCF639B" w:rsidR="17C9EC75" w:rsidRDefault="17C9EC75" w:rsidP="00C6195A">
      <w:pPr>
        <w:pStyle w:val="Ttulo5"/>
      </w:pPr>
      <w:r w:rsidRPr="007025D1">
        <w:t>CubeWheel Medium</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57" w:type="dxa"/>
        </w:tblCellMar>
        <w:tblLook w:val="04A0" w:firstRow="1" w:lastRow="0" w:firstColumn="1" w:lastColumn="0" w:noHBand="0" w:noVBand="1"/>
      </w:tblPr>
      <w:tblGrid>
        <w:gridCol w:w="6250"/>
        <w:gridCol w:w="2297"/>
      </w:tblGrid>
      <w:tr w:rsidR="00702B0D" w14:paraId="7FB60AA7" w14:textId="77777777" w:rsidTr="00EB3A6E">
        <w:trPr>
          <w:jc w:val="center"/>
        </w:trPr>
        <w:tc>
          <w:tcPr>
            <w:tcW w:w="0" w:type="auto"/>
            <w:vAlign w:val="bottom"/>
          </w:tcPr>
          <w:tbl>
            <w:tblPr>
              <w:tblStyle w:val="Tablaconcuadrcula"/>
              <w:tblW w:w="0" w:type="auto"/>
              <w:tblLook w:val="04A0" w:firstRow="1" w:lastRow="0" w:firstColumn="1" w:lastColumn="0" w:noHBand="0" w:noVBand="1"/>
            </w:tblPr>
            <w:tblGrid>
              <w:gridCol w:w="3304"/>
              <w:gridCol w:w="2720"/>
            </w:tblGrid>
            <w:tr w:rsidR="00702B0D" w:rsidRPr="00841BFF" w14:paraId="17F3263C" w14:textId="77777777" w:rsidTr="00EB3A6E">
              <w:tc>
                <w:tcPr>
                  <w:tcW w:w="0" w:type="auto"/>
                  <w:shd w:val="clear" w:color="auto" w:fill="D9E2F3" w:themeFill="accent1" w:themeFillTint="33"/>
                </w:tcPr>
                <w:p w14:paraId="5FA2285D" w14:textId="63EBAB58" w:rsidR="00702B0D" w:rsidRDefault="00702B0D" w:rsidP="00702B0D">
                  <w:pPr>
                    <w:rPr>
                      <w:rFonts w:ascii="Calibri" w:eastAsia="Calibri" w:hAnsi="Calibri" w:cs="Calibri"/>
                      <w:lang w:val="en-GB"/>
                    </w:rPr>
                  </w:pPr>
                  <w:r w:rsidRPr="49329351">
                    <w:rPr>
                      <w:rFonts w:ascii="Calibri" w:eastAsia="Calibri" w:hAnsi="Calibri" w:cs="Calibri"/>
                      <w:lang w:val="en-GB"/>
                    </w:rPr>
                    <w:t>Max torque</w:t>
                  </w:r>
                </w:p>
              </w:tc>
              <w:tc>
                <w:tcPr>
                  <w:tcW w:w="0" w:type="auto"/>
                </w:tcPr>
                <w:p w14:paraId="6AF36EEB" w14:textId="5C91E192" w:rsidR="00702B0D" w:rsidRPr="00841BFF" w:rsidRDefault="00702B0D" w:rsidP="00702B0D">
                  <w:pPr>
                    <w:rPr>
                      <w:lang w:val="en-US"/>
                    </w:rPr>
                  </w:pPr>
                  <w:r w:rsidRPr="33AA302C">
                    <w:rPr>
                      <w:rFonts w:ascii="Calibri" w:eastAsia="Calibri" w:hAnsi="Calibri" w:cs="Calibri"/>
                      <w:lang w:val="en-GB"/>
                    </w:rPr>
                    <w:t>2.3 mNm</w:t>
                  </w:r>
                </w:p>
              </w:tc>
            </w:tr>
            <w:tr w:rsidR="00702B0D" w:rsidRPr="00841BFF" w14:paraId="68C0AD7D" w14:textId="77777777" w:rsidTr="00EB3A6E">
              <w:tc>
                <w:tcPr>
                  <w:tcW w:w="0" w:type="auto"/>
                  <w:shd w:val="clear" w:color="auto" w:fill="D9E2F3" w:themeFill="accent1" w:themeFillTint="33"/>
                </w:tcPr>
                <w:p w14:paraId="660E7ED2" w14:textId="5F763FC1" w:rsidR="00702B0D" w:rsidRDefault="00702B0D" w:rsidP="00702B0D">
                  <w:pPr>
                    <w:rPr>
                      <w:rFonts w:ascii="Calibri" w:eastAsia="Calibri" w:hAnsi="Calibri" w:cs="Calibri"/>
                      <w:lang w:val="en-GB"/>
                    </w:rPr>
                  </w:pPr>
                  <w:r w:rsidRPr="49329351">
                    <w:rPr>
                      <w:rFonts w:ascii="Calibri" w:eastAsia="Calibri" w:hAnsi="Calibri" w:cs="Calibri"/>
                      <w:lang w:val="en-GB"/>
                    </w:rPr>
                    <w:t>Momentum storage (@6000 RPM)</w:t>
                  </w:r>
                </w:p>
              </w:tc>
              <w:tc>
                <w:tcPr>
                  <w:tcW w:w="0" w:type="auto"/>
                </w:tcPr>
                <w:p w14:paraId="552432E0" w14:textId="6EA8A24B" w:rsidR="00702B0D" w:rsidRPr="00841BFF" w:rsidRDefault="00702B0D" w:rsidP="00702B0D">
                  <w:pPr>
                    <w:rPr>
                      <w:lang w:val="en-US"/>
                    </w:rPr>
                  </w:pPr>
                  <w:r w:rsidRPr="00702B0D">
                    <w:rPr>
                      <w:rFonts w:ascii="Calibri" w:eastAsia="Calibri" w:hAnsi="Calibri" w:cs="Calibri"/>
                      <w:lang w:val="en-US"/>
                    </w:rPr>
                    <w:t>30.0 mNms</w:t>
                  </w:r>
                </w:p>
              </w:tc>
            </w:tr>
            <w:tr w:rsidR="00702B0D" w:rsidRPr="00841BFF" w14:paraId="136D9F60" w14:textId="77777777" w:rsidTr="00EB3A6E">
              <w:tc>
                <w:tcPr>
                  <w:tcW w:w="0" w:type="auto"/>
                  <w:shd w:val="clear" w:color="auto" w:fill="D9E2F3" w:themeFill="accent1" w:themeFillTint="33"/>
                </w:tcPr>
                <w:p w14:paraId="42CC86C0" w14:textId="481E9503" w:rsidR="00702B0D" w:rsidRDefault="00702B0D" w:rsidP="00702B0D">
                  <w:pPr>
                    <w:rPr>
                      <w:rFonts w:ascii="Calibri" w:eastAsia="Calibri" w:hAnsi="Calibri" w:cs="Calibri"/>
                      <w:lang w:val="en-GB"/>
                    </w:rPr>
                  </w:pPr>
                  <w:r w:rsidRPr="49329351">
                    <w:rPr>
                      <w:rFonts w:ascii="Calibri" w:eastAsia="Calibri" w:hAnsi="Calibri" w:cs="Calibri"/>
                      <w:lang w:val="en-GB"/>
                    </w:rPr>
                    <w:t xml:space="preserve">Dimensions </w:t>
                  </w:r>
                </w:p>
              </w:tc>
              <w:tc>
                <w:tcPr>
                  <w:tcW w:w="0" w:type="auto"/>
                </w:tcPr>
                <w:p w14:paraId="3B5A54A2" w14:textId="48062CFC" w:rsidR="00702B0D" w:rsidRPr="00841BFF" w:rsidRDefault="00702B0D" w:rsidP="00702B0D">
                  <w:pPr>
                    <w:rPr>
                      <w:lang w:val="en-US"/>
                    </w:rPr>
                  </w:pPr>
                  <w:r w:rsidRPr="00702B0D">
                    <w:rPr>
                      <w:rFonts w:ascii="Calibri" w:eastAsia="Calibri" w:hAnsi="Calibri" w:cs="Calibri"/>
                      <w:lang w:val="en-US"/>
                    </w:rPr>
                    <w:t>57 x 57 x 31.5 mm</w:t>
                  </w:r>
                </w:p>
              </w:tc>
            </w:tr>
            <w:tr w:rsidR="00702B0D" w:rsidRPr="00841BFF" w14:paraId="7FB47CCF" w14:textId="77777777" w:rsidTr="00EB3A6E">
              <w:tc>
                <w:tcPr>
                  <w:tcW w:w="0" w:type="auto"/>
                  <w:shd w:val="clear" w:color="auto" w:fill="D9E2F3" w:themeFill="accent1" w:themeFillTint="33"/>
                </w:tcPr>
                <w:p w14:paraId="6F87D527" w14:textId="70660E05" w:rsidR="00702B0D" w:rsidRDefault="00702B0D" w:rsidP="00702B0D">
                  <w:pPr>
                    <w:rPr>
                      <w:rFonts w:ascii="Calibri" w:eastAsia="Calibri" w:hAnsi="Calibri" w:cs="Calibri"/>
                      <w:lang w:val="en-GB"/>
                    </w:rPr>
                  </w:pPr>
                  <w:r w:rsidRPr="49329351">
                    <w:rPr>
                      <w:rFonts w:ascii="Calibri" w:eastAsia="Calibri" w:hAnsi="Calibri" w:cs="Calibri"/>
                      <w:lang w:val="en-GB"/>
                    </w:rPr>
                    <w:t>Mass</w:t>
                  </w:r>
                </w:p>
              </w:tc>
              <w:tc>
                <w:tcPr>
                  <w:tcW w:w="0" w:type="auto"/>
                </w:tcPr>
                <w:p w14:paraId="49092A9C" w14:textId="0325F99A" w:rsidR="00702B0D" w:rsidRPr="00841BFF" w:rsidRDefault="00702B0D" w:rsidP="00702B0D">
                  <w:pPr>
                    <w:rPr>
                      <w:lang w:val="en-US"/>
                    </w:rPr>
                  </w:pPr>
                  <w:r w:rsidRPr="00702B0D">
                    <w:rPr>
                      <w:rFonts w:ascii="Calibri" w:eastAsia="Calibri" w:hAnsi="Calibri" w:cs="Calibri"/>
                      <w:lang w:val="en-US"/>
                    </w:rPr>
                    <w:t>200 g</w:t>
                  </w:r>
                </w:p>
              </w:tc>
            </w:tr>
            <w:tr w:rsidR="00702B0D" w:rsidRPr="006664A2" w14:paraId="272A02B7" w14:textId="77777777" w:rsidTr="00EB3A6E">
              <w:tc>
                <w:tcPr>
                  <w:tcW w:w="0" w:type="auto"/>
                  <w:shd w:val="clear" w:color="auto" w:fill="D9E2F3" w:themeFill="accent1" w:themeFillTint="33"/>
                </w:tcPr>
                <w:p w14:paraId="4A24FEBE" w14:textId="0D2105DF" w:rsidR="00702B0D" w:rsidRDefault="00702B0D" w:rsidP="00702B0D">
                  <w:pPr>
                    <w:rPr>
                      <w:rFonts w:ascii="Calibri" w:eastAsia="Calibri" w:hAnsi="Calibri" w:cs="Calibri"/>
                      <w:lang w:val="en-GB"/>
                    </w:rPr>
                  </w:pPr>
                  <w:r w:rsidRPr="49329351">
                    <w:rPr>
                      <w:rFonts w:ascii="Calibri" w:eastAsia="Calibri" w:hAnsi="Calibri" w:cs="Calibri"/>
                      <w:lang w:val="en-GB"/>
                    </w:rPr>
                    <w:t>Power</w:t>
                  </w:r>
                </w:p>
              </w:tc>
              <w:tc>
                <w:tcPr>
                  <w:tcW w:w="0" w:type="auto"/>
                </w:tcPr>
                <w:p w14:paraId="084DAE72" w14:textId="3FC9CADF" w:rsidR="00702B0D" w:rsidRPr="001A3A2A" w:rsidRDefault="00702B0D" w:rsidP="00702B0D">
                  <w:pPr>
                    <w:rPr>
                      <w:lang w:val="en-US"/>
                    </w:rPr>
                  </w:pPr>
                  <w:r w:rsidRPr="33AA302C">
                    <w:rPr>
                      <w:rFonts w:ascii="Calibri" w:eastAsia="Calibri" w:hAnsi="Calibri" w:cs="Calibri"/>
                      <w:lang w:val="en-GB"/>
                    </w:rPr>
                    <w:t>&lt;180 mW (@2000 RPM, 8V)</w:t>
                  </w:r>
                </w:p>
              </w:tc>
            </w:tr>
          </w:tbl>
          <w:p w14:paraId="11B6DBE8" w14:textId="1073920C" w:rsidR="00702B0D" w:rsidRDefault="00702B0D" w:rsidP="00EB3A6E">
            <w:pPr>
              <w:jc w:val="center"/>
            </w:pPr>
            <w:r w:rsidRPr="00702B0D">
              <w:rPr>
                <w:rFonts w:ascii="Cambria" w:eastAsia="Calibri" w:hAnsi="Cambria" w:cs="Arial"/>
                <w:b/>
                <w:i/>
                <w:color w:val="445369"/>
                <w:sz w:val="18"/>
                <w:szCs w:val="18"/>
                <w:lang w:val="en-US"/>
              </w:rPr>
              <w:t xml:space="preserve">Table </w:t>
            </w:r>
            <w:r w:rsidRPr="00702B0D">
              <w:rPr>
                <w:rFonts w:ascii="Cambria" w:eastAsia="Calibri" w:hAnsi="Cambria" w:cs="Arial"/>
                <w:b/>
                <w:i/>
                <w:color w:val="445369"/>
                <w:sz w:val="18"/>
                <w:szCs w:val="18"/>
                <w:lang w:val="en-US"/>
              </w:rPr>
              <w:fldChar w:fldCharType="begin"/>
            </w:r>
            <w:r w:rsidRPr="00702B0D">
              <w:rPr>
                <w:rFonts w:ascii="Cambria" w:eastAsia="Calibri" w:hAnsi="Cambria" w:cs="Arial"/>
                <w:b/>
                <w:i/>
                <w:color w:val="445369"/>
                <w:sz w:val="18"/>
                <w:szCs w:val="18"/>
                <w:lang w:val="en-US"/>
              </w:rPr>
              <w:instrText xml:space="preserve"> STYLEREF 2 \s </w:instrText>
            </w:r>
            <w:r w:rsidRPr="00702B0D">
              <w:rPr>
                <w:rFonts w:ascii="Cambria" w:eastAsia="Calibri" w:hAnsi="Cambria" w:cs="Arial"/>
                <w:b/>
                <w:i/>
                <w:color w:val="445369"/>
                <w:sz w:val="18"/>
                <w:szCs w:val="18"/>
                <w:lang w:val="en-US"/>
              </w:rPr>
              <w:fldChar w:fldCharType="separate"/>
            </w:r>
            <w:r w:rsidR="00626EB2">
              <w:rPr>
                <w:rFonts w:ascii="Cambria" w:eastAsia="Calibri" w:hAnsi="Cambria" w:cs="Arial"/>
                <w:b/>
                <w:i/>
                <w:noProof/>
                <w:color w:val="445369"/>
                <w:sz w:val="18"/>
                <w:szCs w:val="18"/>
                <w:lang w:val="en-US"/>
              </w:rPr>
              <w:t>4.7</w:t>
            </w:r>
            <w:r w:rsidRPr="00702B0D">
              <w:rPr>
                <w:rFonts w:ascii="Cambria" w:eastAsia="Calibri" w:hAnsi="Cambria" w:cs="Arial"/>
                <w:b/>
                <w:i/>
                <w:color w:val="445369"/>
                <w:sz w:val="18"/>
                <w:szCs w:val="18"/>
                <w:lang w:val="en-US"/>
              </w:rPr>
              <w:fldChar w:fldCharType="end"/>
            </w:r>
            <w:r w:rsidRPr="00702B0D">
              <w:rPr>
                <w:rFonts w:ascii="Cambria" w:eastAsia="Calibri" w:hAnsi="Cambria" w:cs="Arial"/>
                <w:b/>
                <w:i/>
                <w:color w:val="445369"/>
                <w:sz w:val="18"/>
                <w:szCs w:val="18"/>
                <w:lang w:val="en-US"/>
              </w:rPr>
              <w:t>.</w:t>
            </w:r>
            <w:r w:rsidRPr="00702B0D">
              <w:rPr>
                <w:rFonts w:ascii="Cambria" w:eastAsia="Calibri" w:hAnsi="Cambria" w:cs="Arial"/>
                <w:b/>
                <w:i/>
                <w:color w:val="445369"/>
                <w:sz w:val="18"/>
                <w:szCs w:val="18"/>
                <w:lang w:val="en-US"/>
              </w:rPr>
              <w:fldChar w:fldCharType="begin"/>
            </w:r>
            <w:r w:rsidRPr="00702B0D">
              <w:rPr>
                <w:rFonts w:ascii="Cambria" w:eastAsia="Calibri" w:hAnsi="Cambria" w:cs="Arial"/>
                <w:b/>
                <w:i/>
                <w:color w:val="445369"/>
                <w:sz w:val="18"/>
                <w:szCs w:val="18"/>
                <w:lang w:val="en-US"/>
              </w:rPr>
              <w:instrText xml:space="preserve"> SEQ Table \* ARABIC \s 2 </w:instrText>
            </w:r>
            <w:r w:rsidRPr="00702B0D">
              <w:rPr>
                <w:rFonts w:ascii="Cambria" w:eastAsia="Calibri" w:hAnsi="Cambria" w:cs="Arial"/>
                <w:b/>
                <w:i/>
                <w:color w:val="445369"/>
                <w:sz w:val="18"/>
                <w:szCs w:val="18"/>
                <w:lang w:val="en-US"/>
              </w:rPr>
              <w:fldChar w:fldCharType="separate"/>
            </w:r>
            <w:r w:rsidR="00626EB2">
              <w:rPr>
                <w:rFonts w:ascii="Cambria" w:eastAsia="Calibri" w:hAnsi="Cambria" w:cs="Arial"/>
                <w:b/>
                <w:i/>
                <w:noProof/>
                <w:color w:val="445369"/>
                <w:sz w:val="18"/>
                <w:szCs w:val="18"/>
                <w:lang w:val="en-US"/>
              </w:rPr>
              <w:t>7</w:t>
            </w:r>
            <w:r w:rsidRPr="00702B0D">
              <w:rPr>
                <w:rFonts w:ascii="Cambria" w:eastAsia="Calibri" w:hAnsi="Cambria" w:cs="Arial"/>
                <w:b/>
                <w:i/>
                <w:color w:val="445369"/>
                <w:sz w:val="18"/>
                <w:szCs w:val="18"/>
                <w:lang w:val="en-US"/>
              </w:rPr>
              <w:fldChar w:fldCharType="end"/>
            </w:r>
            <w:r>
              <w:t xml:space="preserve">: </w:t>
            </w:r>
            <w:r w:rsidRPr="00702B0D">
              <w:rPr>
                <w:rFonts w:ascii="Cambria" w:eastAsia="Calibri" w:hAnsi="Cambria" w:cs="Arial"/>
                <w:i/>
                <w:iCs/>
                <w:color w:val="445369"/>
                <w:sz w:val="18"/>
                <w:szCs w:val="18"/>
                <w:lang w:val="en-US"/>
              </w:rPr>
              <w:t>Reaction wheel properties</w:t>
            </w:r>
          </w:p>
        </w:tc>
        <w:tc>
          <w:tcPr>
            <w:tcW w:w="0" w:type="auto"/>
            <w:vAlign w:val="bottom"/>
          </w:tcPr>
          <w:p w14:paraId="2F1F1A51" w14:textId="7D1BF019" w:rsidR="00702B0D" w:rsidRDefault="3ADA9D70" w:rsidP="00EB3A6E">
            <w:pPr>
              <w:jc w:val="center"/>
            </w:pPr>
            <w:r>
              <w:rPr>
                <w:noProof/>
              </w:rPr>
              <w:drawing>
                <wp:inline distT="0" distB="0" distL="0" distR="0" wp14:anchorId="3FAA83E2" wp14:editId="75C03891">
                  <wp:extent cx="1188720" cy="1341120"/>
                  <wp:effectExtent l="0" t="0" r="0" b="0"/>
                  <wp:docPr id="1834175411" name="Imagen 183417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4175411"/>
                          <pic:cNvPicPr/>
                        </pic:nvPicPr>
                        <pic:blipFill>
                          <a:blip r:embed="rId51">
                            <a:extLst>
                              <a:ext uri="{28A0092B-C50C-407E-A947-70E740481C1C}">
                                <a14:useLocalDpi xmlns:a14="http://schemas.microsoft.com/office/drawing/2010/main" val="0"/>
                              </a:ext>
                            </a:extLst>
                          </a:blip>
                          <a:stretch>
                            <a:fillRect/>
                          </a:stretch>
                        </pic:blipFill>
                        <pic:spPr>
                          <a:xfrm>
                            <a:off x="0" y="0"/>
                            <a:ext cx="1188720" cy="1341120"/>
                          </a:xfrm>
                          <a:prstGeom prst="rect">
                            <a:avLst/>
                          </a:prstGeom>
                        </pic:spPr>
                      </pic:pic>
                    </a:graphicData>
                  </a:graphic>
                </wp:inline>
              </w:drawing>
            </w:r>
          </w:p>
          <w:p w14:paraId="57415065" w14:textId="510DDACC" w:rsidR="00702B0D" w:rsidRDefault="00702B0D" w:rsidP="00EB3A6E">
            <w:pPr>
              <w:pStyle w:val="Descripcin"/>
              <w:spacing w:after="0"/>
              <w:jc w:val="center"/>
              <w:rPr>
                <w:noProof/>
              </w:rPr>
            </w:pPr>
            <w:r w:rsidRPr="00D11395">
              <w:rPr>
                <w:b/>
                <w:bCs/>
              </w:rPr>
              <w:t xml:space="preserve">Figure </w:t>
            </w:r>
            <w:r>
              <w:rPr>
                <w:b/>
                <w:bCs/>
              </w:rPr>
              <w:fldChar w:fldCharType="begin"/>
            </w:r>
            <w:r>
              <w:rPr>
                <w:b/>
                <w:bCs/>
              </w:rPr>
              <w:instrText xml:space="preserve"> STYLEREF 2 \s </w:instrText>
            </w:r>
            <w:r>
              <w:rPr>
                <w:b/>
                <w:bCs/>
              </w:rPr>
              <w:fldChar w:fldCharType="separate"/>
            </w:r>
            <w:r w:rsidR="00626EB2">
              <w:rPr>
                <w:b/>
                <w:bCs/>
                <w:noProof/>
              </w:rPr>
              <w:t>4.7</w:t>
            </w:r>
            <w:r>
              <w:rPr>
                <w:b/>
                <w:bCs/>
              </w:rPr>
              <w:fldChar w:fldCharType="end"/>
            </w:r>
            <w:r>
              <w:rPr>
                <w:b/>
                <w:bCs/>
              </w:rPr>
              <w:t>.</w:t>
            </w:r>
            <w:r>
              <w:rPr>
                <w:b/>
                <w:bCs/>
              </w:rPr>
              <w:fldChar w:fldCharType="begin"/>
            </w:r>
            <w:r>
              <w:rPr>
                <w:b/>
                <w:bCs/>
              </w:rPr>
              <w:instrText xml:space="preserve"> SEQ Figure \* ARABIC \s 2 </w:instrText>
            </w:r>
            <w:r>
              <w:rPr>
                <w:b/>
                <w:bCs/>
              </w:rPr>
              <w:fldChar w:fldCharType="separate"/>
            </w:r>
            <w:r w:rsidR="00626EB2">
              <w:rPr>
                <w:b/>
                <w:bCs/>
                <w:noProof/>
              </w:rPr>
              <w:t>5</w:t>
            </w:r>
            <w:r>
              <w:rPr>
                <w:b/>
                <w:bCs/>
              </w:rPr>
              <w:fldChar w:fldCharType="end"/>
            </w:r>
            <w:r>
              <w:t>: Reaction wheel</w:t>
            </w:r>
          </w:p>
        </w:tc>
      </w:tr>
    </w:tbl>
    <w:p w14:paraId="728D5850" w14:textId="7A88AB99" w:rsidR="00A244E0" w:rsidRPr="0068616A" w:rsidRDefault="00A244E0" w:rsidP="00702B0D"/>
    <w:p w14:paraId="496E58ED" w14:textId="2E548285" w:rsidR="25350C58" w:rsidRPr="007025D1" w:rsidRDefault="25350C58" w:rsidP="00C6195A">
      <w:pPr>
        <w:pStyle w:val="Ttulo5"/>
      </w:pPr>
      <w:r w:rsidRPr="007025D1">
        <w:t>NCTR-M002 Magnetorquer Rod</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57" w:type="dxa"/>
        </w:tblCellMar>
        <w:tblLook w:val="04A0" w:firstRow="1" w:lastRow="0" w:firstColumn="1" w:lastColumn="0" w:noHBand="0" w:noVBand="1"/>
      </w:tblPr>
      <w:tblGrid>
        <w:gridCol w:w="5248"/>
        <w:gridCol w:w="3778"/>
      </w:tblGrid>
      <w:tr w:rsidR="00702B0D" w14:paraId="6A0032E3" w14:textId="77777777" w:rsidTr="00EB3A6E">
        <w:trPr>
          <w:jc w:val="center"/>
        </w:trPr>
        <w:tc>
          <w:tcPr>
            <w:tcW w:w="0" w:type="auto"/>
            <w:vAlign w:val="bottom"/>
          </w:tcPr>
          <w:tbl>
            <w:tblPr>
              <w:tblStyle w:val="Tablaconcuadrcula"/>
              <w:tblW w:w="0" w:type="auto"/>
              <w:tblLook w:val="04A0" w:firstRow="1" w:lastRow="0" w:firstColumn="1" w:lastColumn="0" w:noHBand="0" w:noVBand="1"/>
            </w:tblPr>
            <w:tblGrid>
              <w:gridCol w:w="1849"/>
              <w:gridCol w:w="3173"/>
            </w:tblGrid>
            <w:tr w:rsidR="00702B0D" w:rsidRPr="00841BFF" w14:paraId="26543083" w14:textId="77777777" w:rsidTr="00EB3A6E">
              <w:tc>
                <w:tcPr>
                  <w:tcW w:w="0" w:type="auto"/>
                  <w:shd w:val="clear" w:color="auto" w:fill="D9E2F3" w:themeFill="accent1" w:themeFillTint="33"/>
                </w:tcPr>
                <w:p w14:paraId="04AE5F5B" w14:textId="502C93BF" w:rsidR="00702B0D" w:rsidRDefault="00702B0D" w:rsidP="00702B0D">
                  <w:pPr>
                    <w:rPr>
                      <w:rFonts w:ascii="Calibri" w:eastAsia="Calibri" w:hAnsi="Calibri" w:cs="Calibri"/>
                      <w:lang w:val="en-GB"/>
                    </w:rPr>
                  </w:pPr>
                  <w:r w:rsidRPr="49329351">
                    <w:rPr>
                      <w:rFonts w:ascii="Calibri" w:eastAsia="Calibri" w:hAnsi="Calibri" w:cs="Calibri"/>
                      <w:lang w:val="en-GB"/>
                    </w:rPr>
                    <w:t>Magnetic</w:t>
                  </w:r>
                  <w:r w:rsidR="00042715">
                    <w:rPr>
                      <w:rFonts w:ascii="Calibri" w:eastAsia="Calibri" w:hAnsi="Calibri" w:cs="Calibri"/>
                      <w:lang w:val="en-GB"/>
                    </w:rPr>
                    <w:t xml:space="preserve"> </w:t>
                  </w:r>
                  <w:r w:rsidRPr="49329351">
                    <w:rPr>
                      <w:rFonts w:ascii="Calibri" w:eastAsia="Calibri" w:hAnsi="Calibri" w:cs="Calibri"/>
                      <w:lang w:val="en-GB"/>
                    </w:rPr>
                    <w:t>moment</w:t>
                  </w:r>
                </w:p>
              </w:tc>
              <w:tc>
                <w:tcPr>
                  <w:tcW w:w="0" w:type="auto"/>
                </w:tcPr>
                <w:p w14:paraId="308CD856" w14:textId="2EA0AD0F" w:rsidR="00702B0D" w:rsidRPr="00841BFF" w:rsidRDefault="00702B0D" w:rsidP="00702B0D">
                  <w:pPr>
                    <w:rPr>
                      <w:lang w:val="en-US"/>
                    </w:rPr>
                  </w:pPr>
                  <w:r w:rsidRPr="33AA302C">
                    <w:rPr>
                      <w:rFonts w:ascii="Calibri" w:eastAsia="Calibri" w:hAnsi="Calibri" w:cs="Calibri"/>
                      <w:lang w:val="en-GB"/>
                    </w:rPr>
                    <w:t>&gt; 0.2 Am</w:t>
                  </w:r>
                  <w:r w:rsidRPr="33AA302C">
                    <w:rPr>
                      <w:rFonts w:ascii="Calibri" w:eastAsia="Calibri" w:hAnsi="Calibri" w:cs="Calibri"/>
                      <w:vertAlign w:val="superscript"/>
                      <w:lang w:val="en-GB"/>
                    </w:rPr>
                    <w:t>2</w:t>
                  </w:r>
                </w:p>
              </w:tc>
            </w:tr>
            <w:tr w:rsidR="00702B0D" w:rsidRPr="00841BFF" w14:paraId="526A90A4" w14:textId="77777777" w:rsidTr="00EB3A6E">
              <w:tc>
                <w:tcPr>
                  <w:tcW w:w="0" w:type="auto"/>
                  <w:shd w:val="clear" w:color="auto" w:fill="D9E2F3" w:themeFill="accent1" w:themeFillTint="33"/>
                </w:tcPr>
                <w:p w14:paraId="06D5E032" w14:textId="78090225" w:rsidR="00702B0D" w:rsidRDefault="00702B0D" w:rsidP="00702B0D">
                  <w:pPr>
                    <w:rPr>
                      <w:rFonts w:ascii="Calibri" w:eastAsia="Calibri" w:hAnsi="Calibri" w:cs="Calibri"/>
                      <w:lang w:val="en-GB"/>
                    </w:rPr>
                  </w:pPr>
                  <w:r w:rsidRPr="49329351">
                    <w:rPr>
                      <w:rFonts w:ascii="Calibri" w:eastAsia="Calibri" w:hAnsi="Calibri" w:cs="Calibri"/>
                      <w:lang w:val="en-GB"/>
                    </w:rPr>
                    <w:t>Residual moment</w:t>
                  </w:r>
                </w:p>
              </w:tc>
              <w:tc>
                <w:tcPr>
                  <w:tcW w:w="0" w:type="auto"/>
                </w:tcPr>
                <w:p w14:paraId="56068008" w14:textId="124D7C81" w:rsidR="00702B0D" w:rsidRPr="00841BFF" w:rsidRDefault="00702B0D" w:rsidP="00702B0D">
                  <w:pPr>
                    <w:rPr>
                      <w:lang w:val="en-US"/>
                    </w:rPr>
                  </w:pPr>
                  <w:r w:rsidRPr="33AA302C">
                    <w:rPr>
                      <w:rFonts w:ascii="Calibri" w:eastAsia="Calibri" w:hAnsi="Calibri" w:cs="Calibri"/>
                    </w:rPr>
                    <w:t>&lt;0.001 Am</w:t>
                  </w:r>
                  <w:r w:rsidRPr="33AA302C">
                    <w:rPr>
                      <w:rFonts w:ascii="Calibri" w:eastAsia="Calibri" w:hAnsi="Calibri" w:cs="Calibri"/>
                      <w:vertAlign w:val="superscript"/>
                    </w:rPr>
                    <w:t>2</w:t>
                  </w:r>
                </w:p>
              </w:tc>
            </w:tr>
            <w:tr w:rsidR="00702B0D" w:rsidRPr="000E2E46" w14:paraId="51247DE0" w14:textId="77777777" w:rsidTr="00EB3A6E">
              <w:tc>
                <w:tcPr>
                  <w:tcW w:w="0" w:type="auto"/>
                  <w:shd w:val="clear" w:color="auto" w:fill="D9E2F3" w:themeFill="accent1" w:themeFillTint="33"/>
                </w:tcPr>
                <w:p w14:paraId="5D3BC655" w14:textId="51BBD7D5" w:rsidR="00702B0D" w:rsidRDefault="00702B0D" w:rsidP="00702B0D">
                  <w:pPr>
                    <w:rPr>
                      <w:rFonts w:ascii="Calibri" w:eastAsia="Calibri" w:hAnsi="Calibri" w:cs="Calibri"/>
                      <w:lang w:val="en-GB"/>
                    </w:rPr>
                  </w:pPr>
                  <w:r w:rsidRPr="49329351">
                    <w:rPr>
                      <w:rFonts w:ascii="Calibri" w:eastAsia="Calibri" w:hAnsi="Calibri" w:cs="Calibri"/>
                      <w:lang w:val="en-GB"/>
                    </w:rPr>
                    <w:t xml:space="preserve">Dimensions </w:t>
                  </w:r>
                </w:p>
              </w:tc>
              <w:tc>
                <w:tcPr>
                  <w:tcW w:w="0" w:type="auto"/>
                </w:tcPr>
                <w:p w14:paraId="59349427" w14:textId="64182724" w:rsidR="00702B0D" w:rsidRPr="00841BFF" w:rsidRDefault="00702B0D" w:rsidP="00042715">
                  <w:pPr>
                    <w:jc w:val="left"/>
                    <w:rPr>
                      <w:lang w:val="en-US"/>
                    </w:rPr>
                  </w:pPr>
                  <w:r w:rsidRPr="33AA302C">
                    <w:rPr>
                      <w:rFonts w:ascii="Calibri" w:eastAsia="Calibri" w:hAnsi="Calibri" w:cs="Calibri"/>
                      <w:lang w:val="en-GB"/>
                    </w:rPr>
                    <w:t>70mm (length) x 9 mm (diameter)</w:t>
                  </w:r>
                </w:p>
              </w:tc>
            </w:tr>
            <w:tr w:rsidR="00702B0D" w:rsidRPr="000E2E46" w14:paraId="1E07FF15" w14:textId="77777777" w:rsidTr="00EB3A6E">
              <w:tc>
                <w:tcPr>
                  <w:tcW w:w="0" w:type="auto"/>
                  <w:shd w:val="clear" w:color="auto" w:fill="D9E2F3" w:themeFill="accent1" w:themeFillTint="33"/>
                </w:tcPr>
                <w:p w14:paraId="7FFDCED1" w14:textId="2E6C6403" w:rsidR="00702B0D" w:rsidRDefault="00702B0D" w:rsidP="00702B0D">
                  <w:pPr>
                    <w:rPr>
                      <w:rFonts w:ascii="Calibri" w:eastAsia="Calibri" w:hAnsi="Calibri" w:cs="Calibri"/>
                      <w:lang w:val="en-GB"/>
                    </w:rPr>
                  </w:pPr>
                  <w:r w:rsidRPr="49329351">
                    <w:rPr>
                      <w:rFonts w:ascii="Calibri" w:eastAsia="Calibri" w:hAnsi="Calibri" w:cs="Calibri"/>
                      <w:lang w:val="en-GB"/>
                    </w:rPr>
                    <w:t>Mass</w:t>
                  </w:r>
                </w:p>
              </w:tc>
              <w:tc>
                <w:tcPr>
                  <w:tcW w:w="0" w:type="auto"/>
                </w:tcPr>
                <w:p w14:paraId="46F41CF7" w14:textId="7DABB716" w:rsidR="00702B0D" w:rsidRPr="00841BFF" w:rsidRDefault="00702B0D" w:rsidP="00702B0D">
                  <w:pPr>
                    <w:rPr>
                      <w:lang w:val="en-US"/>
                    </w:rPr>
                  </w:pPr>
                  <w:r w:rsidRPr="00702B0D">
                    <w:rPr>
                      <w:rFonts w:ascii="Calibri" w:eastAsia="Calibri" w:hAnsi="Calibri" w:cs="Calibri"/>
                      <w:lang w:val="en-US"/>
                    </w:rPr>
                    <w:t>&lt; 30 g</w:t>
                  </w:r>
                </w:p>
              </w:tc>
            </w:tr>
            <w:tr w:rsidR="00702B0D" w:rsidRPr="000E2E46" w14:paraId="21699F11" w14:textId="77777777" w:rsidTr="00EB3A6E">
              <w:tc>
                <w:tcPr>
                  <w:tcW w:w="0" w:type="auto"/>
                  <w:shd w:val="clear" w:color="auto" w:fill="D9E2F3" w:themeFill="accent1" w:themeFillTint="33"/>
                </w:tcPr>
                <w:p w14:paraId="33D189D1" w14:textId="550D8828" w:rsidR="00702B0D" w:rsidRDefault="00702B0D" w:rsidP="00702B0D">
                  <w:pPr>
                    <w:rPr>
                      <w:rFonts w:ascii="Calibri" w:eastAsia="Calibri" w:hAnsi="Calibri" w:cs="Calibri"/>
                      <w:lang w:val="en-GB"/>
                    </w:rPr>
                  </w:pPr>
                  <w:r w:rsidRPr="49329351">
                    <w:rPr>
                      <w:rFonts w:ascii="Calibri" w:eastAsia="Calibri" w:hAnsi="Calibri" w:cs="Calibri"/>
                      <w:lang w:val="en-GB"/>
                    </w:rPr>
                    <w:t>Power</w:t>
                  </w:r>
                </w:p>
              </w:tc>
              <w:tc>
                <w:tcPr>
                  <w:tcW w:w="0" w:type="auto"/>
                </w:tcPr>
                <w:p w14:paraId="08A0F1D1" w14:textId="7A58EAB0" w:rsidR="00702B0D" w:rsidRPr="001A3A2A" w:rsidRDefault="00702B0D" w:rsidP="00702B0D">
                  <w:pPr>
                    <w:rPr>
                      <w:lang w:val="en-US"/>
                    </w:rPr>
                  </w:pPr>
                  <w:r w:rsidRPr="33AA302C">
                    <w:rPr>
                      <w:rFonts w:ascii="Calibri" w:eastAsia="Calibri" w:hAnsi="Calibri" w:cs="Calibri"/>
                      <w:lang w:val="en-GB"/>
                    </w:rPr>
                    <w:t>200mW from 5V supply</w:t>
                  </w:r>
                </w:p>
              </w:tc>
            </w:tr>
          </w:tbl>
          <w:p w14:paraId="6C08153B" w14:textId="680457D8" w:rsidR="00702B0D" w:rsidRDefault="00702B0D" w:rsidP="00EB3A6E">
            <w:pPr>
              <w:jc w:val="center"/>
            </w:pPr>
            <w:r w:rsidRPr="00DB5EEC">
              <w:rPr>
                <w:rFonts w:ascii="Cambria" w:eastAsia="Calibri" w:hAnsi="Cambria" w:cs="Arial"/>
                <w:b/>
                <w:i/>
                <w:color w:val="445369"/>
                <w:sz w:val="18"/>
                <w:szCs w:val="18"/>
                <w:lang w:val="en-US"/>
              </w:rPr>
              <w:t xml:space="preserve">Table </w:t>
            </w:r>
            <w:r>
              <w:rPr>
                <w:rFonts w:ascii="Cambria" w:eastAsia="Calibri" w:hAnsi="Cambria" w:cs="Arial"/>
                <w:b/>
                <w:bCs/>
                <w:i/>
                <w:iCs/>
                <w:color w:val="445369"/>
                <w:sz w:val="18"/>
                <w:szCs w:val="18"/>
                <w:lang w:val="en-US"/>
              </w:rPr>
              <w:fldChar w:fldCharType="begin"/>
            </w:r>
            <w:r>
              <w:rPr>
                <w:rFonts w:ascii="Cambria" w:eastAsia="Calibri" w:hAnsi="Cambria" w:cs="Arial"/>
                <w:b/>
                <w:bCs/>
                <w:i/>
                <w:iCs/>
                <w:color w:val="445369"/>
                <w:sz w:val="18"/>
                <w:szCs w:val="18"/>
                <w:lang w:val="en-US"/>
              </w:rPr>
              <w:instrText xml:space="preserve"> STYLEREF 2 \s </w:instrText>
            </w:r>
            <w:r>
              <w:rPr>
                <w:rFonts w:ascii="Cambria" w:eastAsia="Calibri" w:hAnsi="Cambria" w:cs="Arial"/>
                <w:b/>
                <w:bCs/>
                <w:i/>
                <w:iCs/>
                <w:color w:val="445369"/>
                <w:sz w:val="18"/>
                <w:szCs w:val="18"/>
                <w:lang w:val="en-US"/>
              </w:rPr>
              <w:fldChar w:fldCharType="separate"/>
            </w:r>
            <w:r w:rsidR="00626EB2">
              <w:rPr>
                <w:rFonts w:ascii="Cambria" w:eastAsia="Calibri" w:hAnsi="Cambria" w:cs="Arial"/>
                <w:b/>
                <w:bCs/>
                <w:i/>
                <w:iCs/>
                <w:noProof/>
                <w:color w:val="445369"/>
                <w:sz w:val="18"/>
                <w:szCs w:val="18"/>
                <w:lang w:val="en-US"/>
              </w:rPr>
              <w:t>4.7</w:t>
            </w:r>
            <w:r>
              <w:rPr>
                <w:rFonts w:ascii="Cambria" w:eastAsia="Calibri" w:hAnsi="Cambria" w:cs="Arial"/>
                <w:b/>
                <w:bCs/>
                <w:i/>
                <w:iCs/>
                <w:color w:val="445369"/>
                <w:sz w:val="18"/>
                <w:szCs w:val="18"/>
                <w:lang w:val="en-US"/>
              </w:rPr>
              <w:fldChar w:fldCharType="end"/>
            </w:r>
            <w:r>
              <w:rPr>
                <w:rFonts w:ascii="Cambria" w:eastAsia="Calibri" w:hAnsi="Cambria" w:cs="Arial"/>
                <w:b/>
                <w:bCs/>
                <w:i/>
                <w:iCs/>
                <w:color w:val="445369"/>
                <w:sz w:val="18"/>
                <w:szCs w:val="18"/>
                <w:lang w:val="en-US"/>
              </w:rPr>
              <w:t>.</w:t>
            </w:r>
            <w:r>
              <w:rPr>
                <w:rFonts w:ascii="Cambria" w:eastAsia="Calibri" w:hAnsi="Cambria" w:cs="Arial"/>
                <w:b/>
                <w:bCs/>
                <w:i/>
                <w:iCs/>
                <w:color w:val="445369"/>
                <w:sz w:val="18"/>
                <w:szCs w:val="18"/>
                <w:lang w:val="en-US"/>
              </w:rPr>
              <w:fldChar w:fldCharType="begin"/>
            </w:r>
            <w:r>
              <w:rPr>
                <w:rFonts w:ascii="Cambria" w:eastAsia="Calibri" w:hAnsi="Cambria" w:cs="Arial"/>
                <w:b/>
                <w:bCs/>
                <w:i/>
                <w:iCs/>
                <w:color w:val="445369"/>
                <w:sz w:val="18"/>
                <w:szCs w:val="18"/>
                <w:lang w:val="en-US"/>
              </w:rPr>
              <w:instrText xml:space="preserve"> SEQ Table \* ARABIC \s 2 </w:instrText>
            </w:r>
            <w:r>
              <w:rPr>
                <w:rFonts w:ascii="Cambria" w:eastAsia="Calibri" w:hAnsi="Cambria" w:cs="Arial"/>
                <w:b/>
                <w:bCs/>
                <w:i/>
                <w:iCs/>
                <w:color w:val="445369"/>
                <w:sz w:val="18"/>
                <w:szCs w:val="18"/>
                <w:lang w:val="en-US"/>
              </w:rPr>
              <w:fldChar w:fldCharType="separate"/>
            </w:r>
            <w:r w:rsidR="00626EB2">
              <w:rPr>
                <w:rFonts w:ascii="Cambria" w:eastAsia="Calibri" w:hAnsi="Cambria" w:cs="Arial"/>
                <w:b/>
                <w:bCs/>
                <w:i/>
                <w:iCs/>
                <w:noProof/>
                <w:color w:val="445369"/>
                <w:sz w:val="18"/>
                <w:szCs w:val="18"/>
                <w:lang w:val="en-US"/>
              </w:rPr>
              <w:t>8</w:t>
            </w:r>
            <w:r>
              <w:rPr>
                <w:rFonts w:ascii="Cambria" w:eastAsia="Calibri" w:hAnsi="Cambria" w:cs="Arial"/>
                <w:b/>
                <w:bCs/>
                <w:i/>
                <w:iCs/>
                <w:color w:val="445369"/>
                <w:sz w:val="18"/>
                <w:szCs w:val="18"/>
                <w:lang w:val="en-US"/>
              </w:rPr>
              <w:fldChar w:fldCharType="end"/>
            </w:r>
            <w:r>
              <w:rPr>
                <w:rFonts w:ascii="Cambria" w:eastAsia="Calibri" w:hAnsi="Cambria" w:cs="Arial"/>
                <w:i/>
                <w:iCs/>
                <w:color w:val="445369"/>
                <w:sz w:val="18"/>
                <w:szCs w:val="18"/>
                <w:lang w:val="en-US"/>
              </w:rPr>
              <w:t>:</w:t>
            </w:r>
            <w:r w:rsidRPr="4F027222">
              <w:rPr>
                <w:rFonts w:ascii="Cambria" w:eastAsia="Calibri" w:hAnsi="Cambria" w:cs="Arial"/>
                <w:i/>
                <w:iCs/>
                <w:color w:val="445369"/>
                <w:sz w:val="18"/>
                <w:szCs w:val="18"/>
                <w:lang w:val="en-US"/>
              </w:rPr>
              <w:t xml:space="preserve"> Magnetorquer properties.</w:t>
            </w:r>
          </w:p>
        </w:tc>
        <w:tc>
          <w:tcPr>
            <w:tcW w:w="0" w:type="auto"/>
            <w:vAlign w:val="bottom"/>
          </w:tcPr>
          <w:p w14:paraId="0D237245" w14:textId="3E025479" w:rsidR="00702B0D" w:rsidRDefault="3ADA9D70" w:rsidP="00EB3A6E">
            <w:pPr>
              <w:jc w:val="center"/>
            </w:pPr>
            <w:r>
              <w:rPr>
                <w:noProof/>
              </w:rPr>
              <w:drawing>
                <wp:inline distT="0" distB="0" distL="0" distR="0" wp14:anchorId="18365316" wp14:editId="0E407656">
                  <wp:extent cx="2261870" cy="682625"/>
                  <wp:effectExtent l="0" t="0" r="0" b="0"/>
                  <wp:docPr id="1834175413" name="Imagen 183417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4175413"/>
                          <pic:cNvPicPr/>
                        </pic:nvPicPr>
                        <pic:blipFill>
                          <a:blip r:embed="rId52">
                            <a:extLst>
                              <a:ext uri="{28A0092B-C50C-407E-A947-70E740481C1C}">
                                <a14:useLocalDpi xmlns:a14="http://schemas.microsoft.com/office/drawing/2010/main" val="0"/>
                              </a:ext>
                            </a:extLst>
                          </a:blip>
                          <a:stretch>
                            <a:fillRect/>
                          </a:stretch>
                        </pic:blipFill>
                        <pic:spPr>
                          <a:xfrm>
                            <a:off x="0" y="0"/>
                            <a:ext cx="2261870" cy="682625"/>
                          </a:xfrm>
                          <a:prstGeom prst="rect">
                            <a:avLst/>
                          </a:prstGeom>
                        </pic:spPr>
                      </pic:pic>
                    </a:graphicData>
                  </a:graphic>
                </wp:inline>
              </w:drawing>
            </w:r>
          </w:p>
          <w:p w14:paraId="23E38208" w14:textId="00E2BDF9" w:rsidR="00702B0D" w:rsidRDefault="00702B0D" w:rsidP="00EB3A6E">
            <w:pPr>
              <w:pStyle w:val="Descripcin"/>
              <w:spacing w:after="0"/>
              <w:jc w:val="center"/>
              <w:rPr>
                <w:noProof/>
              </w:rPr>
            </w:pPr>
            <w:r w:rsidRPr="00DB5EEC">
              <w:rPr>
                <w:b/>
                <w:bCs/>
              </w:rPr>
              <w:t xml:space="preserve">Figure </w:t>
            </w:r>
            <w:r>
              <w:rPr>
                <w:b/>
                <w:bCs/>
              </w:rPr>
              <w:fldChar w:fldCharType="begin"/>
            </w:r>
            <w:r>
              <w:rPr>
                <w:b/>
                <w:bCs/>
              </w:rPr>
              <w:instrText xml:space="preserve"> STYLEREF 2 \s </w:instrText>
            </w:r>
            <w:r>
              <w:rPr>
                <w:b/>
                <w:bCs/>
              </w:rPr>
              <w:fldChar w:fldCharType="separate"/>
            </w:r>
            <w:r w:rsidR="00626EB2">
              <w:rPr>
                <w:b/>
                <w:bCs/>
                <w:noProof/>
              </w:rPr>
              <w:t>4.7</w:t>
            </w:r>
            <w:r>
              <w:rPr>
                <w:b/>
                <w:bCs/>
              </w:rPr>
              <w:fldChar w:fldCharType="end"/>
            </w:r>
            <w:r>
              <w:rPr>
                <w:b/>
                <w:bCs/>
              </w:rPr>
              <w:t>.</w:t>
            </w:r>
            <w:r>
              <w:rPr>
                <w:b/>
                <w:bCs/>
              </w:rPr>
              <w:fldChar w:fldCharType="begin"/>
            </w:r>
            <w:r>
              <w:rPr>
                <w:b/>
                <w:bCs/>
              </w:rPr>
              <w:instrText xml:space="preserve"> SEQ Figure \* ARABIC \s 2 </w:instrText>
            </w:r>
            <w:r>
              <w:rPr>
                <w:b/>
                <w:bCs/>
              </w:rPr>
              <w:fldChar w:fldCharType="separate"/>
            </w:r>
            <w:r w:rsidR="00626EB2">
              <w:rPr>
                <w:b/>
                <w:bCs/>
                <w:noProof/>
              </w:rPr>
              <w:t>6</w:t>
            </w:r>
            <w:r>
              <w:rPr>
                <w:b/>
                <w:bCs/>
              </w:rPr>
              <w:fldChar w:fldCharType="end"/>
            </w:r>
            <w:r>
              <w:t>: Magnetorquer</w:t>
            </w:r>
          </w:p>
        </w:tc>
      </w:tr>
    </w:tbl>
    <w:p w14:paraId="0A5F2BC1" w14:textId="7943D949" w:rsidR="33AA302C" w:rsidRDefault="33AA302C" w:rsidP="4F027222">
      <w:pPr>
        <w:spacing w:line="257" w:lineRule="auto"/>
        <w:rPr>
          <w:rFonts w:ascii="Calibri" w:eastAsia="Calibri" w:hAnsi="Calibri" w:cs="Calibri"/>
          <w:lang w:val="en-US"/>
        </w:rPr>
      </w:pPr>
    </w:p>
    <w:p w14:paraId="124C1D80" w14:textId="4654FB63" w:rsidR="00F15B9C" w:rsidRPr="00A663B0" w:rsidRDefault="4F027222" w:rsidP="001C0B4B">
      <w:pPr>
        <w:pStyle w:val="Ttulo2"/>
      </w:pPr>
      <w:r>
        <w:br w:type="page"/>
      </w:r>
      <w:bookmarkStart w:id="77" w:name="_Toc61711465"/>
      <w:r w:rsidR="78164860" w:rsidRPr="00A663B0">
        <w:lastRenderedPageBreak/>
        <w:t>Electric power subsystem</w:t>
      </w:r>
      <w:bookmarkEnd w:id="77"/>
    </w:p>
    <w:p w14:paraId="7EC6E67A" w14:textId="77777777" w:rsidR="00B02D24" w:rsidRPr="00B02D24" w:rsidRDefault="00B02D24" w:rsidP="00B02D24">
      <w:pPr>
        <w:rPr>
          <w:lang w:val="en-GB"/>
        </w:rPr>
      </w:pPr>
    </w:p>
    <w:p w14:paraId="2553803C" w14:textId="2C92469B" w:rsidR="4F027222" w:rsidRPr="00B20118" w:rsidRDefault="66B6A656" w:rsidP="196494F9">
      <w:pPr>
        <w:spacing w:line="257" w:lineRule="auto"/>
        <w:rPr>
          <w:lang w:val="en-GB"/>
        </w:rPr>
      </w:pPr>
      <w:r w:rsidRPr="47971D6C">
        <w:rPr>
          <w:rFonts w:ascii="Calibri" w:eastAsia="Calibri" w:hAnsi="Calibri" w:cs="Calibri"/>
          <w:lang w:val="en-GB"/>
        </w:rPr>
        <w:t>This subsystem must provide the required power to the whole spacecraft. The total power required depends on the satellite’s equipment and it is necessary to analyse the power needs of each subsystem.</w:t>
      </w:r>
    </w:p>
    <w:tbl>
      <w:tblPr>
        <w:tblStyle w:val="Tablaconcuadrcula"/>
        <w:tblW w:w="0" w:type="auto"/>
        <w:jc w:val="center"/>
        <w:tblCellMar>
          <w:top w:w="28" w:type="dxa"/>
          <w:bottom w:w="28" w:type="dxa"/>
        </w:tblCellMar>
        <w:tblLook w:val="04A0" w:firstRow="1" w:lastRow="0" w:firstColumn="1" w:lastColumn="0" w:noHBand="0" w:noVBand="1"/>
      </w:tblPr>
      <w:tblGrid>
        <w:gridCol w:w="1179"/>
        <w:gridCol w:w="2961"/>
        <w:gridCol w:w="1338"/>
        <w:gridCol w:w="698"/>
        <w:gridCol w:w="1723"/>
        <w:gridCol w:w="1117"/>
      </w:tblGrid>
      <w:tr w:rsidR="196494F9" w14:paraId="1D1080D7" w14:textId="77777777" w:rsidTr="003C1859">
        <w:trPr>
          <w:trHeight w:val="20"/>
          <w:jc w:val="center"/>
        </w:trPr>
        <w:tc>
          <w:tcPr>
            <w:tcW w:w="0" w:type="auto"/>
            <w:shd w:val="clear" w:color="auto" w:fill="B4C6E7" w:themeFill="accent1" w:themeFillTint="66"/>
            <w:vAlign w:val="center"/>
          </w:tcPr>
          <w:p w14:paraId="0E4CBD19" w14:textId="66D419D7" w:rsidR="196494F9" w:rsidRDefault="6BD2CB8F" w:rsidP="003C1859">
            <w:pPr>
              <w:jc w:val="center"/>
            </w:pPr>
            <w:r w:rsidRPr="47971D6C">
              <w:rPr>
                <w:lang w:val="en-US"/>
              </w:rPr>
              <w:t>Subsystem</w:t>
            </w:r>
          </w:p>
        </w:tc>
        <w:tc>
          <w:tcPr>
            <w:tcW w:w="0" w:type="auto"/>
            <w:shd w:val="clear" w:color="auto" w:fill="D9E2F3" w:themeFill="accent1" w:themeFillTint="33"/>
            <w:vAlign w:val="center"/>
          </w:tcPr>
          <w:p w14:paraId="73ECBEA7" w14:textId="5B7FC255" w:rsidR="196494F9" w:rsidRPr="00B20118" w:rsidRDefault="6BD2CB8F" w:rsidP="003C1859">
            <w:pPr>
              <w:jc w:val="center"/>
              <w:rPr>
                <w:lang w:val="en-GB"/>
              </w:rPr>
            </w:pPr>
            <w:r w:rsidRPr="47971D6C">
              <w:rPr>
                <w:color w:val="000000" w:themeColor="text1"/>
                <w:lang w:val="en-US"/>
              </w:rPr>
              <w:t>Payload (Radiometers and micro-propulsion)</w:t>
            </w:r>
          </w:p>
        </w:tc>
        <w:tc>
          <w:tcPr>
            <w:tcW w:w="0" w:type="auto"/>
            <w:shd w:val="clear" w:color="auto" w:fill="D9E2F3" w:themeFill="accent1" w:themeFillTint="33"/>
            <w:vAlign w:val="center"/>
          </w:tcPr>
          <w:p w14:paraId="4D29A9D7" w14:textId="35A0892E" w:rsidR="196494F9" w:rsidRDefault="6BD2CB8F" w:rsidP="003C1859">
            <w:pPr>
              <w:jc w:val="center"/>
            </w:pPr>
            <w:r w:rsidRPr="47971D6C">
              <w:rPr>
                <w:color w:val="000000" w:themeColor="text1"/>
                <w:lang w:val="en-US"/>
              </w:rPr>
              <w:t>Thermal control</w:t>
            </w:r>
          </w:p>
        </w:tc>
        <w:tc>
          <w:tcPr>
            <w:tcW w:w="0" w:type="auto"/>
            <w:shd w:val="clear" w:color="auto" w:fill="D9E2F3" w:themeFill="accent1" w:themeFillTint="33"/>
            <w:vAlign w:val="center"/>
          </w:tcPr>
          <w:p w14:paraId="38E17629" w14:textId="78AEA3D7" w:rsidR="196494F9" w:rsidRDefault="6BD2CB8F" w:rsidP="003C1859">
            <w:pPr>
              <w:jc w:val="center"/>
            </w:pPr>
            <w:r w:rsidRPr="47971D6C">
              <w:rPr>
                <w:color w:val="000000" w:themeColor="text1"/>
                <w:lang w:val="en-US"/>
              </w:rPr>
              <w:t>ADCS</w:t>
            </w:r>
          </w:p>
        </w:tc>
        <w:tc>
          <w:tcPr>
            <w:tcW w:w="0" w:type="auto"/>
            <w:shd w:val="clear" w:color="auto" w:fill="D9E2F3" w:themeFill="accent1" w:themeFillTint="33"/>
            <w:vAlign w:val="center"/>
          </w:tcPr>
          <w:p w14:paraId="35FF97A3" w14:textId="1C33021F" w:rsidR="196494F9" w:rsidRDefault="6BD2CB8F" w:rsidP="003C1859">
            <w:pPr>
              <w:jc w:val="center"/>
            </w:pPr>
            <w:r w:rsidRPr="47971D6C">
              <w:rPr>
                <w:color w:val="000000" w:themeColor="text1"/>
                <w:lang w:val="en-US"/>
              </w:rPr>
              <w:t>Communications</w:t>
            </w:r>
          </w:p>
        </w:tc>
        <w:tc>
          <w:tcPr>
            <w:tcW w:w="0" w:type="auto"/>
            <w:shd w:val="clear" w:color="auto" w:fill="D9E2F3" w:themeFill="accent1" w:themeFillTint="33"/>
            <w:vAlign w:val="center"/>
          </w:tcPr>
          <w:p w14:paraId="5CC3FB74" w14:textId="4772399E" w:rsidR="196494F9" w:rsidRDefault="6BD2CB8F" w:rsidP="003C1859">
            <w:pPr>
              <w:jc w:val="center"/>
            </w:pPr>
            <w:r w:rsidRPr="47971D6C">
              <w:rPr>
                <w:color w:val="000000" w:themeColor="text1"/>
                <w:lang w:val="en-US"/>
              </w:rPr>
              <w:t>Computer</w:t>
            </w:r>
          </w:p>
        </w:tc>
      </w:tr>
      <w:tr w:rsidR="196494F9" w14:paraId="0851D474" w14:textId="77777777" w:rsidTr="003C1859">
        <w:trPr>
          <w:trHeight w:val="20"/>
          <w:jc w:val="center"/>
        </w:trPr>
        <w:tc>
          <w:tcPr>
            <w:tcW w:w="0" w:type="auto"/>
            <w:shd w:val="clear" w:color="auto" w:fill="B4C6E7" w:themeFill="accent1" w:themeFillTint="66"/>
            <w:vAlign w:val="center"/>
          </w:tcPr>
          <w:p w14:paraId="7DD8ED03" w14:textId="1016CF8B" w:rsidR="196494F9" w:rsidRDefault="6BD2CB8F" w:rsidP="003C1859">
            <w:pPr>
              <w:jc w:val="center"/>
            </w:pPr>
            <w:r w:rsidRPr="47971D6C">
              <w:rPr>
                <w:lang w:val="en-US"/>
              </w:rPr>
              <w:t>Power (W)</w:t>
            </w:r>
          </w:p>
        </w:tc>
        <w:tc>
          <w:tcPr>
            <w:tcW w:w="0" w:type="auto"/>
            <w:vAlign w:val="center"/>
          </w:tcPr>
          <w:p w14:paraId="48E87734" w14:textId="542A2F1B" w:rsidR="196494F9" w:rsidRDefault="6BD2CB8F" w:rsidP="003C1859">
            <w:pPr>
              <w:jc w:val="center"/>
            </w:pPr>
            <w:r w:rsidRPr="47971D6C">
              <w:rPr>
                <w:color w:val="000000" w:themeColor="text1"/>
                <w:lang w:val="en-US"/>
              </w:rPr>
              <w:t>30</w:t>
            </w:r>
          </w:p>
        </w:tc>
        <w:tc>
          <w:tcPr>
            <w:tcW w:w="0" w:type="auto"/>
            <w:vAlign w:val="center"/>
          </w:tcPr>
          <w:p w14:paraId="4BCD844A" w14:textId="6A49DB8B" w:rsidR="196494F9" w:rsidRDefault="6BD2CB8F" w:rsidP="003C1859">
            <w:pPr>
              <w:jc w:val="center"/>
            </w:pPr>
            <w:r w:rsidRPr="47971D6C">
              <w:rPr>
                <w:color w:val="000000" w:themeColor="text1"/>
                <w:lang w:val="en-US"/>
              </w:rPr>
              <w:t>0</w:t>
            </w:r>
          </w:p>
        </w:tc>
        <w:tc>
          <w:tcPr>
            <w:tcW w:w="0" w:type="auto"/>
            <w:vAlign w:val="center"/>
          </w:tcPr>
          <w:p w14:paraId="734A8A7D" w14:textId="52F652D3" w:rsidR="196494F9" w:rsidRDefault="6BD2CB8F" w:rsidP="003C1859">
            <w:pPr>
              <w:jc w:val="center"/>
            </w:pPr>
            <w:r w:rsidRPr="47971D6C">
              <w:rPr>
                <w:color w:val="000000" w:themeColor="text1"/>
                <w:lang w:val="en-US"/>
              </w:rPr>
              <w:t>3.89</w:t>
            </w:r>
          </w:p>
        </w:tc>
        <w:tc>
          <w:tcPr>
            <w:tcW w:w="0" w:type="auto"/>
            <w:vAlign w:val="center"/>
          </w:tcPr>
          <w:p w14:paraId="5A7841EE" w14:textId="77DFE3D4" w:rsidR="196494F9" w:rsidRDefault="6BD2CB8F" w:rsidP="003C1859">
            <w:pPr>
              <w:jc w:val="center"/>
            </w:pPr>
            <w:r w:rsidRPr="47971D6C">
              <w:rPr>
                <w:color w:val="000000" w:themeColor="text1"/>
                <w:lang w:val="en-US"/>
              </w:rPr>
              <w:t>6.5</w:t>
            </w:r>
          </w:p>
        </w:tc>
        <w:tc>
          <w:tcPr>
            <w:tcW w:w="0" w:type="auto"/>
            <w:vAlign w:val="center"/>
          </w:tcPr>
          <w:p w14:paraId="0282EBEE" w14:textId="7C4E6409" w:rsidR="196494F9" w:rsidRDefault="6BD2CB8F" w:rsidP="003C1859">
            <w:pPr>
              <w:jc w:val="center"/>
            </w:pPr>
            <w:r w:rsidRPr="47971D6C">
              <w:rPr>
                <w:color w:val="000000" w:themeColor="text1"/>
                <w:lang w:val="en-US"/>
              </w:rPr>
              <w:t>0.4</w:t>
            </w:r>
          </w:p>
        </w:tc>
      </w:tr>
    </w:tbl>
    <w:p w14:paraId="0E83160A" w14:textId="2A4BFAA7" w:rsidR="00707E60" w:rsidRPr="00707E60" w:rsidRDefault="00707E60" w:rsidP="00707E60">
      <w:pPr>
        <w:pStyle w:val="Descripcin"/>
        <w:jc w:val="center"/>
        <w:rPr>
          <w:lang w:val="en-US"/>
        </w:rPr>
      </w:pPr>
      <w:r w:rsidRPr="00707E60">
        <w:rPr>
          <w:b/>
          <w:bCs/>
          <w:lang w:val="en-US"/>
        </w:rPr>
        <w:t xml:space="preserve">Table </w:t>
      </w:r>
      <w:r w:rsidR="00A23252">
        <w:rPr>
          <w:b/>
          <w:bCs/>
          <w:lang w:val="en-US"/>
        </w:rPr>
        <w:fldChar w:fldCharType="begin"/>
      </w:r>
      <w:r w:rsidR="00A23252">
        <w:rPr>
          <w:b/>
          <w:bCs/>
          <w:lang w:val="en-US"/>
        </w:rPr>
        <w:instrText xml:space="preserve"> STYLEREF 2 \s </w:instrText>
      </w:r>
      <w:r w:rsidR="00A23252">
        <w:rPr>
          <w:b/>
          <w:bCs/>
          <w:lang w:val="en-US"/>
        </w:rPr>
        <w:fldChar w:fldCharType="separate"/>
      </w:r>
      <w:r w:rsidR="00626EB2">
        <w:rPr>
          <w:b/>
          <w:bCs/>
          <w:noProof/>
          <w:lang w:val="en-US"/>
        </w:rPr>
        <w:t>4.8</w:t>
      </w:r>
      <w:r w:rsidR="00A23252">
        <w:rPr>
          <w:b/>
          <w:bCs/>
          <w:lang w:val="en-US"/>
        </w:rPr>
        <w:fldChar w:fldCharType="end"/>
      </w:r>
      <w:r w:rsidR="00A23252">
        <w:rPr>
          <w:b/>
          <w:bCs/>
          <w:lang w:val="en-US"/>
        </w:rPr>
        <w:t>.</w:t>
      </w:r>
      <w:r w:rsidR="00A23252">
        <w:rPr>
          <w:b/>
          <w:bCs/>
          <w:lang w:val="en-US"/>
        </w:rPr>
        <w:fldChar w:fldCharType="begin"/>
      </w:r>
      <w:r w:rsidR="00A23252">
        <w:rPr>
          <w:b/>
          <w:bCs/>
          <w:lang w:val="en-US"/>
        </w:rPr>
        <w:instrText xml:space="preserve"> SEQ Table \* ARABIC \s 2 </w:instrText>
      </w:r>
      <w:r w:rsidR="00A23252">
        <w:rPr>
          <w:b/>
          <w:bCs/>
          <w:lang w:val="en-US"/>
        </w:rPr>
        <w:fldChar w:fldCharType="separate"/>
      </w:r>
      <w:r w:rsidR="00626EB2">
        <w:rPr>
          <w:b/>
          <w:bCs/>
          <w:noProof/>
          <w:lang w:val="en-US"/>
        </w:rPr>
        <w:t>1</w:t>
      </w:r>
      <w:r w:rsidR="00A23252">
        <w:rPr>
          <w:b/>
          <w:bCs/>
          <w:lang w:val="en-US"/>
        </w:rPr>
        <w:fldChar w:fldCharType="end"/>
      </w:r>
      <w:r w:rsidRPr="00707E60">
        <w:rPr>
          <w:lang w:val="en-US"/>
        </w:rPr>
        <w:t>: Power needs of each subsystem</w:t>
      </w:r>
    </w:p>
    <w:p w14:paraId="0B679118" w14:textId="6A3439EF" w:rsidR="4F027222" w:rsidRPr="00B20118" w:rsidRDefault="6C5DB92D" w:rsidP="196494F9">
      <w:pPr>
        <w:spacing w:line="257" w:lineRule="auto"/>
        <w:rPr>
          <w:lang w:val="en-GB"/>
        </w:rPr>
      </w:pPr>
      <w:r w:rsidRPr="47971D6C">
        <w:rPr>
          <w:rFonts w:ascii="Calibri" w:eastAsia="Calibri" w:hAnsi="Calibri" w:cs="Calibri"/>
          <w:lang w:val="en-GB"/>
        </w:rPr>
        <w:t xml:space="preserve">If every subsystem were turned on at the same time, the total power would reach 40.79 W. It is almost impossible to generate this amount of power in our small </w:t>
      </w:r>
      <w:r w:rsidR="00961E19">
        <w:rPr>
          <w:rFonts w:ascii="Calibri" w:eastAsia="Calibri" w:hAnsi="Calibri" w:cs="Calibri"/>
          <w:lang w:val="en-GB"/>
        </w:rPr>
        <w:t>CubeSat</w:t>
      </w:r>
      <w:r w:rsidRPr="47971D6C">
        <w:rPr>
          <w:rFonts w:ascii="Calibri" w:eastAsia="Calibri" w:hAnsi="Calibri" w:cs="Calibri"/>
          <w:lang w:val="en-GB"/>
        </w:rPr>
        <w:t xml:space="preserve">. In order to solve this problem, it is advisable to define the </w:t>
      </w:r>
      <w:r w:rsidRPr="47971D6C">
        <w:rPr>
          <w:rFonts w:ascii="Calibri" w:eastAsia="Calibri" w:hAnsi="Calibri" w:cs="Calibri"/>
          <w:i/>
          <w:iCs/>
          <w:lang w:val="en-GB"/>
        </w:rPr>
        <w:t>system operational modes</w:t>
      </w:r>
      <w:r w:rsidRPr="47971D6C">
        <w:rPr>
          <w:rFonts w:ascii="Calibri" w:eastAsia="Calibri" w:hAnsi="Calibri" w:cs="Calibri"/>
          <w:lang w:val="en-GB"/>
        </w:rPr>
        <w:t>. These modes are different operational choices which constraint the maximum power under a threshold, that is limited by the solar cells.</w:t>
      </w:r>
    </w:p>
    <w:p w14:paraId="67BE2417" w14:textId="0E506325" w:rsidR="4F027222" w:rsidRDefault="6C5DB92D" w:rsidP="196494F9">
      <w:pPr>
        <w:spacing w:line="257" w:lineRule="auto"/>
      </w:pPr>
      <w:r w:rsidRPr="47971D6C">
        <w:rPr>
          <w:rFonts w:ascii="Calibri" w:eastAsia="Calibri" w:hAnsi="Calibri" w:cs="Calibri"/>
          <w:lang w:val="en-GB"/>
        </w:rPr>
        <w:t>Once a preliminary mission analysis has been carried out, four modes has been defined to allocate the whole power requirements in different stages within the satellite’s operational life. These modes are shown in the table below:</w:t>
      </w:r>
    </w:p>
    <w:tbl>
      <w:tblPr>
        <w:tblStyle w:val="Tablaconcuadrcula"/>
        <w:tblW w:w="0" w:type="auto"/>
        <w:jc w:val="center"/>
        <w:tblCellMar>
          <w:top w:w="57" w:type="dxa"/>
          <w:bottom w:w="11" w:type="dxa"/>
        </w:tblCellMar>
        <w:tblLook w:val="04A0" w:firstRow="1" w:lastRow="0" w:firstColumn="1" w:lastColumn="0" w:noHBand="0" w:noVBand="1"/>
      </w:tblPr>
      <w:tblGrid>
        <w:gridCol w:w="1384"/>
        <w:gridCol w:w="1143"/>
        <w:gridCol w:w="1121"/>
        <w:gridCol w:w="861"/>
        <w:gridCol w:w="589"/>
        <w:gridCol w:w="1335"/>
        <w:gridCol w:w="895"/>
        <w:gridCol w:w="882"/>
        <w:gridCol w:w="806"/>
      </w:tblGrid>
      <w:tr w:rsidR="009F451B" w:rsidRPr="009F451B" w14:paraId="2C939AB6" w14:textId="77777777" w:rsidTr="00ED1E7B">
        <w:trPr>
          <w:cantSplit/>
          <w:trHeight w:val="1026"/>
          <w:jc w:val="center"/>
        </w:trPr>
        <w:tc>
          <w:tcPr>
            <w:tcW w:w="0" w:type="auto"/>
            <w:shd w:val="clear" w:color="auto" w:fill="B4C6E7" w:themeFill="accent1" w:themeFillTint="66"/>
          </w:tcPr>
          <w:p w14:paraId="32D4A3F2" w14:textId="03782F4F" w:rsidR="196494F9" w:rsidRPr="009F451B" w:rsidRDefault="6BD2CB8F" w:rsidP="003C1859">
            <w:pPr>
              <w:jc w:val="center"/>
              <w:rPr>
                <w:sz w:val="21"/>
                <w:szCs w:val="21"/>
              </w:rPr>
            </w:pPr>
            <w:r w:rsidRPr="009F451B">
              <w:rPr>
                <w:sz w:val="21"/>
                <w:szCs w:val="21"/>
                <w:lang w:val="en-GB"/>
              </w:rPr>
              <w:t>Subsystem</w:t>
            </w:r>
          </w:p>
        </w:tc>
        <w:tc>
          <w:tcPr>
            <w:tcW w:w="0" w:type="auto"/>
            <w:shd w:val="clear" w:color="auto" w:fill="D9E2F3" w:themeFill="accent1" w:themeFillTint="33"/>
          </w:tcPr>
          <w:p w14:paraId="276B5104" w14:textId="71D299CD" w:rsidR="196494F9" w:rsidRPr="00ED1E7B" w:rsidRDefault="6BD2CB8F" w:rsidP="00ED1E7B">
            <w:pPr>
              <w:jc w:val="center"/>
              <w:rPr>
                <w:b/>
                <w:bCs/>
                <w:sz w:val="16"/>
                <w:szCs w:val="16"/>
              </w:rPr>
            </w:pPr>
            <w:r w:rsidRPr="00ED1E7B">
              <w:rPr>
                <w:b/>
                <w:bCs/>
                <w:sz w:val="16"/>
                <w:szCs w:val="16"/>
                <w:lang w:val="en-GB"/>
              </w:rPr>
              <w:t>Payload: radiomete</w:t>
            </w:r>
            <w:r w:rsidR="009F451B" w:rsidRPr="00ED1E7B">
              <w:rPr>
                <w:b/>
                <w:bCs/>
                <w:sz w:val="16"/>
                <w:szCs w:val="16"/>
                <w:lang w:val="en-GB"/>
              </w:rPr>
              <w:t>rs</w:t>
            </w:r>
          </w:p>
        </w:tc>
        <w:tc>
          <w:tcPr>
            <w:tcW w:w="0" w:type="auto"/>
            <w:shd w:val="clear" w:color="auto" w:fill="D9E2F3" w:themeFill="accent1" w:themeFillTint="33"/>
          </w:tcPr>
          <w:p w14:paraId="6E066CF4" w14:textId="45F8E86C" w:rsidR="196494F9" w:rsidRPr="00ED1E7B" w:rsidRDefault="6BD2CB8F" w:rsidP="00ED1E7B">
            <w:pPr>
              <w:jc w:val="center"/>
              <w:rPr>
                <w:b/>
                <w:bCs/>
                <w:sz w:val="16"/>
                <w:szCs w:val="16"/>
              </w:rPr>
            </w:pPr>
            <w:r w:rsidRPr="00ED1E7B">
              <w:rPr>
                <w:b/>
                <w:bCs/>
                <w:sz w:val="16"/>
                <w:szCs w:val="16"/>
                <w:lang w:val="en-GB"/>
              </w:rPr>
              <w:t>Payload: micro-propulsion</w:t>
            </w:r>
          </w:p>
        </w:tc>
        <w:tc>
          <w:tcPr>
            <w:tcW w:w="0" w:type="auto"/>
            <w:shd w:val="clear" w:color="auto" w:fill="D9E2F3" w:themeFill="accent1" w:themeFillTint="33"/>
          </w:tcPr>
          <w:p w14:paraId="0185AFD0" w14:textId="04A10D38" w:rsidR="196494F9" w:rsidRPr="00ED1E7B" w:rsidRDefault="6BD2CB8F" w:rsidP="00ED1E7B">
            <w:pPr>
              <w:jc w:val="center"/>
              <w:rPr>
                <w:b/>
                <w:bCs/>
                <w:sz w:val="16"/>
                <w:szCs w:val="16"/>
              </w:rPr>
            </w:pPr>
            <w:r w:rsidRPr="00ED1E7B">
              <w:rPr>
                <w:b/>
                <w:bCs/>
                <w:sz w:val="16"/>
                <w:szCs w:val="16"/>
                <w:lang w:val="en-GB"/>
              </w:rPr>
              <w:t>Thermal control</w:t>
            </w:r>
          </w:p>
        </w:tc>
        <w:tc>
          <w:tcPr>
            <w:tcW w:w="0" w:type="auto"/>
            <w:shd w:val="clear" w:color="auto" w:fill="D9E2F3" w:themeFill="accent1" w:themeFillTint="33"/>
          </w:tcPr>
          <w:p w14:paraId="09FA64FD" w14:textId="4B0ADA30" w:rsidR="196494F9" w:rsidRPr="00ED1E7B" w:rsidRDefault="6BD2CB8F" w:rsidP="00ED1E7B">
            <w:pPr>
              <w:jc w:val="center"/>
              <w:rPr>
                <w:b/>
                <w:bCs/>
                <w:sz w:val="16"/>
                <w:szCs w:val="16"/>
              </w:rPr>
            </w:pPr>
            <w:r w:rsidRPr="00ED1E7B">
              <w:rPr>
                <w:b/>
                <w:bCs/>
                <w:sz w:val="16"/>
                <w:szCs w:val="16"/>
                <w:lang w:val="en-GB"/>
              </w:rPr>
              <w:t>ADCS</w:t>
            </w:r>
          </w:p>
        </w:tc>
        <w:tc>
          <w:tcPr>
            <w:tcW w:w="0" w:type="auto"/>
            <w:shd w:val="clear" w:color="auto" w:fill="D9E2F3" w:themeFill="accent1" w:themeFillTint="33"/>
          </w:tcPr>
          <w:p w14:paraId="6EF593FE" w14:textId="0BD11248" w:rsidR="196494F9" w:rsidRPr="00ED1E7B" w:rsidRDefault="6BD2CB8F" w:rsidP="00ED1E7B">
            <w:pPr>
              <w:jc w:val="center"/>
              <w:rPr>
                <w:b/>
                <w:bCs/>
                <w:sz w:val="16"/>
                <w:szCs w:val="16"/>
              </w:rPr>
            </w:pPr>
            <w:r w:rsidRPr="00ED1E7B">
              <w:rPr>
                <w:b/>
                <w:bCs/>
                <w:sz w:val="16"/>
                <w:szCs w:val="16"/>
                <w:lang w:val="en-GB"/>
              </w:rPr>
              <w:t>Communications</w:t>
            </w:r>
          </w:p>
        </w:tc>
        <w:tc>
          <w:tcPr>
            <w:tcW w:w="0" w:type="auto"/>
            <w:shd w:val="clear" w:color="auto" w:fill="D9E2F3" w:themeFill="accent1" w:themeFillTint="33"/>
          </w:tcPr>
          <w:p w14:paraId="52FD8BD2" w14:textId="1D55EE7A" w:rsidR="196494F9" w:rsidRPr="00ED1E7B" w:rsidRDefault="6BD2CB8F" w:rsidP="00ED1E7B">
            <w:pPr>
              <w:jc w:val="center"/>
              <w:rPr>
                <w:b/>
                <w:bCs/>
                <w:sz w:val="16"/>
                <w:szCs w:val="16"/>
              </w:rPr>
            </w:pPr>
            <w:r w:rsidRPr="00ED1E7B">
              <w:rPr>
                <w:b/>
                <w:bCs/>
                <w:sz w:val="16"/>
                <w:szCs w:val="16"/>
                <w:lang w:val="en-GB"/>
              </w:rPr>
              <w:t>Telemetry</w:t>
            </w:r>
          </w:p>
        </w:tc>
        <w:tc>
          <w:tcPr>
            <w:tcW w:w="0" w:type="auto"/>
            <w:shd w:val="clear" w:color="auto" w:fill="D9E2F3" w:themeFill="accent1" w:themeFillTint="33"/>
          </w:tcPr>
          <w:p w14:paraId="6CD446EE" w14:textId="69623EE3" w:rsidR="196494F9" w:rsidRPr="00ED1E7B" w:rsidRDefault="6BD2CB8F" w:rsidP="00ED1E7B">
            <w:pPr>
              <w:jc w:val="center"/>
              <w:rPr>
                <w:b/>
                <w:bCs/>
                <w:sz w:val="16"/>
                <w:szCs w:val="16"/>
              </w:rPr>
            </w:pPr>
            <w:r w:rsidRPr="00ED1E7B">
              <w:rPr>
                <w:b/>
                <w:bCs/>
                <w:sz w:val="16"/>
                <w:szCs w:val="16"/>
                <w:lang w:val="en-GB"/>
              </w:rPr>
              <w:t>Computer</w:t>
            </w:r>
          </w:p>
        </w:tc>
        <w:tc>
          <w:tcPr>
            <w:tcW w:w="0" w:type="auto"/>
            <w:shd w:val="clear" w:color="auto" w:fill="D9E2F3" w:themeFill="accent1" w:themeFillTint="33"/>
          </w:tcPr>
          <w:p w14:paraId="47BE9D96" w14:textId="44531F97" w:rsidR="196494F9" w:rsidRPr="00ED1E7B" w:rsidRDefault="6BD2CB8F" w:rsidP="00ED1E7B">
            <w:pPr>
              <w:jc w:val="center"/>
              <w:rPr>
                <w:b/>
                <w:bCs/>
                <w:sz w:val="16"/>
                <w:szCs w:val="16"/>
              </w:rPr>
            </w:pPr>
            <w:r w:rsidRPr="00ED1E7B">
              <w:rPr>
                <w:b/>
                <w:bCs/>
                <w:sz w:val="16"/>
                <w:szCs w:val="16"/>
                <w:lang w:val="en-GB"/>
              </w:rPr>
              <w:t>Total power (W)</w:t>
            </w:r>
          </w:p>
        </w:tc>
      </w:tr>
      <w:tr w:rsidR="00ED1E7B" w:rsidRPr="009F451B" w14:paraId="776556AB" w14:textId="77777777" w:rsidTr="00ED1E7B">
        <w:trPr>
          <w:trHeight w:val="20"/>
          <w:jc w:val="center"/>
        </w:trPr>
        <w:tc>
          <w:tcPr>
            <w:tcW w:w="0" w:type="auto"/>
            <w:shd w:val="clear" w:color="auto" w:fill="B4C6E7" w:themeFill="accent1" w:themeFillTint="66"/>
            <w:vAlign w:val="center"/>
          </w:tcPr>
          <w:p w14:paraId="1EF90444" w14:textId="5A612E90" w:rsidR="196494F9" w:rsidRPr="009F451B" w:rsidRDefault="6BD2CB8F" w:rsidP="003C1859">
            <w:pPr>
              <w:jc w:val="center"/>
              <w:rPr>
                <w:sz w:val="21"/>
                <w:szCs w:val="21"/>
              </w:rPr>
            </w:pPr>
            <w:r w:rsidRPr="009F451B">
              <w:rPr>
                <w:sz w:val="21"/>
                <w:szCs w:val="21"/>
                <w:lang w:val="en-GB"/>
              </w:rPr>
              <w:t>Power (W)</w:t>
            </w:r>
          </w:p>
        </w:tc>
        <w:tc>
          <w:tcPr>
            <w:tcW w:w="0" w:type="auto"/>
            <w:vAlign w:val="center"/>
          </w:tcPr>
          <w:p w14:paraId="4B725FBA" w14:textId="1DACB8B7" w:rsidR="196494F9" w:rsidRPr="009F451B" w:rsidRDefault="6BD2CB8F" w:rsidP="003C1859">
            <w:pPr>
              <w:jc w:val="center"/>
              <w:rPr>
                <w:sz w:val="21"/>
                <w:szCs w:val="21"/>
              </w:rPr>
            </w:pPr>
            <w:r w:rsidRPr="009F451B">
              <w:rPr>
                <w:color w:val="000000" w:themeColor="text1"/>
                <w:sz w:val="21"/>
                <w:szCs w:val="21"/>
                <w:lang w:val="en-GB"/>
              </w:rPr>
              <w:t>10</w:t>
            </w:r>
          </w:p>
        </w:tc>
        <w:tc>
          <w:tcPr>
            <w:tcW w:w="0" w:type="auto"/>
            <w:vAlign w:val="center"/>
          </w:tcPr>
          <w:p w14:paraId="5288E894" w14:textId="70873F8E" w:rsidR="196494F9" w:rsidRPr="009F451B" w:rsidRDefault="6BD2CB8F" w:rsidP="003C1859">
            <w:pPr>
              <w:jc w:val="center"/>
              <w:rPr>
                <w:sz w:val="21"/>
                <w:szCs w:val="21"/>
              </w:rPr>
            </w:pPr>
            <w:r w:rsidRPr="009F451B">
              <w:rPr>
                <w:color w:val="000000" w:themeColor="text1"/>
                <w:sz w:val="21"/>
                <w:szCs w:val="21"/>
                <w:lang w:val="en-GB"/>
              </w:rPr>
              <w:t>20</w:t>
            </w:r>
          </w:p>
        </w:tc>
        <w:tc>
          <w:tcPr>
            <w:tcW w:w="0" w:type="auto"/>
            <w:vAlign w:val="center"/>
          </w:tcPr>
          <w:p w14:paraId="0EBB08BF" w14:textId="6D0F82AD" w:rsidR="196494F9" w:rsidRPr="009F451B" w:rsidRDefault="6BD2CB8F" w:rsidP="003C1859">
            <w:pPr>
              <w:jc w:val="center"/>
              <w:rPr>
                <w:sz w:val="21"/>
                <w:szCs w:val="21"/>
              </w:rPr>
            </w:pPr>
            <w:r w:rsidRPr="009F451B">
              <w:rPr>
                <w:color w:val="000000" w:themeColor="text1"/>
                <w:sz w:val="21"/>
                <w:szCs w:val="21"/>
                <w:lang w:val="en-GB"/>
              </w:rPr>
              <w:t>0</w:t>
            </w:r>
          </w:p>
        </w:tc>
        <w:tc>
          <w:tcPr>
            <w:tcW w:w="0" w:type="auto"/>
            <w:vAlign w:val="center"/>
          </w:tcPr>
          <w:p w14:paraId="24EBC350" w14:textId="5A1C1128" w:rsidR="196494F9" w:rsidRPr="009F451B" w:rsidRDefault="6BD2CB8F" w:rsidP="003C1859">
            <w:pPr>
              <w:jc w:val="center"/>
              <w:rPr>
                <w:sz w:val="21"/>
                <w:szCs w:val="21"/>
              </w:rPr>
            </w:pPr>
            <w:r w:rsidRPr="009F451B">
              <w:rPr>
                <w:color w:val="000000" w:themeColor="text1"/>
                <w:sz w:val="21"/>
                <w:szCs w:val="21"/>
                <w:lang w:val="en-GB"/>
              </w:rPr>
              <w:t>3.89</w:t>
            </w:r>
          </w:p>
        </w:tc>
        <w:tc>
          <w:tcPr>
            <w:tcW w:w="0" w:type="auto"/>
            <w:vAlign w:val="center"/>
          </w:tcPr>
          <w:p w14:paraId="164E38D0" w14:textId="13C6FE9E" w:rsidR="196494F9" w:rsidRPr="009F451B" w:rsidRDefault="6BD2CB8F" w:rsidP="003C1859">
            <w:pPr>
              <w:jc w:val="center"/>
              <w:rPr>
                <w:sz w:val="21"/>
                <w:szCs w:val="21"/>
              </w:rPr>
            </w:pPr>
            <w:r w:rsidRPr="009F451B">
              <w:rPr>
                <w:color w:val="000000" w:themeColor="text1"/>
                <w:sz w:val="21"/>
                <w:szCs w:val="21"/>
                <w:lang w:val="en-GB"/>
              </w:rPr>
              <w:t>4.5</w:t>
            </w:r>
          </w:p>
        </w:tc>
        <w:tc>
          <w:tcPr>
            <w:tcW w:w="0" w:type="auto"/>
            <w:vAlign w:val="center"/>
          </w:tcPr>
          <w:p w14:paraId="48D500C1" w14:textId="72E513D1" w:rsidR="196494F9" w:rsidRPr="009F451B" w:rsidRDefault="6BD2CB8F" w:rsidP="003C1859">
            <w:pPr>
              <w:jc w:val="center"/>
              <w:rPr>
                <w:sz w:val="21"/>
                <w:szCs w:val="21"/>
              </w:rPr>
            </w:pPr>
            <w:r w:rsidRPr="009F451B">
              <w:rPr>
                <w:color w:val="000000" w:themeColor="text1"/>
                <w:sz w:val="21"/>
                <w:szCs w:val="21"/>
                <w:lang w:val="en-GB"/>
              </w:rPr>
              <w:t>2</w:t>
            </w:r>
          </w:p>
        </w:tc>
        <w:tc>
          <w:tcPr>
            <w:tcW w:w="0" w:type="auto"/>
            <w:vAlign w:val="center"/>
          </w:tcPr>
          <w:p w14:paraId="58E353E9" w14:textId="478B8719" w:rsidR="196494F9" w:rsidRPr="009F451B" w:rsidRDefault="6BD2CB8F" w:rsidP="003C1859">
            <w:pPr>
              <w:jc w:val="center"/>
              <w:rPr>
                <w:sz w:val="21"/>
                <w:szCs w:val="21"/>
              </w:rPr>
            </w:pPr>
            <w:r w:rsidRPr="009F451B">
              <w:rPr>
                <w:color w:val="000000" w:themeColor="text1"/>
                <w:sz w:val="21"/>
                <w:szCs w:val="21"/>
                <w:lang w:val="en-GB"/>
              </w:rPr>
              <w:t>0.4</w:t>
            </w:r>
          </w:p>
        </w:tc>
        <w:tc>
          <w:tcPr>
            <w:tcW w:w="0" w:type="auto"/>
            <w:vAlign w:val="center"/>
          </w:tcPr>
          <w:p w14:paraId="5EAF483C" w14:textId="01E36148" w:rsidR="196494F9" w:rsidRPr="009F451B" w:rsidRDefault="6BD2CB8F" w:rsidP="003C1859">
            <w:pPr>
              <w:jc w:val="center"/>
              <w:rPr>
                <w:sz w:val="21"/>
                <w:szCs w:val="21"/>
              </w:rPr>
            </w:pPr>
            <w:r w:rsidRPr="009F451B">
              <w:rPr>
                <w:color w:val="000000" w:themeColor="text1"/>
                <w:sz w:val="21"/>
                <w:szCs w:val="21"/>
                <w:lang w:val="en-GB"/>
              </w:rPr>
              <w:t>40.79</w:t>
            </w:r>
          </w:p>
        </w:tc>
      </w:tr>
      <w:tr w:rsidR="196494F9" w:rsidRPr="009F451B" w14:paraId="4E6B682B" w14:textId="77777777" w:rsidTr="00ED1E7B">
        <w:trPr>
          <w:trHeight w:val="20"/>
          <w:jc w:val="center"/>
        </w:trPr>
        <w:tc>
          <w:tcPr>
            <w:tcW w:w="0" w:type="auto"/>
            <w:gridSpan w:val="9"/>
            <w:shd w:val="clear" w:color="auto" w:fill="D9E2F3" w:themeFill="accent1" w:themeFillTint="33"/>
            <w:vAlign w:val="center"/>
          </w:tcPr>
          <w:p w14:paraId="7B8B1022" w14:textId="486C7807" w:rsidR="196494F9" w:rsidRPr="009F451B" w:rsidRDefault="6BD2CB8F" w:rsidP="003C1859">
            <w:pPr>
              <w:jc w:val="center"/>
              <w:rPr>
                <w:sz w:val="21"/>
                <w:szCs w:val="21"/>
              </w:rPr>
            </w:pPr>
            <w:r w:rsidRPr="009F451B">
              <w:rPr>
                <w:sz w:val="21"/>
                <w:szCs w:val="21"/>
                <w:lang w:val="en-GB"/>
              </w:rPr>
              <w:t>Modes</w:t>
            </w:r>
          </w:p>
        </w:tc>
      </w:tr>
      <w:tr w:rsidR="00ED1E7B" w:rsidRPr="009F451B" w14:paraId="6F951DAD" w14:textId="77777777" w:rsidTr="00ED1E7B">
        <w:trPr>
          <w:trHeight w:val="20"/>
          <w:jc w:val="center"/>
        </w:trPr>
        <w:tc>
          <w:tcPr>
            <w:tcW w:w="0" w:type="auto"/>
            <w:shd w:val="clear" w:color="auto" w:fill="B4C6E7" w:themeFill="accent1" w:themeFillTint="66"/>
            <w:vAlign w:val="center"/>
          </w:tcPr>
          <w:p w14:paraId="6F9A227B" w14:textId="22BDB829" w:rsidR="196494F9" w:rsidRPr="009F451B" w:rsidRDefault="6BD2CB8F" w:rsidP="003C1859">
            <w:pPr>
              <w:jc w:val="left"/>
              <w:rPr>
                <w:sz w:val="21"/>
                <w:szCs w:val="21"/>
              </w:rPr>
            </w:pPr>
            <w:r w:rsidRPr="009F451B">
              <w:rPr>
                <w:sz w:val="21"/>
                <w:szCs w:val="21"/>
                <w:lang w:val="en-GB"/>
              </w:rPr>
              <w:t>Stage 1</w:t>
            </w:r>
          </w:p>
        </w:tc>
        <w:tc>
          <w:tcPr>
            <w:tcW w:w="0" w:type="auto"/>
            <w:vAlign w:val="center"/>
          </w:tcPr>
          <w:p w14:paraId="4CA5F7E0" w14:textId="1355BEDB" w:rsidR="196494F9" w:rsidRPr="009F451B" w:rsidRDefault="00E71EE9" w:rsidP="003C1859">
            <w:pPr>
              <w:jc w:val="center"/>
              <w:rPr>
                <w:sz w:val="21"/>
                <w:szCs w:val="21"/>
              </w:rPr>
            </w:pPr>
            <w:r w:rsidRPr="009F451B">
              <w:rPr>
                <w:color w:val="000000" w:themeColor="text1"/>
                <w:sz w:val="21"/>
                <w:szCs w:val="21"/>
                <w:lang w:val="en-GB"/>
              </w:rPr>
              <w:t>X</w:t>
            </w:r>
          </w:p>
        </w:tc>
        <w:tc>
          <w:tcPr>
            <w:tcW w:w="0" w:type="auto"/>
            <w:vAlign w:val="center"/>
          </w:tcPr>
          <w:p w14:paraId="0C464CD3" w14:textId="107AE49A" w:rsidR="196494F9" w:rsidRPr="009F451B" w:rsidRDefault="196494F9" w:rsidP="003C1859">
            <w:pPr>
              <w:jc w:val="center"/>
              <w:rPr>
                <w:sz w:val="21"/>
                <w:szCs w:val="21"/>
              </w:rPr>
            </w:pPr>
          </w:p>
        </w:tc>
        <w:tc>
          <w:tcPr>
            <w:tcW w:w="0" w:type="auto"/>
            <w:vAlign w:val="center"/>
          </w:tcPr>
          <w:p w14:paraId="7689C906" w14:textId="7CD90850" w:rsidR="196494F9" w:rsidRPr="009F451B" w:rsidRDefault="00E71EE9" w:rsidP="003C1859">
            <w:pPr>
              <w:jc w:val="center"/>
              <w:rPr>
                <w:sz w:val="21"/>
                <w:szCs w:val="21"/>
              </w:rPr>
            </w:pPr>
            <w:r w:rsidRPr="009F451B">
              <w:rPr>
                <w:color w:val="000000" w:themeColor="text1"/>
                <w:sz w:val="21"/>
                <w:szCs w:val="21"/>
                <w:lang w:val="en-GB"/>
              </w:rPr>
              <w:t>X</w:t>
            </w:r>
          </w:p>
        </w:tc>
        <w:tc>
          <w:tcPr>
            <w:tcW w:w="0" w:type="auto"/>
            <w:vAlign w:val="center"/>
          </w:tcPr>
          <w:p w14:paraId="26077EC2" w14:textId="625E6F91" w:rsidR="196494F9" w:rsidRPr="009F451B" w:rsidRDefault="00E71EE9" w:rsidP="003C1859">
            <w:pPr>
              <w:jc w:val="center"/>
              <w:rPr>
                <w:sz w:val="21"/>
                <w:szCs w:val="21"/>
              </w:rPr>
            </w:pPr>
            <w:r w:rsidRPr="009F451B">
              <w:rPr>
                <w:color w:val="000000" w:themeColor="text1"/>
                <w:sz w:val="21"/>
                <w:szCs w:val="21"/>
                <w:lang w:val="en-GB"/>
              </w:rPr>
              <w:t>X</w:t>
            </w:r>
          </w:p>
        </w:tc>
        <w:tc>
          <w:tcPr>
            <w:tcW w:w="0" w:type="auto"/>
            <w:vAlign w:val="center"/>
          </w:tcPr>
          <w:p w14:paraId="225FB17E" w14:textId="55A0938D" w:rsidR="196494F9" w:rsidRPr="009F451B" w:rsidRDefault="196494F9" w:rsidP="003C1859">
            <w:pPr>
              <w:jc w:val="center"/>
              <w:rPr>
                <w:sz w:val="21"/>
                <w:szCs w:val="21"/>
              </w:rPr>
            </w:pPr>
          </w:p>
        </w:tc>
        <w:tc>
          <w:tcPr>
            <w:tcW w:w="0" w:type="auto"/>
            <w:vAlign w:val="center"/>
          </w:tcPr>
          <w:p w14:paraId="5A0925A0" w14:textId="6332A5E6" w:rsidR="196494F9" w:rsidRPr="009F451B" w:rsidRDefault="00E71EE9" w:rsidP="003C1859">
            <w:pPr>
              <w:jc w:val="center"/>
              <w:rPr>
                <w:sz w:val="21"/>
                <w:szCs w:val="21"/>
              </w:rPr>
            </w:pPr>
            <w:r w:rsidRPr="009F451B">
              <w:rPr>
                <w:color w:val="000000" w:themeColor="text1"/>
                <w:sz w:val="21"/>
                <w:szCs w:val="21"/>
                <w:lang w:val="en-GB"/>
              </w:rPr>
              <w:t>X</w:t>
            </w:r>
          </w:p>
        </w:tc>
        <w:tc>
          <w:tcPr>
            <w:tcW w:w="0" w:type="auto"/>
            <w:vAlign w:val="center"/>
          </w:tcPr>
          <w:p w14:paraId="13467ED0" w14:textId="6802D385" w:rsidR="196494F9" w:rsidRPr="009F451B" w:rsidRDefault="00E71EE9" w:rsidP="003C1859">
            <w:pPr>
              <w:jc w:val="center"/>
              <w:rPr>
                <w:sz w:val="21"/>
                <w:szCs w:val="21"/>
              </w:rPr>
            </w:pPr>
            <w:r w:rsidRPr="009F451B">
              <w:rPr>
                <w:color w:val="000000" w:themeColor="text1"/>
                <w:sz w:val="21"/>
                <w:szCs w:val="21"/>
                <w:lang w:val="en-GB"/>
              </w:rPr>
              <w:t>X</w:t>
            </w:r>
          </w:p>
        </w:tc>
        <w:tc>
          <w:tcPr>
            <w:tcW w:w="0" w:type="auto"/>
            <w:vAlign w:val="center"/>
          </w:tcPr>
          <w:p w14:paraId="077DB4FA" w14:textId="2B6DA684" w:rsidR="196494F9" w:rsidRPr="009F451B" w:rsidRDefault="6BD2CB8F" w:rsidP="003C1859">
            <w:pPr>
              <w:jc w:val="center"/>
              <w:rPr>
                <w:sz w:val="21"/>
                <w:szCs w:val="21"/>
              </w:rPr>
            </w:pPr>
            <w:r w:rsidRPr="009F451B">
              <w:rPr>
                <w:color w:val="000000" w:themeColor="text1"/>
                <w:sz w:val="21"/>
                <w:szCs w:val="21"/>
                <w:lang w:val="en-GB"/>
              </w:rPr>
              <w:t>16.29</w:t>
            </w:r>
          </w:p>
        </w:tc>
      </w:tr>
      <w:tr w:rsidR="00ED1E7B" w:rsidRPr="009F451B" w14:paraId="25940809" w14:textId="77777777" w:rsidTr="00ED1E7B">
        <w:trPr>
          <w:trHeight w:val="20"/>
          <w:jc w:val="center"/>
        </w:trPr>
        <w:tc>
          <w:tcPr>
            <w:tcW w:w="0" w:type="auto"/>
            <w:shd w:val="clear" w:color="auto" w:fill="B4C6E7" w:themeFill="accent1" w:themeFillTint="66"/>
            <w:vAlign w:val="center"/>
          </w:tcPr>
          <w:p w14:paraId="1B002C40" w14:textId="5FA10585" w:rsidR="196494F9" w:rsidRPr="009F451B" w:rsidRDefault="6BD2CB8F" w:rsidP="003C1859">
            <w:pPr>
              <w:jc w:val="left"/>
              <w:rPr>
                <w:sz w:val="21"/>
                <w:szCs w:val="21"/>
              </w:rPr>
            </w:pPr>
            <w:r w:rsidRPr="009F451B">
              <w:rPr>
                <w:sz w:val="21"/>
                <w:szCs w:val="21"/>
                <w:lang w:val="en-GB"/>
              </w:rPr>
              <w:t>Stage 2</w:t>
            </w:r>
          </w:p>
        </w:tc>
        <w:tc>
          <w:tcPr>
            <w:tcW w:w="0" w:type="auto"/>
            <w:vAlign w:val="center"/>
          </w:tcPr>
          <w:p w14:paraId="2FA210AE" w14:textId="0C497D7D" w:rsidR="196494F9" w:rsidRPr="009F451B" w:rsidRDefault="196494F9" w:rsidP="003C1859">
            <w:pPr>
              <w:jc w:val="center"/>
              <w:rPr>
                <w:sz w:val="21"/>
                <w:szCs w:val="21"/>
              </w:rPr>
            </w:pPr>
          </w:p>
        </w:tc>
        <w:tc>
          <w:tcPr>
            <w:tcW w:w="0" w:type="auto"/>
            <w:vAlign w:val="center"/>
          </w:tcPr>
          <w:p w14:paraId="4B3EB91F" w14:textId="014DFBD6" w:rsidR="196494F9" w:rsidRPr="009F451B" w:rsidRDefault="00E71EE9" w:rsidP="003C1859">
            <w:pPr>
              <w:jc w:val="center"/>
              <w:rPr>
                <w:sz w:val="21"/>
                <w:szCs w:val="21"/>
              </w:rPr>
            </w:pPr>
            <w:r w:rsidRPr="009F451B">
              <w:rPr>
                <w:color w:val="000000" w:themeColor="text1"/>
                <w:sz w:val="21"/>
                <w:szCs w:val="21"/>
                <w:lang w:val="en-GB"/>
              </w:rPr>
              <w:t>X</w:t>
            </w:r>
          </w:p>
        </w:tc>
        <w:tc>
          <w:tcPr>
            <w:tcW w:w="0" w:type="auto"/>
            <w:vAlign w:val="center"/>
          </w:tcPr>
          <w:p w14:paraId="6846FB0A" w14:textId="7C5982F0" w:rsidR="196494F9" w:rsidRPr="009F451B" w:rsidRDefault="00E71EE9" w:rsidP="003C1859">
            <w:pPr>
              <w:jc w:val="center"/>
              <w:rPr>
                <w:sz w:val="21"/>
                <w:szCs w:val="21"/>
              </w:rPr>
            </w:pPr>
            <w:r w:rsidRPr="009F451B">
              <w:rPr>
                <w:color w:val="000000" w:themeColor="text1"/>
                <w:sz w:val="21"/>
                <w:szCs w:val="21"/>
                <w:lang w:val="en-GB"/>
              </w:rPr>
              <w:t>X</w:t>
            </w:r>
          </w:p>
        </w:tc>
        <w:tc>
          <w:tcPr>
            <w:tcW w:w="0" w:type="auto"/>
            <w:vAlign w:val="center"/>
          </w:tcPr>
          <w:p w14:paraId="0FDB3CED" w14:textId="74175EE3" w:rsidR="196494F9" w:rsidRPr="009F451B" w:rsidRDefault="00E71EE9" w:rsidP="003C1859">
            <w:pPr>
              <w:jc w:val="center"/>
              <w:rPr>
                <w:sz w:val="21"/>
                <w:szCs w:val="21"/>
              </w:rPr>
            </w:pPr>
            <w:r w:rsidRPr="009F451B">
              <w:rPr>
                <w:color w:val="000000" w:themeColor="text1"/>
                <w:sz w:val="21"/>
                <w:szCs w:val="21"/>
                <w:lang w:val="en-GB"/>
              </w:rPr>
              <w:t>X</w:t>
            </w:r>
          </w:p>
        </w:tc>
        <w:tc>
          <w:tcPr>
            <w:tcW w:w="0" w:type="auto"/>
            <w:vAlign w:val="center"/>
          </w:tcPr>
          <w:p w14:paraId="34E74759" w14:textId="7A5FE226" w:rsidR="196494F9" w:rsidRPr="009F451B" w:rsidRDefault="196494F9" w:rsidP="003C1859">
            <w:pPr>
              <w:jc w:val="center"/>
              <w:rPr>
                <w:sz w:val="21"/>
                <w:szCs w:val="21"/>
              </w:rPr>
            </w:pPr>
          </w:p>
        </w:tc>
        <w:tc>
          <w:tcPr>
            <w:tcW w:w="0" w:type="auto"/>
            <w:vAlign w:val="center"/>
          </w:tcPr>
          <w:p w14:paraId="6D75D78B" w14:textId="7C167085" w:rsidR="196494F9" w:rsidRPr="009F451B" w:rsidRDefault="00E71EE9" w:rsidP="003C1859">
            <w:pPr>
              <w:jc w:val="center"/>
              <w:rPr>
                <w:sz w:val="21"/>
                <w:szCs w:val="21"/>
              </w:rPr>
            </w:pPr>
            <w:r w:rsidRPr="009F451B">
              <w:rPr>
                <w:color w:val="000000" w:themeColor="text1"/>
                <w:sz w:val="21"/>
                <w:szCs w:val="21"/>
                <w:lang w:val="en-GB"/>
              </w:rPr>
              <w:t>X</w:t>
            </w:r>
          </w:p>
        </w:tc>
        <w:tc>
          <w:tcPr>
            <w:tcW w:w="0" w:type="auto"/>
            <w:vAlign w:val="center"/>
          </w:tcPr>
          <w:p w14:paraId="55A249E9" w14:textId="6840400F" w:rsidR="196494F9" w:rsidRPr="009F451B" w:rsidRDefault="00E71EE9" w:rsidP="003C1859">
            <w:pPr>
              <w:jc w:val="center"/>
              <w:rPr>
                <w:sz w:val="21"/>
                <w:szCs w:val="21"/>
              </w:rPr>
            </w:pPr>
            <w:r w:rsidRPr="009F451B">
              <w:rPr>
                <w:color w:val="000000" w:themeColor="text1"/>
                <w:sz w:val="21"/>
                <w:szCs w:val="21"/>
                <w:lang w:val="en-GB"/>
              </w:rPr>
              <w:t>X</w:t>
            </w:r>
          </w:p>
        </w:tc>
        <w:tc>
          <w:tcPr>
            <w:tcW w:w="0" w:type="auto"/>
            <w:vAlign w:val="center"/>
          </w:tcPr>
          <w:p w14:paraId="4A2F9FA7" w14:textId="7CFCAEA9" w:rsidR="196494F9" w:rsidRPr="009F451B" w:rsidRDefault="6BD2CB8F" w:rsidP="003C1859">
            <w:pPr>
              <w:jc w:val="center"/>
              <w:rPr>
                <w:sz w:val="21"/>
                <w:szCs w:val="21"/>
              </w:rPr>
            </w:pPr>
            <w:r w:rsidRPr="009F451B">
              <w:rPr>
                <w:color w:val="000000" w:themeColor="text1"/>
                <w:sz w:val="21"/>
                <w:szCs w:val="21"/>
                <w:lang w:val="en-GB"/>
              </w:rPr>
              <w:t>26.29</w:t>
            </w:r>
          </w:p>
        </w:tc>
      </w:tr>
      <w:tr w:rsidR="00ED1E7B" w:rsidRPr="009F451B" w14:paraId="769F6879" w14:textId="77777777" w:rsidTr="00ED1E7B">
        <w:trPr>
          <w:trHeight w:val="20"/>
          <w:jc w:val="center"/>
        </w:trPr>
        <w:tc>
          <w:tcPr>
            <w:tcW w:w="0" w:type="auto"/>
            <w:shd w:val="clear" w:color="auto" w:fill="B4C6E7" w:themeFill="accent1" w:themeFillTint="66"/>
            <w:vAlign w:val="center"/>
          </w:tcPr>
          <w:p w14:paraId="7B636E2D" w14:textId="39794E38" w:rsidR="196494F9" w:rsidRPr="009F451B" w:rsidRDefault="6BD2CB8F" w:rsidP="003C1859">
            <w:pPr>
              <w:jc w:val="left"/>
              <w:rPr>
                <w:sz w:val="21"/>
                <w:szCs w:val="21"/>
              </w:rPr>
            </w:pPr>
            <w:r w:rsidRPr="009F451B">
              <w:rPr>
                <w:sz w:val="21"/>
                <w:szCs w:val="21"/>
                <w:lang w:val="en-GB"/>
              </w:rPr>
              <w:t>Data transmission</w:t>
            </w:r>
          </w:p>
        </w:tc>
        <w:tc>
          <w:tcPr>
            <w:tcW w:w="0" w:type="auto"/>
            <w:vAlign w:val="center"/>
          </w:tcPr>
          <w:p w14:paraId="3037DE22" w14:textId="4B73BF6B" w:rsidR="196494F9" w:rsidRPr="009F451B" w:rsidRDefault="196494F9" w:rsidP="003C1859">
            <w:pPr>
              <w:jc w:val="center"/>
              <w:rPr>
                <w:sz w:val="21"/>
                <w:szCs w:val="21"/>
              </w:rPr>
            </w:pPr>
          </w:p>
        </w:tc>
        <w:tc>
          <w:tcPr>
            <w:tcW w:w="0" w:type="auto"/>
            <w:vAlign w:val="center"/>
          </w:tcPr>
          <w:p w14:paraId="46CA5280" w14:textId="32835034" w:rsidR="196494F9" w:rsidRPr="009F451B" w:rsidRDefault="196494F9" w:rsidP="003C1859">
            <w:pPr>
              <w:jc w:val="center"/>
              <w:rPr>
                <w:sz w:val="21"/>
                <w:szCs w:val="21"/>
              </w:rPr>
            </w:pPr>
          </w:p>
        </w:tc>
        <w:tc>
          <w:tcPr>
            <w:tcW w:w="0" w:type="auto"/>
            <w:vAlign w:val="center"/>
          </w:tcPr>
          <w:p w14:paraId="7BD78E65" w14:textId="38B9C983" w:rsidR="196494F9" w:rsidRPr="009F451B" w:rsidRDefault="00E71EE9" w:rsidP="003C1859">
            <w:pPr>
              <w:jc w:val="center"/>
              <w:rPr>
                <w:sz w:val="21"/>
                <w:szCs w:val="21"/>
              </w:rPr>
            </w:pPr>
            <w:r w:rsidRPr="009F451B">
              <w:rPr>
                <w:color w:val="000000" w:themeColor="text1"/>
                <w:sz w:val="21"/>
                <w:szCs w:val="21"/>
                <w:lang w:val="en-GB"/>
              </w:rPr>
              <w:t>X</w:t>
            </w:r>
          </w:p>
        </w:tc>
        <w:tc>
          <w:tcPr>
            <w:tcW w:w="0" w:type="auto"/>
            <w:vAlign w:val="center"/>
          </w:tcPr>
          <w:p w14:paraId="014259F9" w14:textId="6EA15979" w:rsidR="196494F9" w:rsidRPr="009F451B" w:rsidRDefault="00E71EE9" w:rsidP="003C1859">
            <w:pPr>
              <w:jc w:val="center"/>
              <w:rPr>
                <w:sz w:val="21"/>
                <w:szCs w:val="21"/>
              </w:rPr>
            </w:pPr>
            <w:r w:rsidRPr="009F451B">
              <w:rPr>
                <w:color w:val="000000" w:themeColor="text1"/>
                <w:sz w:val="21"/>
                <w:szCs w:val="21"/>
                <w:lang w:val="en-GB"/>
              </w:rPr>
              <w:t>X</w:t>
            </w:r>
          </w:p>
        </w:tc>
        <w:tc>
          <w:tcPr>
            <w:tcW w:w="0" w:type="auto"/>
            <w:vAlign w:val="center"/>
          </w:tcPr>
          <w:p w14:paraId="61206635" w14:textId="73657928" w:rsidR="196494F9" w:rsidRPr="009F451B" w:rsidRDefault="00E71EE9" w:rsidP="003C1859">
            <w:pPr>
              <w:jc w:val="center"/>
              <w:rPr>
                <w:sz w:val="21"/>
                <w:szCs w:val="21"/>
              </w:rPr>
            </w:pPr>
            <w:r w:rsidRPr="009F451B">
              <w:rPr>
                <w:color w:val="000000" w:themeColor="text1"/>
                <w:sz w:val="21"/>
                <w:szCs w:val="21"/>
                <w:lang w:val="en-GB"/>
              </w:rPr>
              <w:t>X</w:t>
            </w:r>
          </w:p>
        </w:tc>
        <w:tc>
          <w:tcPr>
            <w:tcW w:w="0" w:type="auto"/>
            <w:vAlign w:val="center"/>
          </w:tcPr>
          <w:p w14:paraId="20A4D242" w14:textId="0F6DDD7E" w:rsidR="196494F9" w:rsidRPr="009F451B" w:rsidRDefault="00E71EE9" w:rsidP="003C1859">
            <w:pPr>
              <w:jc w:val="center"/>
              <w:rPr>
                <w:sz w:val="21"/>
                <w:szCs w:val="21"/>
              </w:rPr>
            </w:pPr>
            <w:r w:rsidRPr="009F451B">
              <w:rPr>
                <w:color w:val="000000" w:themeColor="text1"/>
                <w:sz w:val="21"/>
                <w:szCs w:val="21"/>
                <w:lang w:val="en-GB"/>
              </w:rPr>
              <w:t>X</w:t>
            </w:r>
          </w:p>
        </w:tc>
        <w:tc>
          <w:tcPr>
            <w:tcW w:w="0" w:type="auto"/>
            <w:vAlign w:val="center"/>
          </w:tcPr>
          <w:p w14:paraId="327B7D94" w14:textId="422D2E04" w:rsidR="196494F9" w:rsidRPr="009F451B" w:rsidRDefault="00E71EE9" w:rsidP="003C1859">
            <w:pPr>
              <w:jc w:val="center"/>
              <w:rPr>
                <w:sz w:val="21"/>
                <w:szCs w:val="21"/>
              </w:rPr>
            </w:pPr>
            <w:r w:rsidRPr="009F451B">
              <w:rPr>
                <w:color w:val="000000" w:themeColor="text1"/>
                <w:sz w:val="21"/>
                <w:szCs w:val="21"/>
                <w:lang w:val="en-GB"/>
              </w:rPr>
              <w:t>X</w:t>
            </w:r>
          </w:p>
        </w:tc>
        <w:tc>
          <w:tcPr>
            <w:tcW w:w="0" w:type="auto"/>
            <w:vAlign w:val="center"/>
          </w:tcPr>
          <w:p w14:paraId="746A3D9B" w14:textId="31D4DD74" w:rsidR="196494F9" w:rsidRPr="009F451B" w:rsidRDefault="6BD2CB8F" w:rsidP="003C1859">
            <w:pPr>
              <w:jc w:val="center"/>
              <w:rPr>
                <w:sz w:val="21"/>
                <w:szCs w:val="21"/>
              </w:rPr>
            </w:pPr>
            <w:r w:rsidRPr="009F451B">
              <w:rPr>
                <w:color w:val="000000" w:themeColor="text1"/>
                <w:sz w:val="21"/>
                <w:szCs w:val="21"/>
                <w:lang w:val="en-GB"/>
              </w:rPr>
              <w:t>10.79</w:t>
            </w:r>
          </w:p>
        </w:tc>
      </w:tr>
      <w:tr w:rsidR="00ED1E7B" w:rsidRPr="009F451B" w14:paraId="42930B23" w14:textId="77777777" w:rsidTr="00ED1E7B">
        <w:trPr>
          <w:trHeight w:val="20"/>
          <w:jc w:val="center"/>
        </w:trPr>
        <w:tc>
          <w:tcPr>
            <w:tcW w:w="0" w:type="auto"/>
            <w:shd w:val="clear" w:color="auto" w:fill="B4C6E7" w:themeFill="accent1" w:themeFillTint="66"/>
            <w:vAlign w:val="center"/>
          </w:tcPr>
          <w:p w14:paraId="243CF703" w14:textId="13149EDE" w:rsidR="196494F9" w:rsidRPr="009F451B" w:rsidRDefault="6BD2CB8F" w:rsidP="003C1859">
            <w:pPr>
              <w:jc w:val="left"/>
              <w:rPr>
                <w:sz w:val="21"/>
                <w:szCs w:val="21"/>
              </w:rPr>
            </w:pPr>
            <w:r w:rsidRPr="009F451B">
              <w:rPr>
                <w:sz w:val="21"/>
                <w:szCs w:val="21"/>
                <w:lang w:val="en-GB"/>
              </w:rPr>
              <w:t>Safe mode</w:t>
            </w:r>
          </w:p>
        </w:tc>
        <w:tc>
          <w:tcPr>
            <w:tcW w:w="0" w:type="auto"/>
            <w:vAlign w:val="center"/>
          </w:tcPr>
          <w:p w14:paraId="11592559" w14:textId="72A896AE" w:rsidR="196494F9" w:rsidRPr="009F451B" w:rsidRDefault="196494F9" w:rsidP="003C1859">
            <w:pPr>
              <w:jc w:val="center"/>
              <w:rPr>
                <w:sz w:val="21"/>
                <w:szCs w:val="21"/>
              </w:rPr>
            </w:pPr>
          </w:p>
        </w:tc>
        <w:tc>
          <w:tcPr>
            <w:tcW w:w="0" w:type="auto"/>
            <w:vAlign w:val="center"/>
          </w:tcPr>
          <w:p w14:paraId="01DF0565" w14:textId="48A98F77" w:rsidR="196494F9" w:rsidRPr="009F451B" w:rsidRDefault="196494F9" w:rsidP="003C1859">
            <w:pPr>
              <w:jc w:val="center"/>
              <w:rPr>
                <w:sz w:val="21"/>
                <w:szCs w:val="21"/>
              </w:rPr>
            </w:pPr>
          </w:p>
        </w:tc>
        <w:tc>
          <w:tcPr>
            <w:tcW w:w="0" w:type="auto"/>
            <w:vAlign w:val="center"/>
          </w:tcPr>
          <w:p w14:paraId="4677D0F5" w14:textId="11D7C446" w:rsidR="196494F9" w:rsidRPr="009F451B" w:rsidRDefault="00E71EE9" w:rsidP="003C1859">
            <w:pPr>
              <w:jc w:val="center"/>
              <w:rPr>
                <w:sz w:val="21"/>
                <w:szCs w:val="21"/>
              </w:rPr>
            </w:pPr>
            <w:r w:rsidRPr="009F451B">
              <w:rPr>
                <w:color w:val="000000" w:themeColor="text1"/>
                <w:sz w:val="21"/>
                <w:szCs w:val="21"/>
                <w:lang w:val="en-GB"/>
              </w:rPr>
              <w:t>X</w:t>
            </w:r>
          </w:p>
        </w:tc>
        <w:tc>
          <w:tcPr>
            <w:tcW w:w="0" w:type="auto"/>
            <w:vAlign w:val="center"/>
          </w:tcPr>
          <w:p w14:paraId="038528A0" w14:textId="6DCA8A99" w:rsidR="196494F9" w:rsidRPr="009F451B" w:rsidRDefault="00E71EE9" w:rsidP="003C1859">
            <w:pPr>
              <w:jc w:val="center"/>
              <w:rPr>
                <w:sz w:val="21"/>
                <w:szCs w:val="21"/>
              </w:rPr>
            </w:pPr>
            <w:r w:rsidRPr="009F451B">
              <w:rPr>
                <w:color w:val="000000" w:themeColor="text1"/>
                <w:sz w:val="21"/>
                <w:szCs w:val="21"/>
                <w:lang w:val="en-GB"/>
              </w:rPr>
              <w:t>X</w:t>
            </w:r>
          </w:p>
        </w:tc>
        <w:tc>
          <w:tcPr>
            <w:tcW w:w="0" w:type="auto"/>
            <w:vAlign w:val="center"/>
          </w:tcPr>
          <w:p w14:paraId="26239ACB" w14:textId="2BF1A49E" w:rsidR="196494F9" w:rsidRPr="009F451B" w:rsidRDefault="196494F9" w:rsidP="003C1859">
            <w:pPr>
              <w:jc w:val="center"/>
              <w:rPr>
                <w:sz w:val="21"/>
                <w:szCs w:val="21"/>
              </w:rPr>
            </w:pPr>
          </w:p>
        </w:tc>
        <w:tc>
          <w:tcPr>
            <w:tcW w:w="0" w:type="auto"/>
            <w:vAlign w:val="center"/>
          </w:tcPr>
          <w:p w14:paraId="6BB20AF7" w14:textId="7B93E31D" w:rsidR="196494F9" w:rsidRPr="009F451B" w:rsidRDefault="00E71EE9" w:rsidP="003C1859">
            <w:pPr>
              <w:jc w:val="center"/>
              <w:rPr>
                <w:sz w:val="21"/>
                <w:szCs w:val="21"/>
              </w:rPr>
            </w:pPr>
            <w:r w:rsidRPr="009F451B">
              <w:rPr>
                <w:color w:val="000000" w:themeColor="text1"/>
                <w:sz w:val="21"/>
                <w:szCs w:val="21"/>
                <w:lang w:val="en-GB"/>
              </w:rPr>
              <w:t>X</w:t>
            </w:r>
          </w:p>
        </w:tc>
        <w:tc>
          <w:tcPr>
            <w:tcW w:w="0" w:type="auto"/>
            <w:vAlign w:val="center"/>
          </w:tcPr>
          <w:p w14:paraId="082D1954" w14:textId="16C17168" w:rsidR="196494F9" w:rsidRPr="009F451B" w:rsidRDefault="00E71EE9" w:rsidP="003C1859">
            <w:pPr>
              <w:jc w:val="center"/>
              <w:rPr>
                <w:sz w:val="21"/>
                <w:szCs w:val="21"/>
              </w:rPr>
            </w:pPr>
            <w:r w:rsidRPr="009F451B">
              <w:rPr>
                <w:color w:val="000000" w:themeColor="text1"/>
                <w:sz w:val="21"/>
                <w:szCs w:val="21"/>
                <w:lang w:val="en-GB"/>
              </w:rPr>
              <w:t>X</w:t>
            </w:r>
          </w:p>
        </w:tc>
        <w:tc>
          <w:tcPr>
            <w:tcW w:w="0" w:type="auto"/>
            <w:vAlign w:val="center"/>
          </w:tcPr>
          <w:p w14:paraId="02667ACC" w14:textId="6492F094" w:rsidR="196494F9" w:rsidRPr="009F451B" w:rsidRDefault="6BD2CB8F" w:rsidP="003C1859">
            <w:pPr>
              <w:jc w:val="center"/>
              <w:rPr>
                <w:sz w:val="21"/>
                <w:szCs w:val="21"/>
              </w:rPr>
            </w:pPr>
            <w:r w:rsidRPr="009F451B">
              <w:rPr>
                <w:color w:val="000000" w:themeColor="text1"/>
                <w:sz w:val="21"/>
                <w:szCs w:val="21"/>
                <w:lang w:val="en-GB"/>
              </w:rPr>
              <w:t>6.29</w:t>
            </w:r>
          </w:p>
        </w:tc>
      </w:tr>
    </w:tbl>
    <w:p w14:paraId="30B0CB77" w14:textId="00EEB2E8" w:rsidR="00707E60" w:rsidRDefault="00707E60" w:rsidP="00707E60">
      <w:pPr>
        <w:pStyle w:val="Descripcin"/>
        <w:jc w:val="center"/>
      </w:pPr>
      <w:r w:rsidRPr="00707E60">
        <w:rPr>
          <w:b/>
          <w:bCs/>
        </w:rPr>
        <w:t xml:space="preserve">Table </w:t>
      </w:r>
      <w:r w:rsidR="00A23252">
        <w:rPr>
          <w:b/>
          <w:bCs/>
        </w:rPr>
        <w:fldChar w:fldCharType="begin"/>
      </w:r>
      <w:r w:rsidR="00A23252">
        <w:rPr>
          <w:b/>
          <w:bCs/>
        </w:rPr>
        <w:instrText xml:space="preserve"> STYLEREF 2 \s </w:instrText>
      </w:r>
      <w:r w:rsidR="00A23252">
        <w:rPr>
          <w:b/>
          <w:bCs/>
        </w:rPr>
        <w:fldChar w:fldCharType="separate"/>
      </w:r>
      <w:r w:rsidR="00626EB2">
        <w:rPr>
          <w:b/>
          <w:bCs/>
          <w:noProof/>
        </w:rPr>
        <w:t>4.8</w:t>
      </w:r>
      <w:r w:rsidR="00A23252">
        <w:rPr>
          <w:b/>
          <w:bCs/>
        </w:rPr>
        <w:fldChar w:fldCharType="end"/>
      </w:r>
      <w:r w:rsidR="00A23252">
        <w:rPr>
          <w:b/>
          <w:bCs/>
        </w:rPr>
        <w:t>.</w:t>
      </w:r>
      <w:r w:rsidR="00A23252">
        <w:rPr>
          <w:b/>
          <w:bCs/>
        </w:rPr>
        <w:fldChar w:fldCharType="begin"/>
      </w:r>
      <w:r w:rsidR="00A23252">
        <w:rPr>
          <w:b/>
          <w:bCs/>
        </w:rPr>
        <w:instrText xml:space="preserve"> SEQ Table \* ARABIC \s 2 </w:instrText>
      </w:r>
      <w:r w:rsidR="00A23252">
        <w:rPr>
          <w:b/>
          <w:bCs/>
        </w:rPr>
        <w:fldChar w:fldCharType="separate"/>
      </w:r>
      <w:r w:rsidR="00626EB2">
        <w:rPr>
          <w:b/>
          <w:bCs/>
          <w:noProof/>
        </w:rPr>
        <w:t>2</w:t>
      </w:r>
      <w:r w:rsidR="00A23252">
        <w:rPr>
          <w:b/>
          <w:bCs/>
        </w:rPr>
        <w:fldChar w:fldCharType="end"/>
      </w:r>
      <w:r>
        <w:t xml:space="preserve">: </w:t>
      </w:r>
      <w:r w:rsidRPr="008A01E5">
        <w:t>System operational modes</w:t>
      </w:r>
    </w:p>
    <w:p w14:paraId="5FF3191B" w14:textId="47EC692D" w:rsidR="4F027222" w:rsidRPr="00B20118" w:rsidRDefault="6C5DB92D" w:rsidP="196494F9">
      <w:pPr>
        <w:spacing w:line="257" w:lineRule="auto"/>
        <w:rPr>
          <w:lang w:val="en-GB"/>
        </w:rPr>
      </w:pPr>
      <w:r w:rsidRPr="47971D6C">
        <w:rPr>
          <w:rFonts w:ascii="Calibri" w:eastAsia="Calibri" w:hAnsi="Calibri" w:cs="Calibri"/>
          <w:lang w:val="en-GB"/>
        </w:rPr>
        <w:t>This analysis shows that the maximum power required will be 26.29 W, during the stage 2 (functioning period of the micro-propulsion payload), and the minimum 6.29 W, during the safe mode (only essential subsystems are active).</w:t>
      </w:r>
    </w:p>
    <w:p w14:paraId="0B4A5477" w14:textId="1B8C4FCB" w:rsidR="4F027222" w:rsidRPr="00B20118" w:rsidRDefault="6C5DB92D" w:rsidP="196494F9">
      <w:pPr>
        <w:spacing w:line="257" w:lineRule="auto"/>
        <w:rPr>
          <w:lang w:val="en-GB"/>
        </w:rPr>
      </w:pPr>
      <w:r w:rsidRPr="47971D6C">
        <w:rPr>
          <w:rFonts w:ascii="Calibri" w:eastAsia="Calibri" w:hAnsi="Calibri" w:cs="Calibri"/>
          <w:lang w:val="en-GB"/>
        </w:rPr>
        <w:t>The battery and the solar cells of the power subsystem have been sized to fulfil these requirements.</w:t>
      </w:r>
    </w:p>
    <w:p w14:paraId="2F4180B5" w14:textId="46CA5721" w:rsidR="00F15B9C" w:rsidRPr="00F15B9C" w:rsidRDefault="6C5DB92D" w:rsidP="00F15B9C">
      <w:pPr>
        <w:spacing w:line="257" w:lineRule="auto"/>
        <w:rPr>
          <w:rFonts w:ascii="Calibri" w:eastAsia="Calibri" w:hAnsi="Calibri" w:cs="Calibri"/>
          <w:lang w:val="en-GB"/>
        </w:rPr>
      </w:pPr>
      <w:r w:rsidRPr="47971D6C">
        <w:rPr>
          <w:rFonts w:ascii="Calibri" w:eastAsia="Calibri" w:hAnsi="Calibri" w:cs="Calibri"/>
          <w:lang w:val="en-GB"/>
        </w:rPr>
        <w:t xml:space="preserve">The </w:t>
      </w:r>
      <w:r w:rsidRPr="47971D6C">
        <w:rPr>
          <w:rFonts w:ascii="Calibri" w:eastAsia="Calibri" w:hAnsi="Calibri" w:cs="Calibri"/>
          <w:i/>
          <w:iCs/>
          <w:lang w:val="en-GB"/>
        </w:rPr>
        <w:t xml:space="preserve">electric power subsystem </w:t>
      </w:r>
      <w:r w:rsidRPr="47971D6C">
        <w:rPr>
          <w:rFonts w:ascii="Calibri" w:eastAsia="Calibri" w:hAnsi="Calibri" w:cs="Calibri"/>
          <w:lang w:val="en-GB"/>
        </w:rPr>
        <w:t xml:space="preserve">produces power dissipation on the spacecraft, which must be had into account in the design of the </w:t>
      </w:r>
      <w:r w:rsidRPr="47971D6C">
        <w:rPr>
          <w:rFonts w:ascii="Calibri" w:eastAsia="Calibri" w:hAnsi="Calibri" w:cs="Calibri"/>
          <w:i/>
          <w:iCs/>
          <w:lang w:val="en-GB"/>
        </w:rPr>
        <w:t>thermal control subsystem</w:t>
      </w:r>
      <w:r w:rsidRPr="47971D6C">
        <w:rPr>
          <w:rFonts w:ascii="Calibri" w:eastAsia="Calibri" w:hAnsi="Calibri" w:cs="Calibri"/>
          <w:lang w:val="en-GB"/>
        </w:rPr>
        <w:t>. The estimated power dissipation depends on the operational mode, but it reaches a maximum of 1.98 W and a minimum 0.15 W.</w:t>
      </w:r>
    </w:p>
    <w:p w14:paraId="446691ED" w14:textId="77777777" w:rsidR="00B02D24" w:rsidRPr="00B20118" w:rsidRDefault="00B02D24" w:rsidP="196494F9">
      <w:pPr>
        <w:spacing w:line="257" w:lineRule="auto"/>
        <w:rPr>
          <w:lang w:val="en-GB"/>
        </w:rPr>
      </w:pPr>
    </w:p>
    <w:p w14:paraId="659046C5" w14:textId="01A6870D" w:rsidR="00F15B9C" w:rsidRPr="00F15B9C" w:rsidRDefault="4AABEE7F" w:rsidP="00F15B9C">
      <w:pPr>
        <w:pStyle w:val="Ttulo3"/>
        <w:rPr>
          <w:rFonts w:ascii="Calibri" w:eastAsia="Calibri" w:hAnsi="Calibri" w:cs="Calibri"/>
          <w:sz w:val="22"/>
          <w:szCs w:val="22"/>
          <w:lang w:val="en-GB"/>
        </w:rPr>
      </w:pPr>
      <w:bookmarkStart w:id="78" w:name="_Toc61711466"/>
      <w:r w:rsidRPr="00B02D24">
        <w:t>Energy storage</w:t>
      </w:r>
      <w:bookmarkEnd w:id="78"/>
    </w:p>
    <w:p w14:paraId="6B1B4362" w14:textId="77777777" w:rsidR="00B02D24" w:rsidRPr="00B02D24" w:rsidRDefault="00B02D24" w:rsidP="00B02D24"/>
    <w:p w14:paraId="64ACE8AA" w14:textId="27E1ABC0" w:rsidR="4F027222" w:rsidRPr="00B20118" w:rsidRDefault="6C5DB92D" w:rsidP="196494F9">
      <w:pPr>
        <w:spacing w:line="257" w:lineRule="auto"/>
        <w:rPr>
          <w:lang w:val="en-GB"/>
        </w:rPr>
      </w:pPr>
      <w:r w:rsidRPr="47971D6C">
        <w:rPr>
          <w:rFonts w:ascii="Calibri" w:eastAsia="Calibri" w:hAnsi="Calibri" w:cs="Calibri"/>
          <w:lang w:val="en-GB"/>
        </w:rPr>
        <w:lastRenderedPageBreak/>
        <w:t xml:space="preserve">While our satellite is eclipsed by the Earth, the input solar power in the solar cells is zero. The only way to supply this energy during eclipse periods, in small satellites, is to use a battery to storage the energy required. </w:t>
      </w:r>
      <w:r w:rsidR="000B1452">
        <w:rPr>
          <w:rFonts w:ascii="Calibri" w:eastAsia="Calibri" w:hAnsi="Calibri" w:cs="Calibri"/>
          <w:lang w:val="en-GB"/>
        </w:rPr>
        <w:t>Even if there were not any eclipse, the battery could supply power when the most demand</w:t>
      </w:r>
      <w:r w:rsidR="00527859">
        <w:rPr>
          <w:rFonts w:ascii="Calibri" w:eastAsia="Calibri" w:hAnsi="Calibri" w:cs="Calibri"/>
          <w:lang w:val="en-GB"/>
        </w:rPr>
        <w:t>ing</w:t>
      </w:r>
      <w:r w:rsidR="000B1452">
        <w:rPr>
          <w:rFonts w:ascii="Calibri" w:eastAsia="Calibri" w:hAnsi="Calibri" w:cs="Calibri"/>
          <w:lang w:val="en-GB"/>
        </w:rPr>
        <w:t xml:space="preserve"> operational modes are active. </w:t>
      </w:r>
      <w:r w:rsidRPr="47971D6C">
        <w:rPr>
          <w:rFonts w:ascii="Calibri" w:eastAsia="Calibri" w:hAnsi="Calibri" w:cs="Calibri"/>
          <w:lang w:val="en-GB"/>
        </w:rPr>
        <w:t xml:space="preserve">The battery selected for this mission is the model </w:t>
      </w:r>
      <w:r w:rsidRPr="47971D6C">
        <w:rPr>
          <w:rFonts w:ascii="Calibri" w:eastAsia="Calibri" w:hAnsi="Calibri" w:cs="Calibri"/>
          <w:i/>
          <w:iCs/>
          <w:lang w:val="en-GB"/>
        </w:rPr>
        <w:t>EPS I PLUS</w:t>
      </w:r>
      <w:r w:rsidRPr="47971D6C">
        <w:rPr>
          <w:rFonts w:ascii="Calibri" w:eastAsia="Calibri" w:hAnsi="Calibri" w:cs="Calibri"/>
          <w:lang w:val="en-GB"/>
        </w:rPr>
        <w:t xml:space="preserve"> by </w:t>
      </w:r>
      <w:r w:rsidRPr="47971D6C">
        <w:rPr>
          <w:rFonts w:ascii="Calibri" w:eastAsia="Calibri" w:hAnsi="Calibri" w:cs="Calibri"/>
          <w:i/>
          <w:iCs/>
          <w:lang w:val="en-GB"/>
        </w:rPr>
        <w:t>Endurosat.</w:t>
      </w:r>
      <w:r w:rsidRPr="47971D6C">
        <w:rPr>
          <w:rFonts w:ascii="Calibri" w:eastAsia="Calibri" w:hAnsi="Calibri" w:cs="Calibri"/>
          <w:lang w:val="en-GB"/>
        </w:rPr>
        <w:t xml:space="preserve"> This battery is specifically designed to be used in </w:t>
      </w:r>
      <w:r w:rsidR="00961E19">
        <w:rPr>
          <w:rFonts w:ascii="Calibri" w:eastAsia="Calibri" w:hAnsi="Calibri" w:cs="Calibri"/>
          <w:lang w:val="en-GB"/>
        </w:rPr>
        <w:t>CubeSat</w:t>
      </w:r>
      <w:r w:rsidRPr="47971D6C">
        <w:rPr>
          <w:rFonts w:ascii="Calibri" w:eastAsia="Calibri" w:hAnsi="Calibri" w:cs="Calibri"/>
          <w:lang w:val="en-GB"/>
        </w:rPr>
        <w:t xml:space="preserve">s and it has a flight heritage. It is compact, very efficient and has undergone space qualification testing. Furthermore, it is one of the batteries suggested by NASA, applicable to </w:t>
      </w:r>
      <w:r w:rsidR="00961E19">
        <w:rPr>
          <w:rFonts w:ascii="Calibri" w:eastAsia="Calibri" w:hAnsi="Calibri" w:cs="Calibri"/>
          <w:lang w:val="en-GB"/>
        </w:rPr>
        <w:t>CubeSat</w:t>
      </w:r>
      <w:r w:rsidRPr="47971D6C">
        <w:rPr>
          <w:rFonts w:ascii="Calibri" w:eastAsia="Calibri" w:hAnsi="Calibri" w:cs="Calibri"/>
          <w:lang w:val="en-GB"/>
        </w:rPr>
        <w:t>s. The main features of this battery will be explained in detail:</w:t>
      </w:r>
    </w:p>
    <w:p w14:paraId="4610192A" w14:textId="26430399" w:rsidR="4F027222" w:rsidRPr="00B20118" w:rsidRDefault="6C5DB92D" w:rsidP="00B02D24">
      <w:pPr>
        <w:pStyle w:val="Prrafodelista"/>
        <w:numPr>
          <w:ilvl w:val="0"/>
          <w:numId w:val="31"/>
        </w:numPr>
        <w:rPr>
          <w:rFonts w:eastAsiaTheme="minorEastAsia"/>
          <w:b/>
          <w:bCs/>
          <w:lang w:val="en-GB"/>
        </w:rPr>
      </w:pPr>
      <w:r w:rsidRPr="47971D6C">
        <w:rPr>
          <w:rFonts w:ascii="Calibri" w:eastAsia="Calibri" w:hAnsi="Calibri" w:cs="Calibri"/>
          <w:b/>
          <w:bCs/>
          <w:lang w:val="en-GB"/>
        </w:rPr>
        <w:t>Type</w:t>
      </w:r>
      <w:r w:rsidRPr="47971D6C">
        <w:rPr>
          <w:rFonts w:ascii="Calibri" w:eastAsia="Calibri" w:hAnsi="Calibri" w:cs="Calibri"/>
          <w:lang w:val="en-GB"/>
        </w:rPr>
        <w:t>: We have selected a Li-ion battery, whose energy density is 150 W h/kg.</w:t>
      </w:r>
    </w:p>
    <w:p w14:paraId="34C5D050" w14:textId="374C4F2C" w:rsidR="4F027222" w:rsidRPr="00B20118" w:rsidRDefault="6C5DB92D" w:rsidP="00B02D24">
      <w:pPr>
        <w:pStyle w:val="Prrafodelista"/>
        <w:numPr>
          <w:ilvl w:val="0"/>
          <w:numId w:val="31"/>
        </w:numPr>
        <w:rPr>
          <w:rFonts w:eastAsiaTheme="minorEastAsia"/>
          <w:b/>
          <w:bCs/>
          <w:lang w:val="en-GB"/>
        </w:rPr>
      </w:pPr>
      <w:r w:rsidRPr="47971D6C">
        <w:rPr>
          <w:rFonts w:ascii="Calibri" w:eastAsia="Calibri" w:hAnsi="Calibri" w:cs="Calibri"/>
          <w:b/>
          <w:bCs/>
          <w:lang w:val="en-GB"/>
        </w:rPr>
        <w:t>Transmission efficiency</w:t>
      </w:r>
      <w:r w:rsidRPr="47971D6C">
        <w:rPr>
          <w:rFonts w:ascii="Calibri" w:eastAsia="Calibri" w:hAnsi="Calibri" w:cs="Calibri"/>
          <w:lang w:val="en-GB"/>
        </w:rPr>
        <w:t>: We have selected an efficiency of 0.9, so small losses are considered.</w:t>
      </w:r>
    </w:p>
    <w:p w14:paraId="0F9E529F" w14:textId="2DC4B894" w:rsidR="4F027222" w:rsidRDefault="6C5DB92D" w:rsidP="00B02D24">
      <w:pPr>
        <w:pStyle w:val="Prrafodelista"/>
        <w:numPr>
          <w:ilvl w:val="0"/>
          <w:numId w:val="31"/>
        </w:numPr>
        <w:rPr>
          <w:rFonts w:eastAsiaTheme="minorEastAsia"/>
          <w:b/>
          <w:bCs/>
        </w:rPr>
      </w:pPr>
      <w:r w:rsidRPr="47971D6C">
        <w:rPr>
          <w:rFonts w:ascii="Calibri" w:eastAsia="Calibri" w:hAnsi="Calibri" w:cs="Calibri"/>
          <w:b/>
          <w:bCs/>
          <w:lang w:val="en-GB"/>
        </w:rPr>
        <w:t>Number of charge-discharge cycles</w:t>
      </w:r>
      <w:r w:rsidRPr="47971D6C">
        <w:rPr>
          <w:rFonts w:ascii="Calibri" w:eastAsia="Calibri" w:hAnsi="Calibri" w:cs="Calibri"/>
          <w:lang w:val="en-GB"/>
        </w:rPr>
        <w:t>: It depends on the selected orbit and the mission duration. In this case, there will be 138 cycles.</w:t>
      </w:r>
    </w:p>
    <w:p w14:paraId="298AD08B" w14:textId="6447998E" w:rsidR="4F027222" w:rsidRPr="006B006C" w:rsidRDefault="6C5DB92D" w:rsidP="00B02D24">
      <w:pPr>
        <w:pStyle w:val="Prrafodelista"/>
        <w:numPr>
          <w:ilvl w:val="0"/>
          <w:numId w:val="31"/>
        </w:numPr>
        <w:rPr>
          <w:rFonts w:eastAsiaTheme="minorEastAsia"/>
          <w:b/>
          <w:bCs/>
          <w:lang w:val="en-GB"/>
        </w:rPr>
      </w:pPr>
      <w:r w:rsidRPr="47971D6C">
        <w:rPr>
          <w:rFonts w:ascii="Calibri" w:eastAsia="Calibri" w:hAnsi="Calibri" w:cs="Calibri"/>
          <w:b/>
          <w:bCs/>
          <w:lang w:val="en-GB"/>
        </w:rPr>
        <w:t>Depth of discharge</w:t>
      </w:r>
      <w:r w:rsidRPr="47971D6C">
        <w:rPr>
          <w:rFonts w:ascii="Calibri" w:eastAsia="Calibri" w:hAnsi="Calibri" w:cs="Calibri"/>
          <w:lang w:val="en-GB"/>
        </w:rPr>
        <w:t>: Limited to 70 % to avoid early degradation.</w:t>
      </w:r>
    </w:p>
    <w:p w14:paraId="1F8574A1" w14:textId="21A08BE4" w:rsidR="4F027222" w:rsidRPr="006B006C" w:rsidRDefault="6C5DB92D" w:rsidP="00B02D24">
      <w:pPr>
        <w:pStyle w:val="Prrafodelista"/>
        <w:numPr>
          <w:ilvl w:val="0"/>
          <w:numId w:val="31"/>
        </w:numPr>
        <w:rPr>
          <w:rFonts w:eastAsiaTheme="minorEastAsia"/>
          <w:b/>
          <w:bCs/>
          <w:lang w:val="en-GB"/>
        </w:rPr>
      </w:pPr>
      <w:r w:rsidRPr="47971D6C">
        <w:rPr>
          <w:rFonts w:ascii="Calibri" w:eastAsia="Calibri" w:hAnsi="Calibri" w:cs="Calibri"/>
          <w:b/>
          <w:bCs/>
          <w:lang w:val="en-GB"/>
        </w:rPr>
        <w:t>Bus voltage</w:t>
      </w:r>
      <w:r w:rsidRPr="47971D6C">
        <w:rPr>
          <w:rFonts w:ascii="Calibri" w:eastAsia="Calibri" w:hAnsi="Calibri" w:cs="Calibri"/>
          <w:lang w:val="en-GB"/>
        </w:rPr>
        <w:t>: Limited by the battery performances to 5 V.</w:t>
      </w:r>
    </w:p>
    <w:p w14:paraId="47F46377" w14:textId="25A0EBF0" w:rsidR="4F027222" w:rsidRPr="006B006C" w:rsidRDefault="6C5DB92D" w:rsidP="00B02D24">
      <w:pPr>
        <w:pStyle w:val="Prrafodelista"/>
        <w:numPr>
          <w:ilvl w:val="0"/>
          <w:numId w:val="31"/>
        </w:numPr>
        <w:rPr>
          <w:rFonts w:eastAsiaTheme="minorEastAsia"/>
          <w:b/>
          <w:bCs/>
          <w:lang w:val="en-GB"/>
        </w:rPr>
      </w:pPr>
      <w:r w:rsidRPr="47971D6C">
        <w:rPr>
          <w:rFonts w:ascii="Calibri" w:eastAsia="Calibri" w:hAnsi="Calibri" w:cs="Calibri"/>
          <w:b/>
          <w:bCs/>
          <w:lang w:val="en-GB"/>
        </w:rPr>
        <w:t>Battery capacity</w:t>
      </w:r>
      <w:r w:rsidRPr="47971D6C">
        <w:rPr>
          <w:rFonts w:ascii="Calibri" w:eastAsia="Calibri" w:hAnsi="Calibri" w:cs="Calibri"/>
          <w:lang w:val="en-GB"/>
        </w:rPr>
        <w:t>: The selected battery has a capacity of 10.2 W h or 2.04 A h (the conversion is carried out with the bus voltage).</w:t>
      </w:r>
    </w:p>
    <w:p w14:paraId="2CB17F8A" w14:textId="02D500C9" w:rsidR="4F027222" w:rsidRPr="006B006C" w:rsidRDefault="6C5DB92D" w:rsidP="00B02D24">
      <w:pPr>
        <w:pStyle w:val="Prrafodelista"/>
        <w:numPr>
          <w:ilvl w:val="0"/>
          <w:numId w:val="31"/>
        </w:numPr>
        <w:rPr>
          <w:rFonts w:eastAsiaTheme="minorEastAsia"/>
          <w:b/>
          <w:bCs/>
          <w:lang w:val="en-GB"/>
        </w:rPr>
      </w:pPr>
      <w:r w:rsidRPr="47971D6C">
        <w:rPr>
          <w:rFonts w:ascii="Calibri" w:eastAsia="Calibri" w:hAnsi="Calibri" w:cs="Calibri"/>
          <w:b/>
          <w:bCs/>
          <w:lang w:val="en-GB"/>
        </w:rPr>
        <w:t>Maximum current</w:t>
      </w:r>
      <w:r w:rsidRPr="47971D6C">
        <w:rPr>
          <w:rFonts w:ascii="Calibri" w:eastAsia="Calibri" w:hAnsi="Calibri" w:cs="Calibri"/>
          <w:lang w:val="en-GB"/>
        </w:rPr>
        <w:t>: Limited to 1.8 A per solar panel channel.</w:t>
      </w:r>
    </w:p>
    <w:p w14:paraId="5D606A0F" w14:textId="7DC682AB" w:rsidR="4F027222" w:rsidRDefault="6C5DB92D" w:rsidP="00B02D24">
      <w:pPr>
        <w:pStyle w:val="Prrafodelista"/>
        <w:numPr>
          <w:ilvl w:val="0"/>
          <w:numId w:val="31"/>
        </w:numPr>
        <w:rPr>
          <w:rFonts w:eastAsiaTheme="minorEastAsia"/>
          <w:b/>
          <w:bCs/>
        </w:rPr>
      </w:pPr>
      <w:r w:rsidRPr="47971D6C">
        <w:rPr>
          <w:rFonts w:ascii="Calibri" w:eastAsia="Calibri" w:hAnsi="Calibri" w:cs="Calibri"/>
          <w:b/>
          <w:bCs/>
          <w:lang w:val="en-GB"/>
        </w:rPr>
        <w:t>Mass</w:t>
      </w:r>
      <w:r w:rsidRPr="47971D6C">
        <w:rPr>
          <w:rFonts w:ascii="Calibri" w:eastAsia="Calibri" w:hAnsi="Calibri" w:cs="Calibri"/>
          <w:lang w:val="en-GB"/>
        </w:rPr>
        <w:t>: The total mass is the sum of the masses of the battery cells and other components, such as the power control system, switches, interfaces with the solar arrays, etc. The total mass is 298 g.</w:t>
      </w:r>
    </w:p>
    <w:p w14:paraId="056AA198" w14:textId="7279AAC1" w:rsidR="4F027222" w:rsidRDefault="6C5DB92D" w:rsidP="00B02D24">
      <w:pPr>
        <w:pStyle w:val="Prrafodelista"/>
        <w:numPr>
          <w:ilvl w:val="0"/>
          <w:numId w:val="31"/>
        </w:numPr>
        <w:rPr>
          <w:rFonts w:eastAsiaTheme="minorEastAsia"/>
          <w:b/>
          <w:bCs/>
        </w:rPr>
      </w:pPr>
      <w:r w:rsidRPr="47971D6C">
        <w:rPr>
          <w:rFonts w:ascii="Calibri" w:eastAsia="Calibri" w:hAnsi="Calibri" w:cs="Calibri"/>
          <w:b/>
          <w:bCs/>
          <w:lang w:val="en-GB"/>
        </w:rPr>
        <w:t>Price</w:t>
      </w:r>
      <w:r w:rsidRPr="47971D6C">
        <w:rPr>
          <w:rFonts w:ascii="Calibri" w:eastAsia="Calibri" w:hAnsi="Calibri" w:cs="Calibri"/>
          <w:lang w:val="en-GB"/>
        </w:rPr>
        <w:t>: 3300 €.</w:t>
      </w:r>
    </w:p>
    <w:p w14:paraId="0CD6A117" w14:textId="5BE386E6" w:rsidR="4F027222" w:rsidRPr="006B006C" w:rsidRDefault="6C5DB92D" w:rsidP="196494F9">
      <w:pPr>
        <w:spacing w:line="257" w:lineRule="auto"/>
        <w:rPr>
          <w:lang w:val="en-GB"/>
        </w:rPr>
      </w:pPr>
      <w:r w:rsidRPr="47971D6C">
        <w:rPr>
          <w:rFonts w:ascii="Calibri" w:eastAsia="Calibri" w:hAnsi="Calibri" w:cs="Calibri"/>
          <w:lang w:val="en-GB"/>
        </w:rPr>
        <w:t xml:space="preserve">This battery is one of the smallest made for </w:t>
      </w:r>
      <w:r w:rsidR="00961E19">
        <w:rPr>
          <w:rFonts w:ascii="Calibri" w:eastAsia="Calibri" w:hAnsi="Calibri" w:cs="Calibri"/>
          <w:lang w:val="en-GB"/>
        </w:rPr>
        <w:t>CubeSat</w:t>
      </w:r>
      <w:r w:rsidRPr="47971D6C">
        <w:rPr>
          <w:rFonts w:ascii="Calibri" w:eastAsia="Calibri" w:hAnsi="Calibri" w:cs="Calibri"/>
          <w:lang w:val="en-GB"/>
        </w:rPr>
        <w:t xml:space="preserve">s and, however, it is oversized. </w:t>
      </w:r>
      <w:r w:rsidR="00B75D3E">
        <w:rPr>
          <w:rFonts w:ascii="Calibri" w:eastAsia="Calibri" w:hAnsi="Calibri" w:cs="Calibri"/>
          <w:lang w:val="en-GB"/>
        </w:rPr>
        <w:t>This mission has been designed to avoid any eclipse during the operational stage</w:t>
      </w:r>
      <w:r w:rsidR="0049608D">
        <w:rPr>
          <w:rFonts w:ascii="Calibri" w:eastAsia="Calibri" w:hAnsi="Calibri" w:cs="Calibri"/>
          <w:lang w:val="en-GB"/>
        </w:rPr>
        <w:t xml:space="preserve">; however, a possible eclipse </w:t>
      </w:r>
      <w:r w:rsidR="00AE324F">
        <w:rPr>
          <w:rFonts w:ascii="Calibri" w:eastAsia="Calibri" w:hAnsi="Calibri" w:cs="Calibri"/>
          <w:lang w:val="en-GB"/>
        </w:rPr>
        <w:t>time</w:t>
      </w:r>
      <w:r w:rsidR="0049608D">
        <w:rPr>
          <w:rFonts w:ascii="Calibri" w:eastAsia="Calibri" w:hAnsi="Calibri" w:cs="Calibri"/>
          <w:lang w:val="en-GB"/>
        </w:rPr>
        <w:t xml:space="preserve"> has been </w:t>
      </w:r>
      <w:r w:rsidR="00546E2D">
        <w:rPr>
          <w:rFonts w:ascii="Calibri" w:eastAsia="Calibri" w:hAnsi="Calibri" w:cs="Calibri"/>
          <w:lang w:val="en-GB"/>
        </w:rPr>
        <w:t>considered</w:t>
      </w:r>
      <w:r w:rsidR="0049608D">
        <w:rPr>
          <w:rFonts w:ascii="Calibri" w:eastAsia="Calibri" w:hAnsi="Calibri" w:cs="Calibri"/>
          <w:lang w:val="en-GB"/>
        </w:rPr>
        <w:t xml:space="preserve"> for the power subsystem design, in case that there was a change of the launch window. </w:t>
      </w:r>
      <w:r w:rsidR="4AABEE7F" w:rsidRPr="196494F9">
        <w:rPr>
          <w:rFonts w:ascii="Calibri" w:eastAsia="Calibri" w:hAnsi="Calibri" w:cs="Calibri"/>
          <w:lang w:val="en-GB"/>
        </w:rPr>
        <w:t xml:space="preserve">The maximum eclipse duration </w:t>
      </w:r>
      <w:r w:rsidR="00DD6A6F">
        <w:rPr>
          <w:rFonts w:ascii="Calibri" w:eastAsia="Calibri" w:hAnsi="Calibri" w:cs="Calibri"/>
          <w:lang w:val="en-GB"/>
        </w:rPr>
        <w:t>considered</w:t>
      </w:r>
      <w:r w:rsidRPr="47971D6C">
        <w:rPr>
          <w:rFonts w:ascii="Calibri" w:eastAsia="Calibri" w:hAnsi="Calibri" w:cs="Calibri"/>
          <w:lang w:val="en-GB"/>
        </w:rPr>
        <w:t xml:space="preserve"> for this mission will be 18.38 min due to the Sun-synchronous orbit selected, but there will be several days without any eclipse. This fact makes that the battery is fully charged during long periods of time and its degradation is minimum. Moreover, during an 18 min eclipse this battery can supply 34 W, </w:t>
      </w:r>
      <w:r w:rsidR="77CE6DC2" w:rsidRPr="2D569480">
        <w:rPr>
          <w:rFonts w:ascii="Calibri" w:eastAsia="Calibri" w:hAnsi="Calibri" w:cs="Calibri"/>
          <w:lang w:val="en-GB"/>
        </w:rPr>
        <w:t>w</w:t>
      </w:r>
      <w:r w:rsidRPr="2D569480">
        <w:rPr>
          <w:rFonts w:ascii="Calibri" w:eastAsia="Calibri" w:hAnsi="Calibri" w:cs="Calibri"/>
          <w:lang w:val="en-GB"/>
        </w:rPr>
        <w:t>hat</w:t>
      </w:r>
      <w:r w:rsidRPr="47971D6C">
        <w:rPr>
          <w:rFonts w:ascii="Calibri" w:eastAsia="Calibri" w:hAnsi="Calibri" w:cs="Calibri"/>
          <w:lang w:val="en-GB"/>
        </w:rPr>
        <w:t xml:space="preserve"> is more than the power required for the most severe operational mode.</w:t>
      </w:r>
    </w:p>
    <w:p w14:paraId="6ED3E4CA" w14:textId="1D2E4773" w:rsidR="4F027222" w:rsidRPr="006B006C" w:rsidRDefault="6C5DB92D" w:rsidP="196494F9">
      <w:pPr>
        <w:rPr>
          <w:lang w:val="en-GB"/>
        </w:rPr>
      </w:pPr>
      <w:r w:rsidRPr="47971D6C">
        <w:rPr>
          <w:rFonts w:ascii="Calibri" w:eastAsia="Calibri" w:hAnsi="Calibri" w:cs="Calibri"/>
          <w:lang w:val="en-GB"/>
        </w:rPr>
        <w:t>All these results show that this battery is adequate for this mission and it fulfils all the requirements imposed by the other subsystems.</w:t>
      </w:r>
    </w:p>
    <w:p w14:paraId="76686320" w14:textId="77777777" w:rsidR="00707E60" w:rsidRDefault="6C5DB92D" w:rsidP="00707E60">
      <w:pPr>
        <w:keepNext/>
        <w:jc w:val="center"/>
      </w:pPr>
      <w:r>
        <w:rPr>
          <w:noProof/>
        </w:rPr>
        <w:drawing>
          <wp:inline distT="0" distB="0" distL="0" distR="0" wp14:anchorId="2E7F49EB" wp14:editId="175A0DE1">
            <wp:extent cx="2604964" cy="1760220"/>
            <wp:effectExtent l="0" t="0" r="5080" b="0"/>
            <wp:docPr id="791883489" name="Picture 79188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883489"/>
                    <pic:cNvPicPr/>
                  </pic:nvPicPr>
                  <pic:blipFill rotWithShape="1">
                    <a:blip r:embed="rId53">
                      <a:extLst>
                        <a:ext uri="{28A0092B-C50C-407E-A947-70E740481C1C}">
                          <a14:useLocalDpi xmlns:a14="http://schemas.microsoft.com/office/drawing/2010/main" val="0"/>
                        </a:ext>
                      </a:extLst>
                    </a:blip>
                    <a:srcRect t="13756" b="15618"/>
                    <a:stretch/>
                  </pic:blipFill>
                  <pic:spPr bwMode="auto">
                    <a:xfrm>
                      <a:off x="0" y="0"/>
                      <a:ext cx="2623677" cy="1772865"/>
                    </a:xfrm>
                    <a:prstGeom prst="rect">
                      <a:avLst/>
                    </a:prstGeom>
                    <a:ln>
                      <a:noFill/>
                    </a:ln>
                    <a:extLst>
                      <a:ext uri="{53640926-AAD7-44D8-BBD7-CCE9431645EC}">
                        <a14:shadowObscured xmlns:a14="http://schemas.microsoft.com/office/drawing/2010/main"/>
                      </a:ext>
                    </a:extLst>
                  </pic:spPr>
                </pic:pic>
              </a:graphicData>
            </a:graphic>
          </wp:inline>
        </w:drawing>
      </w:r>
    </w:p>
    <w:p w14:paraId="474BC124" w14:textId="43BD47B4" w:rsidR="4F027222" w:rsidRPr="00707E60" w:rsidRDefault="00707E60" w:rsidP="00707E60">
      <w:pPr>
        <w:pStyle w:val="Descripcin"/>
        <w:jc w:val="center"/>
        <w:rPr>
          <w:lang w:val="en-US"/>
        </w:rPr>
      </w:pPr>
      <w:r w:rsidRPr="00A915FB">
        <w:rPr>
          <w:b/>
          <w:bCs/>
          <w:lang w:val="en-US"/>
        </w:rPr>
        <w:t xml:space="preserve">Figure </w:t>
      </w:r>
      <w:r w:rsidR="00B61E6F">
        <w:rPr>
          <w:b/>
          <w:bCs/>
          <w:lang w:val="en-US"/>
        </w:rPr>
        <w:fldChar w:fldCharType="begin"/>
      </w:r>
      <w:r w:rsidR="00B61E6F">
        <w:rPr>
          <w:b/>
          <w:bCs/>
          <w:lang w:val="en-US"/>
        </w:rPr>
        <w:instrText xml:space="preserve"> STYLEREF 2 \s </w:instrText>
      </w:r>
      <w:r w:rsidR="00B61E6F">
        <w:rPr>
          <w:b/>
          <w:bCs/>
          <w:lang w:val="en-US"/>
        </w:rPr>
        <w:fldChar w:fldCharType="separate"/>
      </w:r>
      <w:r w:rsidR="00626EB2">
        <w:rPr>
          <w:b/>
          <w:bCs/>
          <w:noProof/>
          <w:lang w:val="en-US"/>
        </w:rPr>
        <w:t>4.8</w:t>
      </w:r>
      <w:r w:rsidR="00B61E6F">
        <w:rPr>
          <w:b/>
          <w:bCs/>
          <w:lang w:val="en-US"/>
        </w:rPr>
        <w:fldChar w:fldCharType="end"/>
      </w:r>
      <w:r w:rsidR="00B61E6F">
        <w:rPr>
          <w:b/>
          <w:bCs/>
          <w:lang w:val="en-US"/>
        </w:rPr>
        <w:t>.</w:t>
      </w:r>
      <w:r w:rsidR="00B61E6F">
        <w:rPr>
          <w:b/>
          <w:bCs/>
          <w:lang w:val="en-US"/>
        </w:rPr>
        <w:fldChar w:fldCharType="begin"/>
      </w:r>
      <w:r w:rsidR="00B61E6F">
        <w:rPr>
          <w:b/>
          <w:bCs/>
          <w:lang w:val="en-US"/>
        </w:rPr>
        <w:instrText xml:space="preserve"> SEQ Figure \* ARABIC \s 2 </w:instrText>
      </w:r>
      <w:r w:rsidR="00B61E6F">
        <w:rPr>
          <w:b/>
          <w:bCs/>
          <w:lang w:val="en-US"/>
        </w:rPr>
        <w:fldChar w:fldCharType="separate"/>
      </w:r>
      <w:r w:rsidR="00626EB2">
        <w:rPr>
          <w:b/>
          <w:bCs/>
          <w:noProof/>
          <w:lang w:val="en-US"/>
        </w:rPr>
        <w:t>1</w:t>
      </w:r>
      <w:r w:rsidR="00B61E6F">
        <w:rPr>
          <w:b/>
          <w:bCs/>
          <w:lang w:val="en-US"/>
        </w:rPr>
        <w:fldChar w:fldCharType="end"/>
      </w:r>
      <w:r w:rsidRPr="00707E60">
        <w:rPr>
          <w:lang w:val="en-US"/>
        </w:rPr>
        <w:t>: Battery EPS I PLUS by Endurosat</w:t>
      </w:r>
    </w:p>
    <w:p w14:paraId="0824521A" w14:textId="6A8214F0" w:rsidR="4F027222" w:rsidRPr="00F15B9C" w:rsidRDefault="4AABEE7F" w:rsidP="00F15B9C">
      <w:pPr>
        <w:pStyle w:val="Ttulo3"/>
        <w:rPr>
          <w:rFonts w:ascii="Calibri" w:eastAsia="Calibri" w:hAnsi="Calibri" w:cs="Calibri"/>
          <w:sz w:val="22"/>
          <w:szCs w:val="22"/>
          <w:lang w:val="en-GB"/>
        </w:rPr>
      </w:pPr>
      <w:bookmarkStart w:id="79" w:name="_Toc61711467"/>
      <w:r w:rsidRPr="00B02D24">
        <w:lastRenderedPageBreak/>
        <w:t>Solar arrays</w:t>
      </w:r>
      <w:bookmarkEnd w:id="79"/>
    </w:p>
    <w:p w14:paraId="2243F877" w14:textId="77777777" w:rsidR="00B02D24" w:rsidRPr="00B02D24" w:rsidRDefault="00B02D24" w:rsidP="00B02D24"/>
    <w:p w14:paraId="0E22DC29" w14:textId="4E3EBB07" w:rsidR="4AABEE7F" w:rsidRPr="006B006C" w:rsidRDefault="6C5DB92D" w:rsidP="196494F9">
      <w:pPr>
        <w:spacing w:line="257" w:lineRule="auto"/>
        <w:rPr>
          <w:lang w:val="en-GB"/>
        </w:rPr>
      </w:pPr>
      <w:r w:rsidRPr="47971D6C">
        <w:rPr>
          <w:rFonts w:ascii="Calibri" w:eastAsia="Calibri" w:hAnsi="Calibri" w:cs="Calibri"/>
          <w:lang w:val="en-GB"/>
        </w:rPr>
        <w:t>The design of the solar panels has been influenced by parameters related to the orbital period, the maximum eclipse time during the mission, as well as how long the mission will last, which will influence the degradation of the panels.</w:t>
      </w:r>
    </w:p>
    <w:p w14:paraId="3D1381A9" w14:textId="59D9614F" w:rsidR="4AABEE7F" w:rsidRPr="006B006C" w:rsidRDefault="6C5DB92D" w:rsidP="196494F9">
      <w:pPr>
        <w:spacing w:line="257" w:lineRule="auto"/>
        <w:rPr>
          <w:lang w:val="en-GB"/>
        </w:rPr>
      </w:pPr>
      <w:r w:rsidRPr="47971D6C">
        <w:rPr>
          <w:rFonts w:ascii="Calibri" w:eastAsia="Calibri" w:hAnsi="Calibri" w:cs="Calibri"/>
          <w:lang w:val="en-GB"/>
        </w:rPr>
        <w:t>Mainly, the design of the solar arrays consisted of searching for panels whose characteristics fulfil the requirements depending on the maximum area available.</w:t>
      </w:r>
    </w:p>
    <w:p w14:paraId="023C4A83" w14:textId="18BB8395" w:rsidR="4AABEE7F" w:rsidRPr="006B006C" w:rsidRDefault="6C5DB92D" w:rsidP="196494F9">
      <w:pPr>
        <w:spacing w:line="257" w:lineRule="auto"/>
        <w:rPr>
          <w:lang w:val="en-GB"/>
        </w:rPr>
      </w:pPr>
      <w:r w:rsidRPr="47971D6C">
        <w:rPr>
          <w:rFonts w:ascii="Calibri" w:eastAsia="Calibri" w:hAnsi="Calibri" w:cs="Calibri"/>
          <w:lang w:val="en-GB"/>
        </w:rPr>
        <w:t xml:space="preserve">To achieve the power requirements during daylight and eclipse periods, we concluded that it was necessary to use high quality solar cells and panels with as much area as possible. Therefore, the option chosen was to deploy two panels that would initially be placed on the two faces that contains the six units of the </w:t>
      </w:r>
      <w:r w:rsidR="00961E19">
        <w:rPr>
          <w:rFonts w:ascii="Calibri" w:eastAsia="Calibri" w:hAnsi="Calibri" w:cs="Calibri"/>
          <w:lang w:val="en-GB"/>
        </w:rPr>
        <w:t>CubeSat</w:t>
      </w:r>
      <w:r w:rsidRPr="47971D6C">
        <w:rPr>
          <w:rFonts w:ascii="Calibri" w:eastAsia="Calibri" w:hAnsi="Calibri" w:cs="Calibri"/>
          <w:lang w:val="en-GB"/>
        </w:rPr>
        <w:t>.</w:t>
      </w:r>
    </w:p>
    <w:p w14:paraId="3F7EDD59" w14:textId="744BA211" w:rsidR="4AABEE7F" w:rsidRPr="006B006C" w:rsidRDefault="6C5DB92D" w:rsidP="196494F9">
      <w:pPr>
        <w:spacing w:line="257" w:lineRule="auto"/>
        <w:rPr>
          <w:lang w:val="en-GB"/>
        </w:rPr>
      </w:pPr>
      <w:r w:rsidRPr="47971D6C">
        <w:rPr>
          <w:rFonts w:ascii="Calibri" w:eastAsia="Calibri" w:hAnsi="Calibri" w:cs="Calibri"/>
          <w:lang w:val="en-GB"/>
        </w:rPr>
        <w:t>With this idea, as each unit has dimensions of 0.1 m x 0.1 m, each of its faces has an area of 0.01 m</w:t>
      </w:r>
      <w:r w:rsidRPr="47971D6C">
        <w:rPr>
          <w:rFonts w:ascii="Calibri" w:eastAsia="Calibri" w:hAnsi="Calibri" w:cs="Calibri"/>
          <w:vertAlign w:val="superscript"/>
          <w:lang w:val="en-GB"/>
        </w:rPr>
        <w:t>2</w:t>
      </w:r>
      <w:r w:rsidRPr="47971D6C">
        <w:rPr>
          <w:rFonts w:ascii="Calibri" w:eastAsia="Calibri" w:hAnsi="Calibri" w:cs="Calibri"/>
          <w:lang w:val="en-GB"/>
        </w:rPr>
        <w:t>. Then, on a full side of the satellite a panel of 0.06 m</w:t>
      </w:r>
      <w:r w:rsidRPr="47971D6C">
        <w:rPr>
          <w:rFonts w:ascii="Calibri" w:eastAsia="Calibri" w:hAnsi="Calibri" w:cs="Calibri"/>
          <w:vertAlign w:val="superscript"/>
          <w:lang w:val="en-GB"/>
        </w:rPr>
        <w:t>2</w:t>
      </w:r>
      <w:r w:rsidRPr="47971D6C">
        <w:rPr>
          <w:rFonts w:ascii="Calibri" w:eastAsia="Calibri" w:hAnsi="Calibri" w:cs="Calibri"/>
          <w:lang w:val="en-GB"/>
        </w:rPr>
        <w:t xml:space="preserve"> can be placed, which together with the other side, it is obtained a maximum available area of solar panels of 0.12 m</w:t>
      </w:r>
      <w:r w:rsidRPr="47971D6C">
        <w:rPr>
          <w:rFonts w:ascii="Calibri" w:eastAsia="Calibri" w:hAnsi="Calibri" w:cs="Calibri"/>
          <w:vertAlign w:val="superscript"/>
          <w:lang w:val="en-GB"/>
        </w:rPr>
        <w:t>2</w:t>
      </w:r>
      <w:r w:rsidRPr="47971D6C">
        <w:rPr>
          <w:rFonts w:ascii="Calibri" w:eastAsia="Calibri" w:hAnsi="Calibri" w:cs="Calibri"/>
          <w:lang w:val="en-GB"/>
        </w:rPr>
        <w:t>.</w:t>
      </w:r>
    </w:p>
    <w:p w14:paraId="2942881A" w14:textId="6FA2EEDF" w:rsidR="4AABEE7F" w:rsidRDefault="6C5DB92D" w:rsidP="196494F9">
      <w:pPr>
        <w:spacing w:line="257" w:lineRule="auto"/>
      </w:pPr>
      <w:r w:rsidRPr="47971D6C">
        <w:rPr>
          <w:rFonts w:ascii="Calibri" w:eastAsia="Calibri" w:hAnsi="Calibri" w:cs="Calibri"/>
          <w:lang w:val="en-GB"/>
        </w:rPr>
        <w:t xml:space="preserve">The solar cells selected for this mission are Z4J from SolAero. These cells are </w:t>
      </w:r>
      <w:r w:rsidRPr="47971D6C">
        <w:rPr>
          <w:rFonts w:ascii="Calibri" w:eastAsia="Calibri" w:hAnsi="Calibri" w:cs="Calibri"/>
          <w:lang w:val="en-US"/>
        </w:rPr>
        <w:t>optimized for all space missions and are fully space qualified. Their main features are shown below:</w:t>
      </w:r>
    </w:p>
    <w:p w14:paraId="049AEF37" w14:textId="62E1EFFB" w:rsidR="4AABEE7F" w:rsidRDefault="6C5DB92D" w:rsidP="00B02D24">
      <w:pPr>
        <w:pStyle w:val="Prrafodelista"/>
        <w:numPr>
          <w:ilvl w:val="0"/>
          <w:numId w:val="32"/>
        </w:numPr>
        <w:rPr>
          <w:rFonts w:eastAsiaTheme="minorEastAsia"/>
          <w:b/>
          <w:bCs/>
        </w:rPr>
      </w:pPr>
      <w:r w:rsidRPr="47971D6C">
        <w:rPr>
          <w:rFonts w:ascii="Calibri" w:eastAsia="Calibri" w:hAnsi="Calibri" w:cs="Calibri"/>
          <w:b/>
          <w:bCs/>
          <w:lang w:val="en-GB"/>
        </w:rPr>
        <w:t>Type</w:t>
      </w:r>
      <w:r w:rsidRPr="47971D6C">
        <w:rPr>
          <w:rFonts w:ascii="Calibri" w:eastAsia="Calibri" w:hAnsi="Calibri" w:cs="Calibri"/>
          <w:lang w:val="en-GB"/>
        </w:rPr>
        <w:t>: 4-junction n-on-p solar cell on germanium substrate. Flat panel deployed.</w:t>
      </w:r>
    </w:p>
    <w:p w14:paraId="519264ED" w14:textId="3EC1ABE5" w:rsidR="4AABEE7F" w:rsidRPr="006B006C" w:rsidRDefault="6C5DB92D" w:rsidP="00B02D24">
      <w:pPr>
        <w:pStyle w:val="Prrafodelista"/>
        <w:numPr>
          <w:ilvl w:val="0"/>
          <w:numId w:val="32"/>
        </w:numPr>
        <w:rPr>
          <w:rFonts w:eastAsiaTheme="minorEastAsia"/>
          <w:b/>
          <w:bCs/>
          <w:lang w:val="en-GB"/>
        </w:rPr>
      </w:pPr>
      <w:r w:rsidRPr="47971D6C">
        <w:rPr>
          <w:rFonts w:ascii="Calibri" w:eastAsia="Calibri" w:hAnsi="Calibri" w:cs="Calibri"/>
          <w:b/>
          <w:bCs/>
          <w:lang w:val="en-GB"/>
        </w:rPr>
        <w:t>Efficiency</w:t>
      </w:r>
      <w:r w:rsidRPr="47971D6C">
        <w:rPr>
          <w:rFonts w:ascii="Calibri" w:eastAsia="Calibri" w:hAnsi="Calibri" w:cs="Calibri"/>
          <w:lang w:val="en-GB"/>
        </w:rPr>
        <w:t>: 30%, which is a very high efficiency.</w:t>
      </w:r>
    </w:p>
    <w:p w14:paraId="5B0F9DD0" w14:textId="226D4B2D" w:rsidR="4AABEE7F" w:rsidRDefault="6C5DB92D" w:rsidP="00B02D24">
      <w:pPr>
        <w:pStyle w:val="Prrafodelista"/>
        <w:numPr>
          <w:ilvl w:val="0"/>
          <w:numId w:val="32"/>
        </w:numPr>
        <w:rPr>
          <w:rFonts w:eastAsiaTheme="minorEastAsia"/>
          <w:b/>
          <w:bCs/>
        </w:rPr>
      </w:pPr>
      <w:r w:rsidRPr="47971D6C">
        <w:rPr>
          <w:rFonts w:ascii="Calibri" w:eastAsia="Calibri" w:hAnsi="Calibri" w:cs="Calibri"/>
          <w:b/>
          <w:bCs/>
          <w:lang w:val="en-GB"/>
        </w:rPr>
        <w:t>Solar array area</w:t>
      </w:r>
      <w:r w:rsidRPr="47971D6C">
        <w:rPr>
          <w:rFonts w:ascii="Calibri" w:eastAsia="Calibri" w:hAnsi="Calibri" w:cs="Calibri"/>
          <w:lang w:val="en-GB"/>
        </w:rPr>
        <w:t>: 0.101 m</w:t>
      </w:r>
      <w:r w:rsidRPr="47971D6C">
        <w:rPr>
          <w:rFonts w:ascii="Calibri" w:eastAsia="Calibri" w:hAnsi="Calibri" w:cs="Calibri"/>
          <w:vertAlign w:val="superscript"/>
          <w:lang w:val="en-GB"/>
        </w:rPr>
        <w:t>2</w:t>
      </w:r>
      <w:r w:rsidRPr="47971D6C">
        <w:rPr>
          <w:rFonts w:ascii="Calibri" w:eastAsia="Calibri" w:hAnsi="Calibri" w:cs="Calibri"/>
          <w:lang w:val="en-GB"/>
        </w:rPr>
        <w:t>.</w:t>
      </w:r>
    </w:p>
    <w:p w14:paraId="3455FFC6" w14:textId="676651BF" w:rsidR="4AABEE7F" w:rsidRDefault="6C5DB92D" w:rsidP="00B02D24">
      <w:pPr>
        <w:pStyle w:val="Prrafodelista"/>
        <w:numPr>
          <w:ilvl w:val="0"/>
          <w:numId w:val="32"/>
        </w:numPr>
        <w:rPr>
          <w:rFonts w:eastAsiaTheme="minorEastAsia"/>
          <w:b/>
          <w:bCs/>
        </w:rPr>
      </w:pPr>
      <w:r w:rsidRPr="47971D6C">
        <w:rPr>
          <w:rFonts w:ascii="Calibri" w:eastAsia="Calibri" w:hAnsi="Calibri" w:cs="Calibri"/>
          <w:b/>
          <w:bCs/>
          <w:lang w:val="en-GB"/>
        </w:rPr>
        <w:t>Cell nominal voltage</w:t>
      </w:r>
      <w:r w:rsidRPr="47971D6C">
        <w:rPr>
          <w:rFonts w:ascii="Calibri" w:eastAsia="Calibri" w:hAnsi="Calibri" w:cs="Calibri"/>
          <w:lang w:val="en-GB"/>
        </w:rPr>
        <w:t>: 3.54 V.</w:t>
      </w:r>
    </w:p>
    <w:p w14:paraId="35C35CAB" w14:textId="65A93BCB" w:rsidR="4AABEE7F" w:rsidRDefault="6C5DB92D" w:rsidP="00B02D24">
      <w:pPr>
        <w:pStyle w:val="Prrafodelista"/>
        <w:numPr>
          <w:ilvl w:val="0"/>
          <w:numId w:val="32"/>
        </w:numPr>
        <w:rPr>
          <w:rFonts w:eastAsiaTheme="minorEastAsia"/>
          <w:b/>
          <w:bCs/>
        </w:rPr>
      </w:pPr>
      <w:r w:rsidRPr="47971D6C">
        <w:rPr>
          <w:rFonts w:ascii="Calibri" w:eastAsia="Calibri" w:hAnsi="Calibri" w:cs="Calibri"/>
          <w:b/>
          <w:bCs/>
          <w:lang w:val="en-GB"/>
        </w:rPr>
        <w:t>Total Power</w:t>
      </w:r>
      <w:r w:rsidRPr="47971D6C">
        <w:rPr>
          <w:rFonts w:ascii="Calibri" w:eastAsia="Calibri" w:hAnsi="Calibri" w:cs="Calibri"/>
          <w:lang w:val="en-GB"/>
        </w:rPr>
        <w:t>: 6.94 W.</w:t>
      </w:r>
    </w:p>
    <w:p w14:paraId="1BC35BCC" w14:textId="60EA36C4" w:rsidR="4AABEE7F" w:rsidRPr="006B006C" w:rsidRDefault="6C5DB92D" w:rsidP="00B02D24">
      <w:pPr>
        <w:pStyle w:val="Prrafodelista"/>
        <w:numPr>
          <w:ilvl w:val="0"/>
          <w:numId w:val="32"/>
        </w:numPr>
        <w:rPr>
          <w:rFonts w:eastAsiaTheme="minorEastAsia"/>
          <w:b/>
          <w:bCs/>
          <w:lang w:val="en-GB"/>
        </w:rPr>
      </w:pPr>
      <w:r w:rsidRPr="47971D6C">
        <w:rPr>
          <w:rFonts w:ascii="Calibri" w:eastAsia="Calibri" w:hAnsi="Calibri" w:cs="Calibri"/>
          <w:b/>
          <w:bCs/>
          <w:lang w:val="en-GB"/>
        </w:rPr>
        <w:t xml:space="preserve">Mass: </w:t>
      </w:r>
      <w:r w:rsidRPr="47971D6C">
        <w:rPr>
          <w:rFonts w:ascii="Calibri" w:eastAsia="Calibri" w:hAnsi="Calibri" w:cs="Calibri"/>
          <w:lang w:val="en-GB"/>
        </w:rPr>
        <w:t>the total mass of the solar arrays includes the cells and wiring, and it is 820 g.</w:t>
      </w:r>
    </w:p>
    <w:p w14:paraId="262D7D30" w14:textId="783EB2DF" w:rsidR="4AABEE7F" w:rsidRPr="006B006C" w:rsidRDefault="6C5DB92D" w:rsidP="196494F9">
      <w:pPr>
        <w:spacing w:line="257" w:lineRule="auto"/>
        <w:rPr>
          <w:lang w:val="en-GB"/>
        </w:rPr>
      </w:pPr>
      <w:r w:rsidRPr="47971D6C">
        <w:rPr>
          <w:rFonts w:ascii="Calibri" w:eastAsia="Calibri" w:hAnsi="Calibri" w:cs="Calibri"/>
          <w:lang w:val="en-US"/>
        </w:rPr>
        <w:t xml:space="preserve">In addition, as mentioned above, high-quality panels are needed to meet power requirements, so high transmission efficiencies during </w:t>
      </w:r>
      <w:r w:rsidR="006575D6">
        <w:rPr>
          <w:rFonts w:ascii="Calibri" w:eastAsia="Calibri" w:hAnsi="Calibri" w:cs="Calibri"/>
          <w:lang w:val="en-US"/>
        </w:rPr>
        <w:t>Sun</w:t>
      </w:r>
      <w:r w:rsidRPr="47971D6C">
        <w:rPr>
          <w:rFonts w:ascii="Calibri" w:eastAsia="Calibri" w:hAnsi="Calibri" w:cs="Calibri"/>
          <w:lang w:val="en-US"/>
        </w:rPr>
        <w:t xml:space="preserve">light and eclipse have been selected, being 85% and 70% respectively. Also, an inherent degradation value of 80% has been chosen, which is a typical value that </w:t>
      </w:r>
      <w:r w:rsidR="577173DF" w:rsidRPr="27FFB24C">
        <w:rPr>
          <w:rFonts w:ascii="Calibri" w:eastAsia="Calibri" w:hAnsi="Calibri" w:cs="Calibri"/>
          <w:lang w:val="en-US"/>
        </w:rPr>
        <w:t>allow</w:t>
      </w:r>
      <w:r w:rsidR="055C640A" w:rsidRPr="27FFB24C">
        <w:rPr>
          <w:rFonts w:ascii="Calibri" w:eastAsia="Calibri" w:hAnsi="Calibri" w:cs="Calibri"/>
          <w:lang w:val="en-US"/>
        </w:rPr>
        <w:t>s</w:t>
      </w:r>
      <w:r w:rsidRPr="47971D6C">
        <w:rPr>
          <w:rFonts w:ascii="Calibri" w:eastAsia="Calibri" w:hAnsi="Calibri" w:cs="Calibri"/>
          <w:lang w:val="en-US"/>
        </w:rPr>
        <w:t xml:space="preserve"> to meet the area requirements.</w:t>
      </w:r>
    </w:p>
    <w:p w14:paraId="7BB8FAE8" w14:textId="77777777" w:rsidR="00A915FB" w:rsidRDefault="78CF588A" w:rsidP="00A915FB">
      <w:pPr>
        <w:keepNext/>
        <w:spacing w:line="257" w:lineRule="auto"/>
        <w:jc w:val="center"/>
      </w:pPr>
      <w:r>
        <w:rPr>
          <w:noProof/>
        </w:rPr>
        <w:drawing>
          <wp:inline distT="0" distB="0" distL="0" distR="0" wp14:anchorId="0C867C80" wp14:editId="662C27BA">
            <wp:extent cx="1924050" cy="1790700"/>
            <wp:effectExtent l="0" t="0" r="0" b="0"/>
            <wp:docPr id="571842207" name="Picture 57184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842207"/>
                    <pic:cNvPicPr/>
                  </pic:nvPicPr>
                  <pic:blipFill>
                    <a:blip r:embed="rId54">
                      <a:extLst>
                        <a:ext uri="{28A0092B-C50C-407E-A947-70E740481C1C}">
                          <a14:useLocalDpi xmlns:a14="http://schemas.microsoft.com/office/drawing/2010/main" val="0"/>
                        </a:ext>
                      </a:extLst>
                    </a:blip>
                    <a:stretch>
                      <a:fillRect/>
                    </a:stretch>
                  </pic:blipFill>
                  <pic:spPr>
                    <a:xfrm>
                      <a:off x="0" y="0"/>
                      <a:ext cx="1924050" cy="1790700"/>
                    </a:xfrm>
                    <a:prstGeom prst="rect">
                      <a:avLst/>
                    </a:prstGeom>
                  </pic:spPr>
                </pic:pic>
              </a:graphicData>
            </a:graphic>
          </wp:inline>
        </w:drawing>
      </w:r>
    </w:p>
    <w:p w14:paraId="1442566E" w14:textId="595A17B4" w:rsidR="00E22420" w:rsidRDefault="00A915FB" w:rsidP="00653E2B">
      <w:pPr>
        <w:pStyle w:val="Descripcin"/>
        <w:jc w:val="center"/>
      </w:pPr>
      <w:r w:rsidRPr="003A11E5">
        <w:rPr>
          <w:b/>
          <w:bCs/>
        </w:rPr>
        <w:t xml:space="preserve">Figure </w:t>
      </w:r>
      <w:r w:rsidR="00B61E6F">
        <w:rPr>
          <w:b/>
          <w:bCs/>
        </w:rPr>
        <w:fldChar w:fldCharType="begin"/>
      </w:r>
      <w:r w:rsidR="00B61E6F">
        <w:rPr>
          <w:b/>
          <w:bCs/>
        </w:rPr>
        <w:instrText xml:space="preserve"> STYLEREF 2 \s </w:instrText>
      </w:r>
      <w:r w:rsidR="00B61E6F">
        <w:rPr>
          <w:b/>
          <w:bCs/>
        </w:rPr>
        <w:fldChar w:fldCharType="separate"/>
      </w:r>
      <w:r w:rsidR="00626EB2">
        <w:rPr>
          <w:b/>
          <w:bCs/>
          <w:noProof/>
        </w:rPr>
        <w:t>4.8</w:t>
      </w:r>
      <w:r w:rsidR="00B61E6F">
        <w:rPr>
          <w:b/>
          <w:bCs/>
        </w:rPr>
        <w:fldChar w:fldCharType="end"/>
      </w:r>
      <w:r w:rsidR="00B61E6F">
        <w:rPr>
          <w:b/>
          <w:bCs/>
        </w:rPr>
        <w:t>.</w:t>
      </w:r>
      <w:r w:rsidR="00B61E6F">
        <w:rPr>
          <w:b/>
          <w:bCs/>
        </w:rPr>
        <w:fldChar w:fldCharType="begin"/>
      </w:r>
      <w:r w:rsidR="00B61E6F">
        <w:rPr>
          <w:b/>
          <w:bCs/>
        </w:rPr>
        <w:instrText xml:space="preserve"> SEQ Figure \* ARABIC \s 2 </w:instrText>
      </w:r>
      <w:r w:rsidR="00B61E6F">
        <w:rPr>
          <w:b/>
          <w:bCs/>
        </w:rPr>
        <w:fldChar w:fldCharType="separate"/>
      </w:r>
      <w:r w:rsidR="00626EB2">
        <w:rPr>
          <w:b/>
          <w:bCs/>
          <w:noProof/>
        </w:rPr>
        <w:t>2</w:t>
      </w:r>
      <w:r w:rsidR="00B61E6F">
        <w:rPr>
          <w:b/>
          <w:bCs/>
        </w:rPr>
        <w:fldChar w:fldCharType="end"/>
      </w:r>
      <w:r>
        <w:t xml:space="preserve">: </w:t>
      </w:r>
      <w:r w:rsidRPr="00CB7476">
        <w:t>SolarAero Z4J cells</w:t>
      </w:r>
    </w:p>
    <w:p w14:paraId="0C655993" w14:textId="3A514A4C" w:rsidR="00653E2B" w:rsidRPr="00653E2B" w:rsidRDefault="009D749E" w:rsidP="009D749E">
      <w:pPr>
        <w:jc w:val="left"/>
      </w:pPr>
      <w:r>
        <w:br w:type="page"/>
      </w:r>
    </w:p>
    <w:p w14:paraId="7AB1E47F" w14:textId="45FB9055" w:rsidR="00B81298" w:rsidRPr="007025D1" w:rsidRDefault="00B02D24" w:rsidP="007025D1">
      <w:pPr>
        <w:pStyle w:val="Ttulo1"/>
      </w:pPr>
      <w:bookmarkStart w:id="80" w:name="_Toc61711468"/>
      <w:r>
        <w:lastRenderedPageBreak/>
        <w:t>Risk Management</w:t>
      </w:r>
      <w:bookmarkEnd w:id="80"/>
    </w:p>
    <w:p w14:paraId="75D8EDEF" w14:textId="284AD2ED" w:rsidR="339562EC" w:rsidRDefault="339562EC" w:rsidP="00E71EE9">
      <w:pPr>
        <w:spacing w:after="0"/>
        <w:rPr>
          <w:lang w:val="en-US"/>
        </w:rPr>
      </w:pPr>
    </w:p>
    <w:p w14:paraId="601216CE" w14:textId="1CF1A016" w:rsidR="12A8B359" w:rsidRDefault="00B02D24" w:rsidP="00326E3D">
      <w:pPr>
        <w:pStyle w:val="Ttulo2"/>
        <w:rPr>
          <w:lang w:val="en-US"/>
        </w:rPr>
      </w:pPr>
      <w:bookmarkStart w:id="81" w:name="_Toc61711469"/>
      <w:r>
        <w:rPr>
          <w:lang w:val="en-US"/>
        </w:rPr>
        <w:t>Risk Nomenclature</w:t>
      </w:r>
      <w:bookmarkEnd w:id="81"/>
    </w:p>
    <w:p w14:paraId="523738E3" w14:textId="4E07419E" w:rsidR="339562EC" w:rsidRDefault="339562EC" w:rsidP="00E71EE9">
      <w:pPr>
        <w:spacing w:after="0"/>
        <w:rPr>
          <w:lang w:val="en-US"/>
        </w:rPr>
      </w:pPr>
    </w:p>
    <w:p w14:paraId="1A164EF5" w14:textId="5BDE9154" w:rsidR="4495D53A" w:rsidRDefault="4495D53A" w:rsidP="00701499">
      <w:pPr>
        <w:spacing w:after="0"/>
        <w:rPr>
          <w:rFonts w:ascii="Calibri" w:eastAsia="Calibri" w:hAnsi="Calibri" w:cs="Calibri"/>
          <w:lang w:val="en-US"/>
        </w:rPr>
      </w:pPr>
      <w:r w:rsidRPr="49329351">
        <w:rPr>
          <w:rFonts w:ascii="Calibri" w:eastAsia="Calibri" w:hAnsi="Calibri" w:cs="Calibri"/>
          <w:lang w:val="en-US"/>
        </w:rPr>
        <w:t>In order to recognize and organize the risks exposed within this document they have been classified as the follows:</w:t>
      </w:r>
    </w:p>
    <w:p w14:paraId="6926AA8F" w14:textId="14368919" w:rsidR="4495D53A" w:rsidRDefault="4495D53A" w:rsidP="339562EC">
      <w:pPr>
        <w:jc w:val="center"/>
        <w:rPr>
          <w:rFonts w:ascii="Calibri" w:eastAsia="Calibri" w:hAnsi="Calibri" w:cs="Calibri"/>
          <w:lang w:val="en-US"/>
        </w:rPr>
      </w:pPr>
      <w:r w:rsidRPr="339562EC">
        <w:rPr>
          <w:rFonts w:ascii="Calibri" w:eastAsia="Calibri" w:hAnsi="Calibri" w:cs="Calibri"/>
          <w:lang w:val="en-US"/>
        </w:rPr>
        <w:t>XXX-YYY</w:t>
      </w:r>
    </w:p>
    <w:p w14:paraId="1299490D" w14:textId="2164D911" w:rsidR="4495D53A" w:rsidRPr="00257138" w:rsidRDefault="4495D53A" w:rsidP="00257138">
      <w:pPr>
        <w:rPr>
          <w:rFonts w:ascii="Calibri" w:eastAsia="Calibri" w:hAnsi="Calibri" w:cs="Calibri"/>
          <w:lang w:val="en-US"/>
        </w:rPr>
      </w:pPr>
      <w:r w:rsidRPr="49329351">
        <w:rPr>
          <w:rFonts w:ascii="Calibri" w:eastAsia="Calibri" w:hAnsi="Calibri" w:cs="Calibri"/>
          <w:lang w:val="en-US"/>
        </w:rPr>
        <w:t>Where ‘XXX’ stands for risk category label (classified in the following table) and ‘YYY’ is the number which designs the risk in the category</w:t>
      </w:r>
      <w:r w:rsidR="1AB1CBE2" w:rsidRPr="7E514079">
        <w:rPr>
          <w:rFonts w:ascii="Calibri" w:eastAsia="Calibri" w:hAnsi="Calibri" w:cs="Calibri"/>
          <w:lang w:val="en-US"/>
        </w:rPr>
        <w:t>.</w:t>
      </w:r>
    </w:p>
    <w:tbl>
      <w:tblPr>
        <w:tblStyle w:val="Tablaconcuadrcula"/>
        <w:tblW w:w="0" w:type="auto"/>
        <w:jc w:val="center"/>
        <w:tblCellMar>
          <w:top w:w="28" w:type="dxa"/>
          <w:bottom w:w="28" w:type="dxa"/>
        </w:tblCellMar>
        <w:tblLook w:val="06A0" w:firstRow="1" w:lastRow="0" w:firstColumn="1" w:lastColumn="0" w:noHBand="1" w:noVBand="1"/>
      </w:tblPr>
      <w:tblGrid>
        <w:gridCol w:w="4986"/>
        <w:gridCol w:w="1164"/>
      </w:tblGrid>
      <w:tr w:rsidR="0028375A" w14:paraId="115A3B75" w14:textId="21F63C02" w:rsidTr="0028375A">
        <w:trPr>
          <w:trHeight w:val="20"/>
          <w:jc w:val="center"/>
        </w:trPr>
        <w:tc>
          <w:tcPr>
            <w:tcW w:w="0" w:type="auto"/>
            <w:shd w:val="clear" w:color="auto" w:fill="D9E2F3" w:themeFill="accent1" w:themeFillTint="33"/>
            <w:vAlign w:val="center"/>
          </w:tcPr>
          <w:p w14:paraId="2C614FF7" w14:textId="1B2C13C4" w:rsidR="0028375A" w:rsidRDefault="0028375A" w:rsidP="00EA2202">
            <w:r w:rsidRPr="00257138">
              <w:rPr>
                <w:lang w:val="en-US"/>
              </w:rPr>
              <w:t>Risk categor</w:t>
            </w:r>
            <w:r>
              <w:rPr>
                <w:lang w:val="en-US"/>
              </w:rPr>
              <w:t>y</w:t>
            </w:r>
          </w:p>
        </w:tc>
        <w:tc>
          <w:tcPr>
            <w:tcW w:w="0" w:type="auto"/>
            <w:shd w:val="clear" w:color="auto" w:fill="D9E2F3" w:themeFill="accent1" w:themeFillTint="33"/>
          </w:tcPr>
          <w:p w14:paraId="7E68E633" w14:textId="12F543A7" w:rsidR="0028375A" w:rsidRPr="00257138" w:rsidRDefault="0028375A" w:rsidP="00EA2202">
            <w:pPr>
              <w:rPr>
                <w:lang w:val="en-US"/>
              </w:rPr>
            </w:pPr>
            <w:r>
              <w:rPr>
                <w:lang w:val="en-US"/>
              </w:rPr>
              <w:t>ACRONYM</w:t>
            </w:r>
          </w:p>
        </w:tc>
      </w:tr>
      <w:tr w:rsidR="0028375A" w14:paraId="689EBA1B" w14:textId="65116ED8" w:rsidTr="0028375A">
        <w:trPr>
          <w:trHeight w:val="20"/>
          <w:jc w:val="center"/>
        </w:trPr>
        <w:tc>
          <w:tcPr>
            <w:tcW w:w="0" w:type="auto"/>
            <w:vAlign w:val="center"/>
          </w:tcPr>
          <w:p w14:paraId="60629519" w14:textId="35E28945" w:rsidR="0028375A" w:rsidRDefault="0028375A" w:rsidP="00EA2202">
            <w:pPr>
              <w:rPr>
                <w:lang w:val="en-US"/>
              </w:rPr>
            </w:pPr>
            <w:r w:rsidRPr="4F027222">
              <w:rPr>
                <w:lang w:val="en-US"/>
              </w:rPr>
              <w:t>Mission risks</w:t>
            </w:r>
          </w:p>
        </w:tc>
        <w:tc>
          <w:tcPr>
            <w:tcW w:w="0" w:type="auto"/>
          </w:tcPr>
          <w:p w14:paraId="68D64815" w14:textId="6520D822" w:rsidR="0028375A" w:rsidRPr="4F027222" w:rsidRDefault="0028375A" w:rsidP="00EA2202">
            <w:pPr>
              <w:rPr>
                <w:lang w:val="en-US"/>
              </w:rPr>
            </w:pPr>
            <w:r>
              <w:rPr>
                <w:lang w:val="en-US"/>
              </w:rPr>
              <w:t>MIS</w:t>
            </w:r>
          </w:p>
        </w:tc>
      </w:tr>
      <w:tr w:rsidR="0028375A" w:rsidRPr="0028375A" w14:paraId="03EF1DF5" w14:textId="0432A0F9" w:rsidTr="0028375A">
        <w:trPr>
          <w:trHeight w:val="20"/>
          <w:jc w:val="center"/>
        </w:trPr>
        <w:tc>
          <w:tcPr>
            <w:tcW w:w="0" w:type="auto"/>
            <w:vAlign w:val="center"/>
          </w:tcPr>
          <w:p w14:paraId="10206BA6" w14:textId="6004DFE3" w:rsidR="0028375A" w:rsidRPr="00ED577D" w:rsidRDefault="0028375A" w:rsidP="00EA2202">
            <w:pPr>
              <w:rPr>
                <w:lang w:val="en-US"/>
              </w:rPr>
            </w:pPr>
            <w:r w:rsidRPr="00ED577D">
              <w:rPr>
                <w:lang w:val="en-US"/>
              </w:rPr>
              <w:t>Communication subsystem and ground segment risks</w:t>
            </w:r>
          </w:p>
        </w:tc>
        <w:tc>
          <w:tcPr>
            <w:tcW w:w="0" w:type="auto"/>
          </w:tcPr>
          <w:p w14:paraId="25562D00" w14:textId="4DF9C226" w:rsidR="0028375A" w:rsidRPr="00ED577D" w:rsidRDefault="0028375A" w:rsidP="00EA2202">
            <w:pPr>
              <w:rPr>
                <w:lang w:val="en-US"/>
              </w:rPr>
            </w:pPr>
            <w:r>
              <w:rPr>
                <w:lang w:val="en-US"/>
              </w:rPr>
              <w:t>COM</w:t>
            </w:r>
          </w:p>
        </w:tc>
      </w:tr>
      <w:tr w:rsidR="0028375A" w:rsidRPr="0028375A" w14:paraId="4D58224C" w14:textId="3DFD8FF4" w:rsidTr="0028375A">
        <w:trPr>
          <w:trHeight w:val="20"/>
          <w:jc w:val="center"/>
        </w:trPr>
        <w:tc>
          <w:tcPr>
            <w:tcW w:w="0" w:type="auto"/>
            <w:vAlign w:val="center"/>
          </w:tcPr>
          <w:p w14:paraId="0E20053F" w14:textId="360DF5AF" w:rsidR="0028375A" w:rsidRPr="001A3A2A" w:rsidRDefault="0028375A" w:rsidP="00EA2202">
            <w:pPr>
              <w:rPr>
                <w:lang w:val="en-US"/>
              </w:rPr>
            </w:pPr>
            <w:r w:rsidRPr="4F027222">
              <w:rPr>
                <w:lang w:val="en-US"/>
              </w:rPr>
              <w:t>Thermal control subsystem risks</w:t>
            </w:r>
          </w:p>
        </w:tc>
        <w:tc>
          <w:tcPr>
            <w:tcW w:w="0" w:type="auto"/>
          </w:tcPr>
          <w:p w14:paraId="43885935" w14:textId="6874E038" w:rsidR="0028375A" w:rsidRPr="4F027222" w:rsidRDefault="0028375A" w:rsidP="00EA2202">
            <w:pPr>
              <w:rPr>
                <w:lang w:val="en-US"/>
              </w:rPr>
            </w:pPr>
            <w:r>
              <w:rPr>
                <w:lang w:val="en-US"/>
              </w:rPr>
              <w:t>TCS</w:t>
            </w:r>
          </w:p>
        </w:tc>
      </w:tr>
      <w:tr w:rsidR="0028375A" w:rsidRPr="0028375A" w14:paraId="32951F95" w14:textId="32FB4CE1" w:rsidTr="0028375A">
        <w:trPr>
          <w:trHeight w:val="20"/>
          <w:jc w:val="center"/>
        </w:trPr>
        <w:tc>
          <w:tcPr>
            <w:tcW w:w="0" w:type="auto"/>
            <w:vAlign w:val="center"/>
          </w:tcPr>
          <w:p w14:paraId="428F7871" w14:textId="50138B60" w:rsidR="0028375A" w:rsidRPr="00ED577D" w:rsidRDefault="0028375A" w:rsidP="00EA2202">
            <w:pPr>
              <w:rPr>
                <w:lang w:val="en-US"/>
              </w:rPr>
            </w:pPr>
            <w:r w:rsidRPr="00ED577D">
              <w:rPr>
                <w:rFonts w:ascii="Calibri" w:eastAsia="Calibri" w:hAnsi="Calibri" w:cs="Calibri"/>
                <w:lang w:val="en-US"/>
              </w:rPr>
              <w:t>Attitude Determination and Control System risks</w:t>
            </w:r>
          </w:p>
        </w:tc>
        <w:tc>
          <w:tcPr>
            <w:tcW w:w="0" w:type="auto"/>
          </w:tcPr>
          <w:p w14:paraId="6DC12C4D" w14:textId="273AD582" w:rsidR="0028375A" w:rsidRPr="00ED577D" w:rsidRDefault="0028375A" w:rsidP="00EA2202">
            <w:pPr>
              <w:rPr>
                <w:rFonts w:ascii="Calibri" w:eastAsia="Calibri" w:hAnsi="Calibri" w:cs="Calibri"/>
                <w:lang w:val="en-US"/>
              </w:rPr>
            </w:pPr>
            <w:r>
              <w:rPr>
                <w:rFonts w:ascii="Calibri" w:eastAsia="Calibri" w:hAnsi="Calibri" w:cs="Calibri"/>
                <w:lang w:val="en-US"/>
              </w:rPr>
              <w:t>ADC</w:t>
            </w:r>
          </w:p>
        </w:tc>
      </w:tr>
      <w:tr w:rsidR="0028375A" w:rsidRPr="0028375A" w14:paraId="7E6E8AF2" w14:textId="2F7C4BEA" w:rsidTr="0028375A">
        <w:trPr>
          <w:trHeight w:val="20"/>
          <w:jc w:val="center"/>
        </w:trPr>
        <w:tc>
          <w:tcPr>
            <w:tcW w:w="0" w:type="auto"/>
            <w:vAlign w:val="center"/>
          </w:tcPr>
          <w:p w14:paraId="7244DBE6" w14:textId="18D6C947" w:rsidR="0028375A" w:rsidRPr="009A2088" w:rsidRDefault="0028375A" w:rsidP="00EA2202">
            <w:pPr>
              <w:rPr>
                <w:lang w:val="en-GB"/>
              </w:rPr>
            </w:pPr>
            <w:r w:rsidRPr="009A2088">
              <w:rPr>
                <w:lang w:val="en-GB"/>
              </w:rPr>
              <w:t>Structural and OBDH risks</w:t>
            </w:r>
          </w:p>
        </w:tc>
        <w:tc>
          <w:tcPr>
            <w:tcW w:w="0" w:type="auto"/>
          </w:tcPr>
          <w:p w14:paraId="4E792D25" w14:textId="389D4DB6" w:rsidR="0028375A" w:rsidRPr="009A2088" w:rsidRDefault="0028375A" w:rsidP="00EA2202">
            <w:pPr>
              <w:rPr>
                <w:lang w:val="en-GB"/>
              </w:rPr>
            </w:pPr>
            <w:r>
              <w:rPr>
                <w:lang w:val="en-GB"/>
              </w:rPr>
              <w:t>STR</w:t>
            </w:r>
          </w:p>
        </w:tc>
      </w:tr>
      <w:tr w:rsidR="0028375A" w14:paraId="1A5D4BF6" w14:textId="42355DC3" w:rsidTr="0028375A">
        <w:trPr>
          <w:trHeight w:val="20"/>
          <w:jc w:val="center"/>
        </w:trPr>
        <w:tc>
          <w:tcPr>
            <w:tcW w:w="0" w:type="auto"/>
            <w:vAlign w:val="center"/>
          </w:tcPr>
          <w:p w14:paraId="4F556700" w14:textId="02F475C0" w:rsidR="0028375A" w:rsidRDefault="0028375A" w:rsidP="00EA2202">
            <w:r>
              <w:t>Power risks</w:t>
            </w:r>
          </w:p>
        </w:tc>
        <w:tc>
          <w:tcPr>
            <w:tcW w:w="0" w:type="auto"/>
          </w:tcPr>
          <w:p w14:paraId="145ACC19" w14:textId="6768623D" w:rsidR="0028375A" w:rsidRDefault="0028375A" w:rsidP="00EA2202">
            <w:r>
              <w:t>POW</w:t>
            </w:r>
          </w:p>
        </w:tc>
      </w:tr>
    </w:tbl>
    <w:p w14:paraId="06BB6913" w14:textId="43FA2BBE" w:rsidR="339562EC" w:rsidRPr="00EA2202" w:rsidRDefault="439DD759" w:rsidP="00D94C89">
      <w:pPr>
        <w:spacing w:line="257" w:lineRule="auto"/>
        <w:jc w:val="center"/>
      </w:pPr>
      <w:r w:rsidRPr="000277F9">
        <w:rPr>
          <w:rFonts w:ascii="Cambria" w:eastAsia="Calibri" w:hAnsi="Cambria" w:cs="Arial"/>
          <w:b/>
          <w:i/>
          <w:color w:val="445369"/>
          <w:sz w:val="18"/>
          <w:szCs w:val="18"/>
          <w:lang w:val="en-US"/>
        </w:rPr>
        <w:t xml:space="preserve">Table </w:t>
      </w:r>
      <w:r w:rsidR="00A23252" w:rsidRPr="000277F9">
        <w:rPr>
          <w:rFonts w:ascii="Cambria" w:eastAsia="Calibri" w:hAnsi="Cambria" w:cs="Arial"/>
          <w:b/>
          <w:bCs/>
          <w:i/>
          <w:iCs/>
          <w:color w:val="445369"/>
          <w:sz w:val="18"/>
          <w:szCs w:val="18"/>
          <w:lang w:val="en-US"/>
        </w:rPr>
        <w:fldChar w:fldCharType="begin"/>
      </w:r>
      <w:r w:rsidR="00A23252" w:rsidRPr="000277F9">
        <w:rPr>
          <w:rFonts w:ascii="Cambria" w:eastAsia="Calibri" w:hAnsi="Cambria" w:cs="Arial"/>
          <w:b/>
          <w:bCs/>
          <w:i/>
          <w:iCs/>
          <w:color w:val="445369"/>
          <w:sz w:val="18"/>
          <w:szCs w:val="18"/>
          <w:lang w:val="en-US"/>
        </w:rPr>
        <w:instrText xml:space="preserve"> STYLEREF 2 \s </w:instrText>
      </w:r>
      <w:r w:rsidR="00A23252" w:rsidRPr="000277F9">
        <w:rPr>
          <w:rFonts w:ascii="Cambria" w:eastAsia="Calibri" w:hAnsi="Cambria" w:cs="Arial"/>
          <w:b/>
          <w:bCs/>
          <w:i/>
          <w:iCs/>
          <w:color w:val="445369"/>
          <w:sz w:val="18"/>
          <w:szCs w:val="18"/>
          <w:lang w:val="en-US"/>
        </w:rPr>
        <w:fldChar w:fldCharType="separate"/>
      </w:r>
      <w:r w:rsidR="00626EB2">
        <w:rPr>
          <w:rFonts w:ascii="Cambria" w:eastAsia="Calibri" w:hAnsi="Cambria" w:cs="Arial"/>
          <w:b/>
          <w:bCs/>
          <w:i/>
          <w:iCs/>
          <w:noProof/>
          <w:color w:val="445369"/>
          <w:sz w:val="18"/>
          <w:szCs w:val="18"/>
          <w:lang w:val="en-US"/>
        </w:rPr>
        <w:t>5.1</w:t>
      </w:r>
      <w:r w:rsidR="00A23252" w:rsidRPr="000277F9">
        <w:rPr>
          <w:rFonts w:ascii="Cambria" w:eastAsia="Calibri" w:hAnsi="Cambria" w:cs="Arial"/>
          <w:b/>
          <w:bCs/>
          <w:i/>
          <w:iCs/>
          <w:color w:val="445369"/>
          <w:sz w:val="18"/>
          <w:szCs w:val="18"/>
          <w:lang w:val="en-US"/>
        </w:rPr>
        <w:fldChar w:fldCharType="end"/>
      </w:r>
      <w:r w:rsidR="00A23252" w:rsidRPr="000277F9">
        <w:rPr>
          <w:rFonts w:ascii="Cambria" w:eastAsia="Calibri" w:hAnsi="Cambria" w:cs="Arial"/>
          <w:b/>
          <w:bCs/>
          <w:i/>
          <w:iCs/>
          <w:color w:val="445369"/>
          <w:sz w:val="18"/>
          <w:szCs w:val="18"/>
          <w:lang w:val="en-US"/>
        </w:rPr>
        <w:t>.</w:t>
      </w:r>
      <w:r w:rsidR="00A23252" w:rsidRPr="000277F9">
        <w:rPr>
          <w:rFonts w:ascii="Cambria" w:eastAsia="Calibri" w:hAnsi="Cambria" w:cs="Arial"/>
          <w:b/>
          <w:bCs/>
          <w:i/>
          <w:iCs/>
          <w:color w:val="445369"/>
          <w:sz w:val="18"/>
          <w:szCs w:val="18"/>
          <w:lang w:val="en-US"/>
        </w:rPr>
        <w:fldChar w:fldCharType="begin"/>
      </w:r>
      <w:r w:rsidR="00A23252" w:rsidRPr="000277F9">
        <w:rPr>
          <w:rFonts w:ascii="Cambria" w:eastAsia="Calibri" w:hAnsi="Cambria" w:cs="Arial"/>
          <w:b/>
          <w:bCs/>
          <w:i/>
          <w:color w:val="445369"/>
          <w:sz w:val="18"/>
          <w:szCs w:val="18"/>
          <w:lang w:val="en-US"/>
        </w:rPr>
        <w:instrText xml:space="preserve"> SEQ Table \* ARABIC \s 2 </w:instrText>
      </w:r>
      <w:r w:rsidR="00A23252" w:rsidRPr="000277F9">
        <w:rPr>
          <w:rFonts w:ascii="Cambria" w:eastAsia="Calibri" w:hAnsi="Cambria" w:cs="Arial"/>
          <w:b/>
          <w:bCs/>
          <w:i/>
          <w:iCs/>
          <w:color w:val="445369"/>
          <w:sz w:val="18"/>
          <w:szCs w:val="18"/>
          <w:lang w:val="en-US"/>
        </w:rPr>
        <w:fldChar w:fldCharType="separate"/>
      </w:r>
      <w:r w:rsidR="00626EB2">
        <w:rPr>
          <w:rFonts w:ascii="Cambria" w:eastAsia="Calibri" w:hAnsi="Cambria" w:cs="Arial"/>
          <w:b/>
          <w:bCs/>
          <w:i/>
          <w:noProof/>
          <w:color w:val="445369"/>
          <w:sz w:val="18"/>
          <w:szCs w:val="18"/>
          <w:lang w:val="en-US"/>
        </w:rPr>
        <w:t>1</w:t>
      </w:r>
      <w:r w:rsidR="00A23252" w:rsidRPr="000277F9">
        <w:rPr>
          <w:rFonts w:ascii="Cambria" w:eastAsia="Calibri" w:hAnsi="Cambria" w:cs="Arial"/>
          <w:b/>
          <w:bCs/>
          <w:i/>
          <w:iCs/>
          <w:color w:val="445369"/>
          <w:sz w:val="18"/>
          <w:szCs w:val="18"/>
          <w:lang w:val="en-US"/>
        </w:rPr>
        <w:fldChar w:fldCharType="end"/>
      </w:r>
      <w:r w:rsidR="00201488">
        <w:rPr>
          <w:rFonts w:ascii="Cambria" w:eastAsia="Calibri" w:hAnsi="Cambria" w:cs="Arial"/>
          <w:i/>
          <w:iCs/>
          <w:color w:val="445369"/>
          <w:sz w:val="18"/>
          <w:szCs w:val="18"/>
          <w:lang w:val="en-US"/>
        </w:rPr>
        <w:t>:</w:t>
      </w:r>
      <w:r w:rsidRPr="4F027222">
        <w:rPr>
          <w:rFonts w:ascii="Cambria" w:eastAsia="Calibri" w:hAnsi="Cambria" w:cs="Arial"/>
          <w:i/>
          <w:iCs/>
          <w:color w:val="445369"/>
          <w:sz w:val="18"/>
          <w:szCs w:val="18"/>
          <w:lang w:val="en-US"/>
        </w:rPr>
        <w:t xml:space="preserve"> Risk categories</w:t>
      </w:r>
    </w:p>
    <w:p w14:paraId="39A744F1" w14:textId="77777777" w:rsidR="00EA2202" w:rsidRPr="00D94C89" w:rsidRDefault="00EA2202" w:rsidP="00E71EE9">
      <w:pPr>
        <w:spacing w:after="0"/>
        <w:rPr>
          <w:lang w:val="en-US"/>
        </w:rPr>
      </w:pPr>
    </w:p>
    <w:p w14:paraId="3423E8DE" w14:textId="54A6C795" w:rsidR="339562EC" w:rsidRDefault="00B569C7" w:rsidP="00326E3D">
      <w:pPr>
        <w:pStyle w:val="Ttulo2"/>
        <w:rPr>
          <w:lang w:val="en-US"/>
        </w:rPr>
      </w:pPr>
      <w:bookmarkStart w:id="82" w:name="_Toc61711470"/>
      <w:r>
        <w:rPr>
          <w:lang w:val="en-US"/>
        </w:rPr>
        <w:t>Risk Classification and Management</w:t>
      </w:r>
      <w:bookmarkEnd w:id="82"/>
      <w:r>
        <w:rPr>
          <w:lang w:val="en-US"/>
        </w:rPr>
        <w:t xml:space="preserve"> </w:t>
      </w:r>
    </w:p>
    <w:p w14:paraId="6C459CBF" w14:textId="3C6927FA" w:rsidR="339562EC" w:rsidRDefault="339562EC" w:rsidP="00E71EE9">
      <w:pPr>
        <w:spacing w:after="0"/>
        <w:rPr>
          <w:lang w:val="en-US"/>
        </w:rPr>
      </w:pPr>
    </w:p>
    <w:p w14:paraId="41249E34" w14:textId="0A3FBBAC" w:rsidR="339562EC" w:rsidRPr="00ED577D" w:rsidRDefault="28E5E1BA" w:rsidP="49329351">
      <w:pPr>
        <w:rPr>
          <w:lang w:val="en-US"/>
        </w:rPr>
      </w:pPr>
      <w:r w:rsidRPr="49329351">
        <w:rPr>
          <w:rFonts w:ascii="Calibri" w:eastAsia="Calibri" w:hAnsi="Calibri" w:cs="Calibri"/>
          <w:lang w:val="en-GB"/>
        </w:rPr>
        <w:t>Risk can be evaluated according to two different factors. The first one is the severity of its consequences, and the second one is the actual likelihood it is taking place.</w:t>
      </w:r>
      <w:r w:rsidRPr="00A15D99">
        <w:rPr>
          <w:lang w:val="en-US"/>
        </w:rPr>
        <w:tab/>
      </w:r>
      <w:r w:rsidRPr="00A15D99">
        <w:rPr>
          <w:lang w:val="en-US"/>
        </w:rPr>
        <w:tab/>
      </w:r>
    </w:p>
    <w:tbl>
      <w:tblPr>
        <w:tblStyle w:val="Tablaconcuadrcula"/>
        <w:tblW w:w="0" w:type="auto"/>
        <w:tblCellMar>
          <w:top w:w="28" w:type="dxa"/>
          <w:bottom w:w="28" w:type="dxa"/>
        </w:tblCellMar>
        <w:tblLook w:val="01E0" w:firstRow="1" w:lastRow="1" w:firstColumn="1" w:lastColumn="1" w:noHBand="0" w:noVBand="0"/>
      </w:tblPr>
      <w:tblGrid>
        <w:gridCol w:w="713"/>
        <w:gridCol w:w="1345"/>
        <w:gridCol w:w="6958"/>
      </w:tblGrid>
      <w:tr w:rsidR="4F027222" w14:paraId="0224336A" w14:textId="77777777" w:rsidTr="00701499">
        <w:trPr>
          <w:trHeight w:val="20"/>
        </w:trPr>
        <w:tc>
          <w:tcPr>
            <w:tcW w:w="0" w:type="auto"/>
            <w:shd w:val="clear" w:color="auto" w:fill="D9E2F3" w:themeFill="accent1" w:themeFillTint="33"/>
          </w:tcPr>
          <w:p w14:paraId="307F1745" w14:textId="596A1FD1" w:rsidR="4F027222" w:rsidRDefault="4F027222" w:rsidP="00701499">
            <w:pPr>
              <w:jc w:val="left"/>
            </w:pPr>
            <w:r w:rsidRPr="00257138">
              <w:rPr>
                <w:rFonts w:eastAsia="Palatino Linotype" w:cs="Palatino Linotype"/>
                <w:lang w:val="en-US"/>
              </w:rPr>
              <w:t>Score</w:t>
            </w:r>
          </w:p>
        </w:tc>
        <w:tc>
          <w:tcPr>
            <w:tcW w:w="0" w:type="auto"/>
            <w:shd w:val="clear" w:color="auto" w:fill="D9E2F3" w:themeFill="accent1" w:themeFillTint="33"/>
          </w:tcPr>
          <w:p w14:paraId="3FE1A6E3" w14:textId="475778B9" w:rsidR="4F027222" w:rsidRDefault="4F027222" w:rsidP="00701499">
            <w:pPr>
              <w:jc w:val="left"/>
            </w:pPr>
            <w:r w:rsidRPr="00257138">
              <w:rPr>
                <w:rFonts w:eastAsia="Palatino Linotype" w:cs="Palatino Linotype"/>
                <w:lang w:val="en-US"/>
              </w:rPr>
              <w:t>Severity</w:t>
            </w:r>
          </w:p>
        </w:tc>
        <w:tc>
          <w:tcPr>
            <w:tcW w:w="0" w:type="auto"/>
            <w:shd w:val="clear" w:color="auto" w:fill="D9E2F3" w:themeFill="accent1" w:themeFillTint="33"/>
          </w:tcPr>
          <w:p w14:paraId="0535139F" w14:textId="03864514" w:rsidR="4F027222" w:rsidRDefault="4F027222" w:rsidP="00701499">
            <w:pPr>
              <w:jc w:val="left"/>
            </w:pPr>
            <w:r w:rsidRPr="00257138">
              <w:rPr>
                <w:rFonts w:eastAsia="Palatino Linotype" w:cs="Palatino Linotype"/>
                <w:lang w:val="en-US"/>
              </w:rPr>
              <w:t>Severity of consequence</w:t>
            </w:r>
          </w:p>
        </w:tc>
      </w:tr>
      <w:tr w:rsidR="4F027222" w:rsidRPr="000E2E46" w14:paraId="6A6EDE3F" w14:textId="77777777" w:rsidTr="00701499">
        <w:trPr>
          <w:trHeight w:val="20"/>
        </w:trPr>
        <w:tc>
          <w:tcPr>
            <w:tcW w:w="0" w:type="auto"/>
            <w:shd w:val="clear" w:color="auto" w:fill="B4C6E7" w:themeFill="accent1" w:themeFillTint="66"/>
          </w:tcPr>
          <w:p w14:paraId="71E5AC85" w14:textId="488CB036" w:rsidR="4F027222" w:rsidRDefault="4F027222" w:rsidP="00701499">
            <w:pPr>
              <w:jc w:val="left"/>
            </w:pPr>
            <w:r w:rsidRPr="00B569C7">
              <w:rPr>
                <w:rFonts w:eastAsia="Palatino Linotype" w:cs="Palatino Linotype"/>
                <w:lang w:val="en-US"/>
              </w:rPr>
              <w:t>5</w:t>
            </w:r>
          </w:p>
        </w:tc>
        <w:tc>
          <w:tcPr>
            <w:tcW w:w="0" w:type="auto"/>
          </w:tcPr>
          <w:p w14:paraId="7D2A915E" w14:textId="513F2FA7" w:rsidR="4F027222" w:rsidRDefault="4F027222" w:rsidP="00701499">
            <w:pPr>
              <w:jc w:val="left"/>
            </w:pPr>
            <w:r w:rsidRPr="00B569C7">
              <w:rPr>
                <w:rFonts w:eastAsia="Palatino Linotype" w:cs="Palatino Linotype"/>
                <w:lang w:val="en-US"/>
              </w:rPr>
              <w:t>Catastrophic</w:t>
            </w:r>
          </w:p>
        </w:tc>
        <w:tc>
          <w:tcPr>
            <w:tcW w:w="0" w:type="auto"/>
          </w:tcPr>
          <w:p w14:paraId="4D6D3A8E" w14:textId="2DC36338" w:rsidR="18C544E3" w:rsidRPr="00B569C7" w:rsidRDefault="18C544E3" w:rsidP="00701499">
            <w:pPr>
              <w:jc w:val="left"/>
              <w:rPr>
                <w:rFonts w:eastAsia="Palatino Linotype" w:cs="Palatino Linotype"/>
                <w:lang w:val="en-US"/>
              </w:rPr>
            </w:pPr>
            <w:r w:rsidRPr="00B569C7">
              <w:rPr>
                <w:rFonts w:eastAsia="Palatino Linotype" w:cs="Palatino Linotype"/>
                <w:lang w:val="en-US"/>
              </w:rPr>
              <w:t>Any objective can be achieved</w:t>
            </w:r>
          </w:p>
        </w:tc>
      </w:tr>
      <w:tr w:rsidR="4F027222" w:rsidRPr="000E2E46" w14:paraId="5BEDB967" w14:textId="77777777" w:rsidTr="00701499">
        <w:trPr>
          <w:trHeight w:val="20"/>
        </w:trPr>
        <w:tc>
          <w:tcPr>
            <w:tcW w:w="0" w:type="auto"/>
            <w:shd w:val="clear" w:color="auto" w:fill="B4C6E7" w:themeFill="accent1" w:themeFillTint="66"/>
          </w:tcPr>
          <w:p w14:paraId="72FCFA09" w14:textId="7B480DF6" w:rsidR="4F027222" w:rsidRDefault="4F027222" w:rsidP="00701499">
            <w:pPr>
              <w:jc w:val="left"/>
            </w:pPr>
            <w:r w:rsidRPr="00B569C7">
              <w:rPr>
                <w:rFonts w:eastAsia="Palatino Linotype" w:cs="Palatino Linotype"/>
                <w:lang w:val="en-US"/>
              </w:rPr>
              <w:t>4</w:t>
            </w:r>
          </w:p>
        </w:tc>
        <w:tc>
          <w:tcPr>
            <w:tcW w:w="0" w:type="auto"/>
          </w:tcPr>
          <w:p w14:paraId="6AA4FC01" w14:textId="59A9D8AE" w:rsidR="4F027222" w:rsidRDefault="4F027222" w:rsidP="00701499">
            <w:pPr>
              <w:jc w:val="left"/>
            </w:pPr>
            <w:r w:rsidRPr="00B569C7">
              <w:rPr>
                <w:rFonts w:eastAsia="Palatino Linotype" w:cs="Palatino Linotype"/>
                <w:lang w:val="en-US"/>
              </w:rPr>
              <w:t>Critical</w:t>
            </w:r>
          </w:p>
        </w:tc>
        <w:tc>
          <w:tcPr>
            <w:tcW w:w="0" w:type="auto"/>
          </w:tcPr>
          <w:p w14:paraId="4C99F099" w14:textId="419D1467" w:rsidR="038A158F" w:rsidRPr="00B569C7" w:rsidRDefault="038A158F" w:rsidP="00701499">
            <w:pPr>
              <w:spacing w:line="259" w:lineRule="auto"/>
              <w:jc w:val="left"/>
              <w:rPr>
                <w:rFonts w:eastAsia="Palatino Linotype" w:cs="Palatino Linotype"/>
                <w:lang w:val="en-US"/>
              </w:rPr>
            </w:pPr>
            <w:r w:rsidRPr="00B569C7">
              <w:rPr>
                <w:rFonts w:eastAsia="Palatino Linotype" w:cs="Palatino Linotype"/>
                <w:lang w:val="en-US"/>
              </w:rPr>
              <w:t>Several objectives cannot be accomplished but at least one can be achieved</w:t>
            </w:r>
          </w:p>
        </w:tc>
      </w:tr>
      <w:tr w:rsidR="4F027222" w:rsidRPr="000E2E46" w14:paraId="32059F07" w14:textId="77777777" w:rsidTr="00701499">
        <w:trPr>
          <w:trHeight w:val="20"/>
        </w:trPr>
        <w:tc>
          <w:tcPr>
            <w:tcW w:w="0" w:type="auto"/>
            <w:shd w:val="clear" w:color="auto" w:fill="B4C6E7" w:themeFill="accent1" w:themeFillTint="66"/>
          </w:tcPr>
          <w:p w14:paraId="0C014621" w14:textId="314CE7AC" w:rsidR="4F027222" w:rsidRDefault="4F027222" w:rsidP="00701499">
            <w:pPr>
              <w:jc w:val="left"/>
            </w:pPr>
            <w:r w:rsidRPr="00B569C7">
              <w:rPr>
                <w:rFonts w:eastAsia="Palatino Linotype" w:cs="Palatino Linotype"/>
                <w:lang w:val="en-US"/>
              </w:rPr>
              <w:t>3</w:t>
            </w:r>
          </w:p>
        </w:tc>
        <w:tc>
          <w:tcPr>
            <w:tcW w:w="0" w:type="auto"/>
          </w:tcPr>
          <w:p w14:paraId="7DA5CC93" w14:textId="58A7F44F" w:rsidR="4F027222" w:rsidRDefault="4F027222" w:rsidP="00701499">
            <w:pPr>
              <w:jc w:val="left"/>
            </w:pPr>
            <w:r w:rsidRPr="00B569C7">
              <w:rPr>
                <w:rFonts w:eastAsia="Palatino Linotype" w:cs="Palatino Linotype"/>
                <w:lang w:val="en-US"/>
              </w:rPr>
              <w:t>Major</w:t>
            </w:r>
          </w:p>
        </w:tc>
        <w:tc>
          <w:tcPr>
            <w:tcW w:w="0" w:type="auto"/>
          </w:tcPr>
          <w:p w14:paraId="08E9B9C2" w14:textId="6EB29282" w:rsidR="262A08E5" w:rsidRPr="00B569C7" w:rsidRDefault="262A08E5" w:rsidP="00701499">
            <w:pPr>
              <w:spacing w:line="259" w:lineRule="auto"/>
              <w:jc w:val="left"/>
              <w:rPr>
                <w:rFonts w:eastAsia="Palatino Linotype" w:cs="Palatino Linotype"/>
                <w:lang w:val="en-US"/>
              </w:rPr>
            </w:pPr>
            <w:r w:rsidRPr="00B569C7">
              <w:rPr>
                <w:rFonts w:eastAsia="Palatino Linotype" w:cs="Palatino Linotype"/>
                <w:lang w:val="en-US"/>
              </w:rPr>
              <w:t xml:space="preserve">One mission </w:t>
            </w:r>
            <w:r w:rsidR="00FD250B" w:rsidRPr="00B569C7">
              <w:rPr>
                <w:rFonts w:eastAsia="Palatino Linotype" w:cs="Palatino Linotype"/>
                <w:lang w:val="en-US"/>
              </w:rPr>
              <w:t>objective</w:t>
            </w:r>
            <w:r w:rsidRPr="00B569C7">
              <w:rPr>
                <w:rFonts w:eastAsia="Palatino Linotype" w:cs="Palatino Linotype"/>
                <w:lang w:val="en-US"/>
              </w:rPr>
              <w:t xml:space="preserve"> </w:t>
            </w:r>
            <w:r w:rsidR="02827E4B" w:rsidRPr="00B569C7">
              <w:rPr>
                <w:rFonts w:eastAsia="Palatino Linotype" w:cs="Palatino Linotype"/>
                <w:lang w:val="en-US"/>
              </w:rPr>
              <w:t>cannot be accomplished</w:t>
            </w:r>
          </w:p>
        </w:tc>
      </w:tr>
      <w:tr w:rsidR="4F027222" w:rsidRPr="000E2E46" w14:paraId="0FE527CC" w14:textId="77777777" w:rsidTr="00701499">
        <w:trPr>
          <w:trHeight w:val="20"/>
        </w:trPr>
        <w:tc>
          <w:tcPr>
            <w:tcW w:w="0" w:type="auto"/>
            <w:shd w:val="clear" w:color="auto" w:fill="B4C6E7" w:themeFill="accent1" w:themeFillTint="66"/>
          </w:tcPr>
          <w:p w14:paraId="4ED98E25" w14:textId="2F45E8CA" w:rsidR="4F027222" w:rsidRDefault="4F027222" w:rsidP="00701499">
            <w:pPr>
              <w:jc w:val="left"/>
            </w:pPr>
            <w:r w:rsidRPr="00B569C7">
              <w:rPr>
                <w:rFonts w:eastAsia="Palatino Linotype" w:cs="Palatino Linotype"/>
                <w:lang w:val="en-US"/>
              </w:rPr>
              <w:t>2</w:t>
            </w:r>
          </w:p>
        </w:tc>
        <w:tc>
          <w:tcPr>
            <w:tcW w:w="0" w:type="auto"/>
          </w:tcPr>
          <w:p w14:paraId="354C38D3" w14:textId="10137599" w:rsidR="4F027222" w:rsidRDefault="4F027222" w:rsidP="00701499">
            <w:pPr>
              <w:jc w:val="left"/>
            </w:pPr>
            <w:r w:rsidRPr="00B569C7">
              <w:rPr>
                <w:rFonts w:eastAsia="Palatino Linotype" w:cs="Palatino Linotype"/>
                <w:lang w:val="en-US"/>
              </w:rPr>
              <w:t>Significant</w:t>
            </w:r>
          </w:p>
        </w:tc>
        <w:tc>
          <w:tcPr>
            <w:tcW w:w="0" w:type="auto"/>
          </w:tcPr>
          <w:p w14:paraId="0F5EC4CE" w14:textId="6DFB98E7" w:rsidR="5130F3F7" w:rsidRPr="00B569C7" w:rsidRDefault="5130F3F7" w:rsidP="00701499">
            <w:pPr>
              <w:spacing w:line="259" w:lineRule="auto"/>
              <w:jc w:val="left"/>
              <w:rPr>
                <w:rFonts w:eastAsia="Palatino Linotype" w:cs="Palatino Linotype"/>
                <w:lang w:val="en-US"/>
              </w:rPr>
            </w:pPr>
            <w:r w:rsidRPr="00B569C7">
              <w:rPr>
                <w:rFonts w:eastAsia="Palatino Linotype" w:cs="Palatino Linotype"/>
                <w:lang w:val="en-US"/>
              </w:rPr>
              <w:t xml:space="preserve">One </w:t>
            </w:r>
            <w:r w:rsidR="6AA5AD74" w:rsidRPr="00B569C7">
              <w:rPr>
                <w:rFonts w:eastAsia="Palatino Linotype" w:cs="Palatino Linotype"/>
                <w:lang w:val="en-US"/>
              </w:rPr>
              <w:t xml:space="preserve">mission </w:t>
            </w:r>
            <w:r w:rsidRPr="00B569C7">
              <w:rPr>
                <w:rFonts w:eastAsia="Palatino Linotype" w:cs="Palatino Linotype"/>
                <w:lang w:val="en-US"/>
              </w:rPr>
              <w:t>objective c</w:t>
            </w:r>
            <w:r w:rsidR="3D4C01A1" w:rsidRPr="00B569C7">
              <w:rPr>
                <w:rFonts w:eastAsia="Palatino Linotype" w:cs="Palatino Linotype"/>
                <w:lang w:val="en-US"/>
              </w:rPr>
              <w:t>ould</w:t>
            </w:r>
            <w:r w:rsidRPr="00B569C7">
              <w:rPr>
                <w:rFonts w:eastAsia="Palatino Linotype" w:cs="Palatino Linotype"/>
                <w:lang w:val="en-US"/>
              </w:rPr>
              <w:t xml:space="preserve"> be compromised</w:t>
            </w:r>
          </w:p>
        </w:tc>
      </w:tr>
      <w:tr w:rsidR="4F027222" w:rsidRPr="000E2E46" w14:paraId="24C33932" w14:textId="77777777" w:rsidTr="00701499">
        <w:trPr>
          <w:trHeight w:val="20"/>
        </w:trPr>
        <w:tc>
          <w:tcPr>
            <w:tcW w:w="0" w:type="auto"/>
            <w:shd w:val="clear" w:color="auto" w:fill="B4C6E7" w:themeFill="accent1" w:themeFillTint="66"/>
          </w:tcPr>
          <w:p w14:paraId="1C4DD34D" w14:textId="5F843E84" w:rsidR="4F027222" w:rsidRDefault="4F027222" w:rsidP="00701499">
            <w:pPr>
              <w:jc w:val="left"/>
            </w:pPr>
            <w:r w:rsidRPr="00B569C7">
              <w:rPr>
                <w:rFonts w:eastAsia="Palatino Linotype" w:cs="Palatino Linotype"/>
                <w:lang w:val="en-US"/>
              </w:rPr>
              <w:t>1</w:t>
            </w:r>
          </w:p>
        </w:tc>
        <w:tc>
          <w:tcPr>
            <w:tcW w:w="0" w:type="auto"/>
          </w:tcPr>
          <w:p w14:paraId="40BE0555" w14:textId="24DDCCE4" w:rsidR="4F027222" w:rsidRDefault="4F027222" w:rsidP="00701499">
            <w:pPr>
              <w:jc w:val="left"/>
            </w:pPr>
            <w:r w:rsidRPr="00B569C7">
              <w:rPr>
                <w:rFonts w:eastAsia="Palatino Linotype" w:cs="Palatino Linotype"/>
                <w:lang w:val="en-US"/>
              </w:rPr>
              <w:t>Negligible</w:t>
            </w:r>
          </w:p>
        </w:tc>
        <w:tc>
          <w:tcPr>
            <w:tcW w:w="0" w:type="auto"/>
          </w:tcPr>
          <w:p w14:paraId="6C603D2C" w14:textId="2C1B3EF9" w:rsidR="34A42E07" w:rsidRPr="00B569C7" w:rsidRDefault="34A42E07" w:rsidP="00701499">
            <w:pPr>
              <w:spacing w:line="259" w:lineRule="auto"/>
              <w:jc w:val="left"/>
              <w:rPr>
                <w:rFonts w:eastAsia="Palatino Linotype" w:cs="Palatino Linotype"/>
                <w:lang w:val="en-US"/>
              </w:rPr>
            </w:pPr>
            <w:r w:rsidRPr="00B569C7">
              <w:rPr>
                <w:rFonts w:eastAsia="Palatino Linotype" w:cs="Palatino Linotype"/>
                <w:lang w:val="en-US"/>
              </w:rPr>
              <w:t>It does not compromise any objective</w:t>
            </w:r>
          </w:p>
        </w:tc>
      </w:tr>
    </w:tbl>
    <w:p w14:paraId="631D5D1A" w14:textId="78B76A08" w:rsidR="339562EC" w:rsidRDefault="4142E10E" w:rsidP="4F027222">
      <w:pPr>
        <w:spacing w:line="257" w:lineRule="auto"/>
        <w:jc w:val="center"/>
        <w:rPr>
          <w:rFonts w:ascii="Cambria" w:eastAsia="Calibri" w:hAnsi="Cambria" w:cs="Arial"/>
          <w:i/>
          <w:iCs/>
          <w:color w:val="445369"/>
          <w:sz w:val="18"/>
          <w:szCs w:val="18"/>
          <w:lang w:val="en-US"/>
        </w:rPr>
      </w:pPr>
      <w:r w:rsidRPr="000516AB">
        <w:rPr>
          <w:rFonts w:ascii="Cambria" w:eastAsia="Calibri" w:hAnsi="Cambria" w:cs="Arial"/>
          <w:b/>
          <w:i/>
          <w:color w:val="445369"/>
          <w:sz w:val="18"/>
          <w:szCs w:val="18"/>
          <w:lang w:val="en-US"/>
        </w:rPr>
        <w:t xml:space="preserve">Table </w:t>
      </w:r>
      <w:r w:rsidR="00A23252" w:rsidRPr="000516AB">
        <w:rPr>
          <w:rFonts w:ascii="Cambria" w:eastAsia="Calibri" w:hAnsi="Cambria" w:cs="Arial"/>
          <w:b/>
          <w:bCs/>
          <w:i/>
          <w:iCs/>
          <w:color w:val="445369"/>
          <w:sz w:val="18"/>
          <w:szCs w:val="18"/>
          <w:lang w:val="en-US"/>
        </w:rPr>
        <w:fldChar w:fldCharType="begin"/>
      </w:r>
      <w:r w:rsidR="00A23252" w:rsidRPr="000516AB">
        <w:rPr>
          <w:rFonts w:ascii="Cambria" w:eastAsia="Calibri" w:hAnsi="Cambria" w:cs="Arial"/>
          <w:b/>
          <w:bCs/>
          <w:i/>
          <w:iCs/>
          <w:color w:val="445369"/>
          <w:sz w:val="18"/>
          <w:szCs w:val="18"/>
          <w:lang w:val="en-US"/>
        </w:rPr>
        <w:instrText xml:space="preserve"> STYLEREF 2 \s </w:instrText>
      </w:r>
      <w:r w:rsidR="00A23252" w:rsidRPr="000516AB">
        <w:rPr>
          <w:rFonts w:ascii="Cambria" w:eastAsia="Calibri" w:hAnsi="Cambria" w:cs="Arial"/>
          <w:b/>
          <w:bCs/>
          <w:i/>
          <w:iCs/>
          <w:color w:val="445369"/>
          <w:sz w:val="18"/>
          <w:szCs w:val="18"/>
          <w:lang w:val="en-US"/>
        </w:rPr>
        <w:fldChar w:fldCharType="separate"/>
      </w:r>
      <w:r w:rsidR="00626EB2">
        <w:rPr>
          <w:rFonts w:ascii="Cambria" w:eastAsia="Calibri" w:hAnsi="Cambria" w:cs="Arial"/>
          <w:b/>
          <w:bCs/>
          <w:i/>
          <w:iCs/>
          <w:noProof/>
          <w:color w:val="445369"/>
          <w:sz w:val="18"/>
          <w:szCs w:val="18"/>
          <w:lang w:val="en-US"/>
        </w:rPr>
        <w:t>5.2</w:t>
      </w:r>
      <w:r w:rsidR="00A23252" w:rsidRPr="000516AB">
        <w:rPr>
          <w:rFonts w:ascii="Cambria" w:eastAsia="Calibri" w:hAnsi="Cambria" w:cs="Arial"/>
          <w:b/>
          <w:bCs/>
          <w:i/>
          <w:iCs/>
          <w:color w:val="445369"/>
          <w:sz w:val="18"/>
          <w:szCs w:val="18"/>
          <w:lang w:val="en-US"/>
        </w:rPr>
        <w:fldChar w:fldCharType="end"/>
      </w:r>
      <w:r w:rsidR="00A23252" w:rsidRPr="000516AB">
        <w:rPr>
          <w:rFonts w:ascii="Cambria" w:eastAsia="Calibri" w:hAnsi="Cambria" w:cs="Arial"/>
          <w:b/>
          <w:bCs/>
          <w:i/>
          <w:iCs/>
          <w:color w:val="445369"/>
          <w:sz w:val="18"/>
          <w:szCs w:val="18"/>
          <w:lang w:val="en-US"/>
        </w:rPr>
        <w:t>.</w:t>
      </w:r>
      <w:r w:rsidR="00A23252" w:rsidRPr="000516AB">
        <w:rPr>
          <w:rFonts w:ascii="Cambria" w:eastAsia="Calibri" w:hAnsi="Cambria" w:cs="Arial"/>
          <w:b/>
          <w:bCs/>
          <w:i/>
          <w:iCs/>
          <w:color w:val="445369"/>
          <w:sz w:val="18"/>
          <w:szCs w:val="18"/>
          <w:lang w:val="en-US"/>
        </w:rPr>
        <w:fldChar w:fldCharType="begin"/>
      </w:r>
      <w:r w:rsidR="00A23252" w:rsidRPr="000516AB">
        <w:rPr>
          <w:rFonts w:ascii="Cambria" w:eastAsia="Calibri" w:hAnsi="Cambria" w:cs="Arial"/>
          <w:b/>
          <w:bCs/>
          <w:i/>
          <w:color w:val="445369"/>
          <w:sz w:val="18"/>
          <w:szCs w:val="18"/>
          <w:lang w:val="en-US"/>
        </w:rPr>
        <w:instrText xml:space="preserve"> SEQ Table \* ARABIC \s 2 </w:instrText>
      </w:r>
      <w:r w:rsidR="00A23252" w:rsidRPr="000516AB">
        <w:rPr>
          <w:rFonts w:ascii="Cambria" w:eastAsia="Calibri" w:hAnsi="Cambria" w:cs="Arial"/>
          <w:b/>
          <w:bCs/>
          <w:i/>
          <w:iCs/>
          <w:color w:val="445369"/>
          <w:sz w:val="18"/>
          <w:szCs w:val="18"/>
          <w:lang w:val="en-US"/>
        </w:rPr>
        <w:fldChar w:fldCharType="separate"/>
      </w:r>
      <w:r w:rsidR="00626EB2">
        <w:rPr>
          <w:rFonts w:ascii="Cambria" w:eastAsia="Calibri" w:hAnsi="Cambria" w:cs="Arial"/>
          <w:b/>
          <w:bCs/>
          <w:i/>
          <w:noProof/>
          <w:color w:val="445369"/>
          <w:sz w:val="18"/>
          <w:szCs w:val="18"/>
          <w:lang w:val="en-US"/>
        </w:rPr>
        <w:t>1</w:t>
      </w:r>
      <w:r w:rsidR="00A23252" w:rsidRPr="000516AB">
        <w:rPr>
          <w:rFonts w:ascii="Cambria" w:eastAsia="Calibri" w:hAnsi="Cambria" w:cs="Arial"/>
          <w:b/>
          <w:bCs/>
          <w:i/>
          <w:iCs/>
          <w:color w:val="445369"/>
          <w:sz w:val="18"/>
          <w:szCs w:val="18"/>
          <w:lang w:val="en-US"/>
        </w:rPr>
        <w:fldChar w:fldCharType="end"/>
      </w:r>
      <w:r w:rsidR="00201488">
        <w:rPr>
          <w:rFonts w:ascii="Cambria" w:eastAsia="Calibri" w:hAnsi="Cambria" w:cs="Arial"/>
          <w:i/>
          <w:iCs/>
          <w:color w:val="445369"/>
          <w:sz w:val="18"/>
          <w:szCs w:val="18"/>
          <w:lang w:val="en-US"/>
        </w:rPr>
        <w:t>:</w:t>
      </w:r>
      <w:r w:rsidRPr="4F027222">
        <w:rPr>
          <w:rFonts w:ascii="Cambria" w:eastAsia="Calibri" w:hAnsi="Cambria" w:cs="Arial"/>
          <w:i/>
          <w:iCs/>
          <w:color w:val="445369"/>
          <w:sz w:val="18"/>
          <w:szCs w:val="18"/>
          <w:lang w:val="en-US"/>
        </w:rPr>
        <w:t xml:space="preserve"> Risk classification by severity</w:t>
      </w:r>
    </w:p>
    <w:p w14:paraId="386EAB98" w14:textId="2348137A" w:rsidR="339562EC" w:rsidRPr="00ED577D" w:rsidRDefault="339562EC" w:rsidP="339562EC">
      <w:pPr>
        <w:rPr>
          <w:lang w:val="en-US"/>
        </w:rPr>
      </w:pPr>
    </w:p>
    <w:tbl>
      <w:tblPr>
        <w:tblStyle w:val="Tablaconcuadrcula"/>
        <w:tblW w:w="0" w:type="auto"/>
        <w:jc w:val="center"/>
        <w:tblCellMar>
          <w:top w:w="28" w:type="dxa"/>
          <w:bottom w:w="28" w:type="dxa"/>
        </w:tblCellMar>
        <w:tblLook w:val="01E0" w:firstRow="1" w:lastRow="1" w:firstColumn="1" w:lastColumn="1" w:noHBand="0" w:noVBand="0"/>
      </w:tblPr>
      <w:tblGrid>
        <w:gridCol w:w="713"/>
        <w:gridCol w:w="1344"/>
        <w:gridCol w:w="6956"/>
      </w:tblGrid>
      <w:tr w:rsidR="0058378C" w14:paraId="581E732C" w14:textId="77777777" w:rsidTr="0058378C">
        <w:trPr>
          <w:jc w:val="center"/>
        </w:trPr>
        <w:tc>
          <w:tcPr>
            <w:tcW w:w="0" w:type="auto"/>
            <w:shd w:val="clear" w:color="auto" w:fill="D9E2F3" w:themeFill="accent1" w:themeFillTint="33"/>
            <w:vAlign w:val="center"/>
          </w:tcPr>
          <w:p w14:paraId="73CB4A6D" w14:textId="49E2C3CD" w:rsidR="4F027222" w:rsidRDefault="4F027222" w:rsidP="00701499">
            <w:pPr>
              <w:jc w:val="left"/>
            </w:pPr>
            <w:r w:rsidRPr="00257138">
              <w:rPr>
                <w:rFonts w:eastAsia="Palatino Linotype" w:cs="Palatino Linotype"/>
                <w:lang w:val="en-US"/>
              </w:rPr>
              <w:t>Score</w:t>
            </w:r>
          </w:p>
        </w:tc>
        <w:tc>
          <w:tcPr>
            <w:tcW w:w="1344" w:type="dxa"/>
            <w:shd w:val="clear" w:color="auto" w:fill="D9E2F3" w:themeFill="accent1" w:themeFillTint="33"/>
            <w:vAlign w:val="center"/>
          </w:tcPr>
          <w:p w14:paraId="726ABE42" w14:textId="3A73DBB8" w:rsidR="4F027222" w:rsidRDefault="4F027222" w:rsidP="00701499">
            <w:pPr>
              <w:jc w:val="left"/>
            </w:pPr>
            <w:r w:rsidRPr="00257138">
              <w:rPr>
                <w:rFonts w:eastAsia="Palatino Linotype" w:cs="Palatino Linotype"/>
                <w:lang w:val="en-US"/>
              </w:rPr>
              <w:t>Likelihood</w:t>
            </w:r>
          </w:p>
        </w:tc>
        <w:tc>
          <w:tcPr>
            <w:tcW w:w="6956" w:type="dxa"/>
            <w:shd w:val="clear" w:color="auto" w:fill="D9E2F3" w:themeFill="accent1" w:themeFillTint="33"/>
            <w:vAlign w:val="center"/>
          </w:tcPr>
          <w:p w14:paraId="34C48054" w14:textId="1E9315BA" w:rsidR="4F027222" w:rsidRDefault="4F027222" w:rsidP="00701499">
            <w:pPr>
              <w:jc w:val="left"/>
            </w:pPr>
            <w:r w:rsidRPr="00257138">
              <w:rPr>
                <w:rFonts w:eastAsia="Palatino Linotype" w:cs="Palatino Linotype"/>
                <w:lang w:val="en-US"/>
              </w:rPr>
              <w:t>Likelihood of occurrence</w:t>
            </w:r>
          </w:p>
        </w:tc>
      </w:tr>
      <w:tr w:rsidR="0058378C" w:rsidRPr="000E2E46" w14:paraId="585A9ED8" w14:textId="77777777" w:rsidTr="0058378C">
        <w:trPr>
          <w:jc w:val="center"/>
        </w:trPr>
        <w:tc>
          <w:tcPr>
            <w:tcW w:w="0" w:type="auto"/>
            <w:shd w:val="clear" w:color="auto" w:fill="B4C6E7" w:themeFill="accent1" w:themeFillTint="66"/>
            <w:vAlign w:val="center"/>
          </w:tcPr>
          <w:p w14:paraId="59531CFD" w14:textId="25E68C69" w:rsidR="4F027222" w:rsidRDefault="4F027222" w:rsidP="00701499">
            <w:pPr>
              <w:jc w:val="left"/>
            </w:pPr>
            <w:r w:rsidRPr="00B569C7">
              <w:rPr>
                <w:rFonts w:eastAsia="Palatino Linotype" w:cs="Palatino Linotype"/>
                <w:lang w:val="en-US"/>
              </w:rPr>
              <w:t>E</w:t>
            </w:r>
          </w:p>
        </w:tc>
        <w:tc>
          <w:tcPr>
            <w:tcW w:w="1344" w:type="dxa"/>
            <w:vAlign w:val="center"/>
          </w:tcPr>
          <w:p w14:paraId="75EB4F50" w14:textId="432DFBCF" w:rsidR="4F027222" w:rsidRDefault="4F027222" w:rsidP="00701499">
            <w:pPr>
              <w:jc w:val="left"/>
            </w:pPr>
            <w:r w:rsidRPr="00B569C7">
              <w:rPr>
                <w:rFonts w:eastAsia="Palatino Linotype" w:cs="Palatino Linotype"/>
                <w:lang w:val="en-US"/>
              </w:rPr>
              <w:t>Maximum</w:t>
            </w:r>
          </w:p>
        </w:tc>
        <w:tc>
          <w:tcPr>
            <w:tcW w:w="6956" w:type="dxa"/>
            <w:vAlign w:val="center"/>
          </w:tcPr>
          <w:p w14:paraId="0CB4FF60" w14:textId="7BB039BE" w:rsidR="4F027222" w:rsidRPr="00ED577D" w:rsidRDefault="4F027222" w:rsidP="00701499">
            <w:pPr>
              <w:jc w:val="left"/>
              <w:rPr>
                <w:lang w:val="en-US"/>
              </w:rPr>
            </w:pPr>
            <w:r w:rsidRPr="00B569C7">
              <w:rPr>
                <w:rFonts w:eastAsia="Palatino Linotype" w:cs="Palatino Linotype"/>
                <w:lang w:val="en-US"/>
              </w:rPr>
              <w:t>Certain to occur, will occur one or more times per project</w:t>
            </w:r>
          </w:p>
        </w:tc>
      </w:tr>
      <w:tr w:rsidR="0058378C" w:rsidRPr="000E2E46" w14:paraId="60BCFFC2" w14:textId="77777777" w:rsidTr="0058378C">
        <w:trPr>
          <w:jc w:val="center"/>
        </w:trPr>
        <w:tc>
          <w:tcPr>
            <w:tcW w:w="0" w:type="auto"/>
            <w:shd w:val="clear" w:color="auto" w:fill="B4C6E7" w:themeFill="accent1" w:themeFillTint="66"/>
            <w:vAlign w:val="center"/>
          </w:tcPr>
          <w:p w14:paraId="7EEE5535" w14:textId="19C6058B" w:rsidR="4F027222" w:rsidRDefault="4F027222" w:rsidP="00701499">
            <w:pPr>
              <w:jc w:val="left"/>
            </w:pPr>
            <w:r w:rsidRPr="00B569C7">
              <w:rPr>
                <w:rFonts w:eastAsia="Palatino Linotype" w:cs="Palatino Linotype"/>
                <w:lang w:val="en-US"/>
              </w:rPr>
              <w:t>D</w:t>
            </w:r>
          </w:p>
        </w:tc>
        <w:tc>
          <w:tcPr>
            <w:tcW w:w="1344" w:type="dxa"/>
            <w:vAlign w:val="center"/>
          </w:tcPr>
          <w:p w14:paraId="4EDA0FC9" w14:textId="355E9FD7" w:rsidR="4F027222" w:rsidRDefault="4F027222" w:rsidP="00701499">
            <w:pPr>
              <w:jc w:val="left"/>
            </w:pPr>
            <w:r w:rsidRPr="00B569C7">
              <w:rPr>
                <w:rFonts w:eastAsia="Palatino Linotype" w:cs="Palatino Linotype"/>
                <w:lang w:val="en-US"/>
              </w:rPr>
              <w:t>High</w:t>
            </w:r>
          </w:p>
        </w:tc>
        <w:tc>
          <w:tcPr>
            <w:tcW w:w="6956" w:type="dxa"/>
            <w:vAlign w:val="center"/>
          </w:tcPr>
          <w:p w14:paraId="47F02E21" w14:textId="550CD33D" w:rsidR="4F027222" w:rsidRPr="00ED577D" w:rsidRDefault="4F027222" w:rsidP="00701499">
            <w:pPr>
              <w:jc w:val="left"/>
              <w:rPr>
                <w:lang w:val="en-US"/>
              </w:rPr>
            </w:pPr>
            <w:r w:rsidRPr="00B569C7">
              <w:rPr>
                <w:rFonts w:eastAsia="Palatino Linotype" w:cs="Palatino Linotype"/>
                <w:lang w:val="en-US"/>
              </w:rPr>
              <w:t xml:space="preserve">Will occur </w:t>
            </w:r>
            <w:r w:rsidRPr="00B569C7">
              <w:rPr>
                <w:rFonts w:eastAsia="Palatino Linotype" w:cs="Palatino Linotype"/>
                <w:b/>
                <w:lang w:val="en-US"/>
              </w:rPr>
              <w:t>frequently</w:t>
            </w:r>
            <w:r w:rsidRPr="00B569C7">
              <w:rPr>
                <w:rFonts w:eastAsia="Palatino Linotype" w:cs="Palatino Linotype"/>
                <w:lang w:val="en-US"/>
              </w:rPr>
              <w:t>, about 1 in 10 projects</w:t>
            </w:r>
          </w:p>
        </w:tc>
      </w:tr>
      <w:tr w:rsidR="0058378C" w:rsidRPr="000E2E46" w14:paraId="317FBB13" w14:textId="77777777" w:rsidTr="0058378C">
        <w:trPr>
          <w:jc w:val="center"/>
        </w:trPr>
        <w:tc>
          <w:tcPr>
            <w:tcW w:w="0" w:type="auto"/>
            <w:shd w:val="clear" w:color="auto" w:fill="B4C6E7" w:themeFill="accent1" w:themeFillTint="66"/>
            <w:vAlign w:val="center"/>
          </w:tcPr>
          <w:p w14:paraId="262AAEC9" w14:textId="63F99BA8" w:rsidR="4F027222" w:rsidRDefault="4F027222" w:rsidP="00701499">
            <w:pPr>
              <w:jc w:val="left"/>
            </w:pPr>
            <w:r w:rsidRPr="00B569C7">
              <w:rPr>
                <w:rFonts w:eastAsia="Palatino Linotype" w:cs="Palatino Linotype"/>
                <w:lang w:val="en-US"/>
              </w:rPr>
              <w:t>C</w:t>
            </w:r>
          </w:p>
        </w:tc>
        <w:tc>
          <w:tcPr>
            <w:tcW w:w="1344" w:type="dxa"/>
            <w:vAlign w:val="center"/>
          </w:tcPr>
          <w:p w14:paraId="7EC62745" w14:textId="7F6978B1" w:rsidR="4F027222" w:rsidRDefault="4F027222" w:rsidP="00701499">
            <w:pPr>
              <w:jc w:val="left"/>
            </w:pPr>
            <w:r w:rsidRPr="00B569C7">
              <w:rPr>
                <w:rFonts w:eastAsia="Palatino Linotype" w:cs="Palatino Linotype"/>
                <w:lang w:val="en-US"/>
              </w:rPr>
              <w:t>Medium</w:t>
            </w:r>
          </w:p>
        </w:tc>
        <w:tc>
          <w:tcPr>
            <w:tcW w:w="6956" w:type="dxa"/>
            <w:vAlign w:val="center"/>
          </w:tcPr>
          <w:p w14:paraId="486079C0" w14:textId="3ECD9235" w:rsidR="4F027222" w:rsidRPr="00ED577D" w:rsidRDefault="4F027222" w:rsidP="00701499">
            <w:pPr>
              <w:jc w:val="left"/>
              <w:rPr>
                <w:lang w:val="en-US"/>
              </w:rPr>
            </w:pPr>
            <w:r w:rsidRPr="00B569C7">
              <w:rPr>
                <w:rFonts w:eastAsia="Palatino Linotype" w:cs="Palatino Linotype"/>
                <w:lang w:val="en-US"/>
              </w:rPr>
              <w:t xml:space="preserve">Will occur </w:t>
            </w:r>
            <w:r w:rsidRPr="00B569C7">
              <w:rPr>
                <w:rFonts w:eastAsia="Palatino Linotype" w:cs="Palatino Linotype"/>
                <w:b/>
                <w:lang w:val="en-US"/>
              </w:rPr>
              <w:t>sometimes</w:t>
            </w:r>
            <w:r w:rsidRPr="00B569C7">
              <w:rPr>
                <w:rFonts w:eastAsia="Palatino Linotype" w:cs="Palatino Linotype"/>
                <w:lang w:val="en-US"/>
              </w:rPr>
              <w:t>, about 1 in 100 projects</w:t>
            </w:r>
          </w:p>
        </w:tc>
      </w:tr>
      <w:tr w:rsidR="0058378C" w:rsidRPr="000E2E46" w14:paraId="2A09E0F8" w14:textId="77777777" w:rsidTr="0058378C">
        <w:trPr>
          <w:jc w:val="center"/>
        </w:trPr>
        <w:tc>
          <w:tcPr>
            <w:tcW w:w="0" w:type="auto"/>
            <w:shd w:val="clear" w:color="auto" w:fill="B4C6E7" w:themeFill="accent1" w:themeFillTint="66"/>
            <w:vAlign w:val="center"/>
          </w:tcPr>
          <w:p w14:paraId="603FE339" w14:textId="4CD3C4D5" w:rsidR="4F027222" w:rsidRDefault="4F027222" w:rsidP="00701499">
            <w:pPr>
              <w:jc w:val="left"/>
            </w:pPr>
            <w:r w:rsidRPr="00B569C7">
              <w:rPr>
                <w:rFonts w:eastAsia="Palatino Linotype" w:cs="Palatino Linotype"/>
                <w:lang w:val="en-US"/>
              </w:rPr>
              <w:t>B</w:t>
            </w:r>
          </w:p>
        </w:tc>
        <w:tc>
          <w:tcPr>
            <w:tcW w:w="1344" w:type="dxa"/>
            <w:vAlign w:val="center"/>
          </w:tcPr>
          <w:p w14:paraId="40412A10" w14:textId="6805B158" w:rsidR="4F027222" w:rsidRDefault="4F027222" w:rsidP="00701499">
            <w:pPr>
              <w:jc w:val="left"/>
            </w:pPr>
            <w:r w:rsidRPr="00B569C7">
              <w:rPr>
                <w:rFonts w:eastAsia="Palatino Linotype" w:cs="Palatino Linotype"/>
                <w:lang w:val="en-US"/>
              </w:rPr>
              <w:t>Low</w:t>
            </w:r>
          </w:p>
        </w:tc>
        <w:tc>
          <w:tcPr>
            <w:tcW w:w="6956" w:type="dxa"/>
            <w:vAlign w:val="center"/>
          </w:tcPr>
          <w:p w14:paraId="4D29FC86" w14:textId="297BCF99" w:rsidR="4F027222" w:rsidRPr="00ED577D" w:rsidRDefault="4F027222" w:rsidP="00701499">
            <w:pPr>
              <w:jc w:val="left"/>
              <w:rPr>
                <w:lang w:val="en-US"/>
              </w:rPr>
            </w:pPr>
            <w:r w:rsidRPr="00B569C7">
              <w:rPr>
                <w:rFonts w:eastAsia="Palatino Linotype" w:cs="Palatino Linotype"/>
                <w:lang w:val="en-US"/>
              </w:rPr>
              <w:t xml:space="preserve">Will </w:t>
            </w:r>
            <w:r w:rsidRPr="00B569C7">
              <w:rPr>
                <w:rFonts w:eastAsia="Palatino Linotype" w:cs="Palatino Linotype"/>
                <w:b/>
                <w:lang w:val="en-US"/>
              </w:rPr>
              <w:t xml:space="preserve">seldom </w:t>
            </w:r>
            <w:r w:rsidRPr="00B569C7">
              <w:rPr>
                <w:rFonts w:eastAsia="Palatino Linotype" w:cs="Palatino Linotype"/>
                <w:lang w:val="en-US"/>
              </w:rPr>
              <w:t>occur, about 1 in 1000 projects</w:t>
            </w:r>
          </w:p>
        </w:tc>
      </w:tr>
      <w:tr w:rsidR="0058378C" w:rsidRPr="000E2E46" w14:paraId="4C1FD5AF" w14:textId="77777777" w:rsidTr="0058378C">
        <w:trPr>
          <w:jc w:val="center"/>
        </w:trPr>
        <w:tc>
          <w:tcPr>
            <w:tcW w:w="0" w:type="auto"/>
            <w:shd w:val="clear" w:color="auto" w:fill="B4C6E7" w:themeFill="accent1" w:themeFillTint="66"/>
            <w:vAlign w:val="center"/>
          </w:tcPr>
          <w:p w14:paraId="28A3AC2E" w14:textId="1C628857" w:rsidR="4F027222" w:rsidRDefault="4F027222" w:rsidP="00701499">
            <w:pPr>
              <w:jc w:val="left"/>
            </w:pPr>
            <w:r w:rsidRPr="00B569C7">
              <w:rPr>
                <w:rFonts w:eastAsia="Palatino Linotype" w:cs="Palatino Linotype"/>
                <w:lang w:val="en-US"/>
              </w:rPr>
              <w:t>A</w:t>
            </w:r>
          </w:p>
        </w:tc>
        <w:tc>
          <w:tcPr>
            <w:tcW w:w="1344" w:type="dxa"/>
            <w:vAlign w:val="center"/>
          </w:tcPr>
          <w:p w14:paraId="5CFE3B9F" w14:textId="1AB9654E" w:rsidR="4F027222" w:rsidRDefault="4F027222" w:rsidP="00701499">
            <w:pPr>
              <w:jc w:val="left"/>
            </w:pPr>
            <w:r w:rsidRPr="00B569C7">
              <w:rPr>
                <w:rFonts w:eastAsia="Palatino Linotype" w:cs="Palatino Linotype"/>
                <w:lang w:val="en-US"/>
              </w:rPr>
              <w:t>Minimum</w:t>
            </w:r>
          </w:p>
        </w:tc>
        <w:tc>
          <w:tcPr>
            <w:tcW w:w="6956" w:type="dxa"/>
            <w:vAlign w:val="center"/>
          </w:tcPr>
          <w:p w14:paraId="16534FF9" w14:textId="241DD553" w:rsidR="4F027222" w:rsidRPr="00ED577D" w:rsidRDefault="4F027222" w:rsidP="00701499">
            <w:pPr>
              <w:jc w:val="left"/>
              <w:rPr>
                <w:lang w:val="en-US"/>
              </w:rPr>
            </w:pPr>
            <w:r w:rsidRPr="00B569C7">
              <w:rPr>
                <w:rFonts w:eastAsia="Palatino Linotype" w:cs="Palatino Linotype"/>
                <w:lang w:val="en-US"/>
              </w:rPr>
              <w:t xml:space="preserve">Will </w:t>
            </w:r>
            <w:r w:rsidRPr="00B569C7">
              <w:rPr>
                <w:rFonts w:eastAsia="Palatino Linotype" w:cs="Palatino Linotype"/>
                <w:b/>
                <w:lang w:val="en-US"/>
              </w:rPr>
              <w:t xml:space="preserve">almost never </w:t>
            </w:r>
            <w:r w:rsidRPr="00B569C7">
              <w:rPr>
                <w:rFonts w:eastAsia="Palatino Linotype" w:cs="Palatino Linotype"/>
                <w:lang w:val="en-US"/>
              </w:rPr>
              <w:t>occur, 1 of 10 000 or more projects</w:t>
            </w:r>
          </w:p>
        </w:tc>
      </w:tr>
    </w:tbl>
    <w:p w14:paraId="590DA2CB" w14:textId="5F417E39" w:rsidR="339562EC" w:rsidRDefault="56B78F5D" w:rsidP="4F027222">
      <w:pPr>
        <w:spacing w:line="257" w:lineRule="auto"/>
        <w:jc w:val="center"/>
        <w:rPr>
          <w:rFonts w:ascii="Cambria" w:eastAsia="Calibri" w:hAnsi="Cambria" w:cs="Arial"/>
          <w:i/>
          <w:iCs/>
          <w:color w:val="445369"/>
          <w:sz w:val="18"/>
          <w:szCs w:val="18"/>
          <w:lang w:val="en-US"/>
        </w:rPr>
      </w:pPr>
      <w:r w:rsidRPr="000516AB">
        <w:rPr>
          <w:rFonts w:ascii="Cambria" w:eastAsia="Calibri" w:hAnsi="Cambria" w:cs="Arial"/>
          <w:b/>
          <w:i/>
          <w:color w:val="445369"/>
          <w:sz w:val="18"/>
          <w:szCs w:val="18"/>
          <w:lang w:val="en-US"/>
        </w:rPr>
        <w:t xml:space="preserve">Table </w:t>
      </w:r>
      <w:r w:rsidR="00A23252" w:rsidRPr="000516AB">
        <w:rPr>
          <w:rFonts w:ascii="Cambria" w:eastAsia="Calibri" w:hAnsi="Cambria" w:cs="Arial"/>
          <w:b/>
          <w:bCs/>
          <w:i/>
          <w:iCs/>
          <w:color w:val="445369"/>
          <w:sz w:val="18"/>
          <w:szCs w:val="18"/>
          <w:lang w:val="en-US"/>
        </w:rPr>
        <w:fldChar w:fldCharType="begin"/>
      </w:r>
      <w:r w:rsidR="00A23252" w:rsidRPr="000516AB">
        <w:rPr>
          <w:rFonts w:ascii="Cambria" w:eastAsia="Calibri" w:hAnsi="Cambria" w:cs="Arial"/>
          <w:b/>
          <w:bCs/>
          <w:i/>
          <w:iCs/>
          <w:color w:val="445369"/>
          <w:sz w:val="18"/>
          <w:szCs w:val="18"/>
          <w:lang w:val="en-US"/>
        </w:rPr>
        <w:instrText xml:space="preserve"> STYLEREF 2 \s </w:instrText>
      </w:r>
      <w:r w:rsidR="00A23252" w:rsidRPr="000516AB">
        <w:rPr>
          <w:rFonts w:ascii="Cambria" w:eastAsia="Calibri" w:hAnsi="Cambria" w:cs="Arial"/>
          <w:b/>
          <w:bCs/>
          <w:i/>
          <w:iCs/>
          <w:color w:val="445369"/>
          <w:sz w:val="18"/>
          <w:szCs w:val="18"/>
          <w:lang w:val="en-US"/>
        </w:rPr>
        <w:fldChar w:fldCharType="separate"/>
      </w:r>
      <w:r w:rsidR="00626EB2">
        <w:rPr>
          <w:rFonts w:ascii="Cambria" w:eastAsia="Calibri" w:hAnsi="Cambria" w:cs="Arial"/>
          <w:b/>
          <w:bCs/>
          <w:i/>
          <w:iCs/>
          <w:noProof/>
          <w:color w:val="445369"/>
          <w:sz w:val="18"/>
          <w:szCs w:val="18"/>
          <w:lang w:val="en-US"/>
        </w:rPr>
        <w:t>5.2</w:t>
      </w:r>
      <w:r w:rsidR="00A23252" w:rsidRPr="000516AB">
        <w:rPr>
          <w:rFonts w:ascii="Cambria" w:eastAsia="Calibri" w:hAnsi="Cambria" w:cs="Arial"/>
          <w:b/>
          <w:bCs/>
          <w:i/>
          <w:iCs/>
          <w:color w:val="445369"/>
          <w:sz w:val="18"/>
          <w:szCs w:val="18"/>
          <w:lang w:val="en-US"/>
        </w:rPr>
        <w:fldChar w:fldCharType="end"/>
      </w:r>
      <w:r w:rsidR="00A23252" w:rsidRPr="000516AB">
        <w:rPr>
          <w:rFonts w:ascii="Cambria" w:eastAsia="Calibri" w:hAnsi="Cambria" w:cs="Arial"/>
          <w:b/>
          <w:bCs/>
          <w:i/>
          <w:iCs/>
          <w:color w:val="445369"/>
          <w:sz w:val="18"/>
          <w:szCs w:val="18"/>
          <w:lang w:val="en-US"/>
        </w:rPr>
        <w:t>.</w:t>
      </w:r>
      <w:r w:rsidR="00A23252" w:rsidRPr="000516AB">
        <w:rPr>
          <w:rFonts w:ascii="Cambria" w:eastAsia="Calibri" w:hAnsi="Cambria" w:cs="Arial"/>
          <w:b/>
          <w:bCs/>
          <w:i/>
          <w:iCs/>
          <w:color w:val="445369"/>
          <w:sz w:val="18"/>
          <w:szCs w:val="18"/>
          <w:lang w:val="en-US"/>
        </w:rPr>
        <w:fldChar w:fldCharType="begin"/>
      </w:r>
      <w:r w:rsidR="00A23252" w:rsidRPr="000516AB">
        <w:rPr>
          <w:rFonts w:ascii="Cambria" w:eastAsia="Calibri" w:hAnsi="Cambria" w:cs="Arial"/>
          <w:b/>
          <w:bCs/>
          <w:i/>
          <w:color w:val="445369"/>
          <w:sz w:val="18"/>
          <w:szCs w:val="18"/>
          <w:lang w:val="en-US"/>
        </w:rPr>
        <w:instrText xml:space="preserve"> SEQ Table \* ARABIC \s 2 </w:instrText>
      </w:r>
      <w:r w:rsidR="00A23252" w:rsidRPr="000516AB">
        <w:rPr>
          <w:rFonts w:ascii="Cambria" w:eastAsia="Calibri" w:hAnsi="Cambria" w:cs="Arial"/>
          <w:b/>
          <w:bCs/>
          <w:i/>
          <w:iCs/>
          <w:color w:val="445369"/>
          <w:sz w:val="18"/>
          <w:szCs w:val="18"/>
          <w:lang w:val="en-US"/>
        </w:rPr>
        <w:fldChar w:fldCharType="separate"/>
      </w:r>
      <w:r w:rsidR="00626EB2">
        <w:rPr>
          <w:rFonts w:ascii="Cambria" w:eastAsia="Calibri" w:hAnsi="Cambria" w:cs="Arial"/>
          <w:b/>
          <w:bCs/>
          <w:i/>
          <w:noProof/>
          <w:color w:val="445369"/>
          <w:sz w:val="18"/>
          <w:szCs w:val="18"/>
          <w:lang w:val="en-US"/>
        </w:rPr>
        <w:t>2</w:t>
      </w:r>
      <w:r w:rsidR="00A23252" w:rsidRPr="000516AB">
        <w:rPr>
          <w:rFonts w:ascii="Cambria" w:eastAsia="Calibri" w:hAnsi="Cambria" w:cs="Arial"/>
          <w:b/>
          <w:bCs/>
          <w:i/>
          <w:iCs/>
          <w:color w:val="445369"/>
          <w:sz w:val="18"/>
          <w:szCs w:val="18"/>
          <w:lang w:val="en-US"/>
        </w:rPr>
        <w:fldChar w:fldCharType="end"/>
      </w:r>
      <w:r w:rsidR="00201488">
        <w:rPr>
          <w:rFonts w:ascii="Cambria" w:eastAsia="Calibri" w:hAnsi="Cambria" w:cs="Arial"/>
          <w:i/>
          <w:iCs/>
          <w:color w:val="445369"/>
          <w:sz w:val="18"/>
          <w:szCs w:val="18"/>
          <w:lang w:val="en-US"/>
        </w:rPr>
        <w:t>:</w:t>
      </w:r>
      <w:r w:rsidRPr="4F027222">
        <w:rPr>
          <w:rFonts w:ascii="Cambria" w:eastAsia="Calibri" w:hAnsi="Cambria" w:cs="Arial"/>
          <w:i/>
          <w:iCs/>
          <w:color w:val="445369"/>
          <w:sz w:val="18"/>
          <w:szCs w:val="18"/>
          <w:lang w:val="en-US"/>
        </w:rPr>
        <w:t xml:space="preserve"> Risk classification by likelihood.</w:t>
      </w:r>
    </w:p>
    <w:p w14:paraId="0E3F8F35" w14:textId="705F6ABF" w:rsidR="339562EC" w:rsidRDefault="339562EC" w:rsidP="00257138">
      <w:pPr>
        <w:spacing w:line="257" w:lineRule="auto"/>
        <w:rPr>
          <w:rFonts w:ascii="Cambria" w:eastAsia="Calibri" w:hAnsi="Cambria" w:cs="Arial"/>
          <w:i/>
          <w:iCs/>
          <w:color w:val="445369"/>
          <w:sz w:val="18"/>
          <w:szCs w:val="18"/>
          <w:lang w:val="en-US"/>
        </w:rPr>
      </w:pPr>
    </w:p>
    <w:p w14:paraId="2162B36B" w14:textId="10A270C2" w:rsidR="339562EC" w:rsidRDefault="31294620" w:rsidP="4F027222">
      <w:pPr>
        <w:spacing w:line="240" w:lineRule="auto"/>
        <w:rPr>
          <w:rFonts w:ascii="Calibri" w:eastAsia="Calibri" w:hAnsi="Calibri" w:cs="Calibri"/>
          <w:lang w:val="en-US"/>
        </w:rPr>
      </w:pPr>
      <w:r w:rsidRPr="4F027222">
        <w:rPr>
          <w:rFonts w:ascii="Calibri" w:eastAsia="Calibri" w:hAnsi="Calibri" w:cs="Calibri"/>
          <w:lang w:val="en-US"/>
        </w:rPr>
        <w:lastRenderedPageBreak/>
        <w:t>According to these classifications the risks will be labeled with an index</w:t>
      </w:r>
      <w:r w:rsidR="78DCBE38" w:rsidRPr="4F027222">
        <w:rPr>
          <w:rFonts w:ascii="Calibri" w:eastAsia="Calibri" w:hAnsi="Calibri" w:cs="Calibri"/>
          <w:lang w:val="en-US"/>
        </w:rPr>
        <w:t xml:space="preserve"> considering both factors.</w:t>
      </w:r>
    </w:p>
    <w:tbl>
      <w:tblPr>
        <w:tblStyle w:val="Tablaconcuadrcula"/>
        <w:tblW w:w="0" w:type="auto"/>
        <w:tblLayout w:type="fixed"/>
        <w:tblLook w:val="06A0" w:firstRow="1" w:lastRow="0" w:firstColumn="1" w:lastColumn="0" w:noHBand="1" w:noVBand="1"/>
      </w:tblPr>
      <w:tblGrid>
        <w:gridCol w:w="1288"/>
        <w:gridCol w:w="1288"/>
        <w:gridCol w:w="1288"/>
        <w:gridCol w:w="1288"/>
        <w:gridCol w:w="1288"/>
        <w:gridCol w:w="1288"/>
        <w:gridCol w:w="1288"/>
      </w:tblGrid>
      <w:tr w:rsidR="4F027222" w14:paraId="2E1A28FD" w14:textId="77777777" w:rsidTr="00257138">
        <w:tc>
          <w:tcPr>
            <w:tcW w:w="1288" w:type="dxa"/>
          </w:tcPr>
          <w:p w14:paraId="4217129D" w14:textId="45245384" w:rsidR="4F027222" w:rsidRDefault="4F027222">
            <w:r w:rsidRPr="00D75ADD">
              <w:rPr>
                <w:rFonts w:eastAsia="Calibri" w:cs="Calibri"/>
                <w:lang w:val="en-US"/>
              </w:rPr>
              <w:t>Likelihood</w:t>
            </w:r>
          </w:p>
        </w:tc>
        <w:tc>
          <w:tcPr>
            <w:tcW w:w="1288" w:type="dxa"/>
            <w:tcBorders>
              <w:top w:val="nil"/>
              <w:right w:val="nil"/>
            </w:tcBorders>
          </w:tcPr>
          <w:p w14:paraId="72A40CDC" w14:textId="2FF78D6B" w:rsidR="4F027222" w:rsidRDefault="4F027222">
            <w:r w:rsidRPr="00D75ADD">
              <w:rPr>
                <w:rFonts w:eastAsia="Calibri" w:cs="Calibri"/>
                <w:lang w:val="en-US"/>
              </w:rPr>
              <w:t xml:space="preserve"> </w:t>
            </w:r>
          </w:p>
        </w:tc>
        <w:tc>
          <w:tcPr>
            <w:tcW w:w="1288" w:type="dxa"/>
            <w:tcBorders>
              <w:top w:val="nil"/>
              <w:left w:val="nil"/>
              <w:right w:val="nil"/>
            </w:tcBorders>
          </w:tcPr>
          <w:p w14:paraId="4187090E" w14:textId="59D4E460" w:rsidR="4F027222" w:rsidRDefault="4F027222">
            <w:r w:rsidRPr="00D75ADD">
              <w:rPr>
                <w:rFonts w:eastAsia="Calibri" w:cs="Calibri"/>
                <w:lang w:val="en-US"/>
              </w:rPr>
              <w:t xml:space="preserve"> </w:t>
            </w:r>
          </w:p>
        </w:tc>
        <w:tc>
          <w:tcPr>
            <w:tcW w:w="1288" w:type="dxa"/>
            <w:tcBorders>
              <w:top w:val="nil"/>
              <w:left w:val="nil"/>
              <w:right w:val="nil"/>
            </w:tcBorders>
          </w:tcPr>
          <w:p w14:paraId="21908435" w14:textId="6654AE05" w:rsidR="4F027222" w:rsidRDefault="4F027222">
            <w:r w:rsidRPr="00D75ADD">
              <w:rPr>
                <w:rFonts w:eastAsia="Calibri" w:cs="Calibri"/>
                <w:lang w:val="en-US"/>
              </w:rPr>
              <w:t xml:space="preserve"> </w:t>
            </w:r>
          </w:p>
        </w:tc>
        <w:tc>
          <w:tcPr>
            <w:tcW w:w="1288" w:type="dxa"/>
            <w:tcBorders>
              <w:top w:val="nil"/>
              <w:left w:val="nil"/>
              <w:right w:val="nil"/>
            </w:tcBorders>
          </w:tcPr>
          <w:p w14:paraId="71333F1B" w14:textId="5FA8960D" w:rsidR="4F027222" w:rsidRDefault="4F027222">
            <w:r w:rsidRPr="00D75ADD">
              <w:rPr>
                <w:rFonts w:eastAsia="Calibri" w:cs="Calibri"/>
                <w:lang w:val="en-US"/>
              </w:rPr>
              <w:t xml:space="preserve"> </w:t>
            </w:r>
          </w:p>
        </w:tc>
        <w:tc>
          <w:tcPr>
            <w:tcW w:w="1288" w:type="dxa"/>
            <w:tcBorders>
              <w:top w:val="nil"/>
              <w:left w:val="nil"/>
              <w:right w:val="nil"/>
            </w:tcBorders>
          </w:tcPr>
          <w:p w14:paraId="58A7F99B" w14:textId="66E3D570" w:rsidR="4F027222" w:rsidRDefault="4F027222">
            <w:r w:rsidRPr="00D75ADD">
              <w:rPr>
                <w:rFonts w:eastAsia="Calibri" w:cs="Calibri"/>
                <w:lang w:val="en-US"/>
              </w:rPr>
              <w:t xml:space="preserve"> </w:t>
            </w:r>
          </w:p>
        </w:tc>
        <w:tc>
          <w:tcPr>
            <w:tcW w:w="1288" w:type="dxa"/>
            <w:tcBorders>
              <w:top w:val="nil"/>
              <w:left w:val="nil"/>
              <w:right w:val="nil"/>
            </w:tcBorders>
          </w:tcPr>
          <w:p w14:paraId="3AADD94A" w14:textId="781F0F2D" w:rsidR="4F027222" w:rsidRDefault="4F027222">
            <w:r w:rsidRPr="00D75ADD">
              <w:rPr>
                <w:rFonts w:eastAsia="Calibri" w:cs="Calibri"/>
                <w:lang w:val="en-US"/>
              </w:rPr>
              <w:t xml:space="preserve"> </w:t>
            </w:r>
          </w:p>
        </w:tc>
      </w:tr>
      <w:tr w:rsidR="4F027222" w14:paraId="2926B3B9" w14:textId="77777777" w:rsidTr="4F027222">
        <w:tc>
          <w:tcPr>
            <w:tcW w:w="1288" w:type="dxa"/>
          </w:tcPr>
          <w:p w14:paraId="69B3063B" w14:textId="72EEF8C4" w:rsidR="4F027222" w:rsidRDefault="4F027222">
            <w:r w:rsidRPr="00D75ADD">
              <w:rPr>
                <w:rFonts w:eastAsia="Calibri" w:cs="Calibri"/>
                <w:lang w:val="en-US"/>
              </w:rPr>
              <w:t>E</w:t>
            </w:r>
          </w:p>
        </w:tc>
        <w:tc>
          <w:tcPr>
            <w:tcW w:w="1288" w:type="dxa"/>
            <w:shd w:val="clear" w:color="auto" w:fill="FFFF00"/>
          </w:tcPr>
          <w:p w14:paraId="2F5EEF33" w14:textId="79FE886C" w:rsidR="4F027222" w:rsidRDefault="4F027222">
            <w:r w:rsidRPr="00D75ADD">
              <w:rPr>
                <w:rFonts w:eastAsia="Calibri" w:cs="Calibri"/>
                <w:color w:val="000000" w:themeColor="text1"/>
                <w:highlight w:val="yellow"/>
                <w:lang w:val="en-US"/>
              </w:rPr>
              <w:t>Medium</w:t>
            </w:r>
          </w:p>
        </w:tc>
        <w:tc>
          <w:tcPr>
            <w:tcW w:w="1288" w:type="dxa"/>
            <w:shd w:val="clear" w:color="auto" w:fill="FFFF00"/>
          </w:tcPr>
          <w:p w14:paraId="322650EF" w14:textId="716100B6" w:rsidR="4F027222" w:rsidRDefault="4F027222">
            <w:r w:rsidRPr="00D75ADD">
              <w:rPr>
                <w:rFonts w:eastAsia="Calibri" w:cs="Calibri"/>
                <w:color w:val="000000" w:themeColor="text1"/>
                <w:highlight w:val="yellow"/>
                <w:lang w:val="en-US"/>
              </w:rPr>
              <w:t>Medium</w:t>
            </w:r>
          </w:p>
        </w:tc>
        <w:tc>
          <w:tcPr>
            <w:tcW w:w="1288" w:type="dxa"/>
            <w:shd w:val="clear" w:color="auto" w:fill="FF0000"/>
          </w:tcPr>
          <w:p w14:paraId="32C67A4A" w14:textId="1C331553" w:rsidR="4F027222" w:rsidRDefault="4F027222">
            <w:r w:rsidRPr="00D75ADD">
              <w:rPr>
                <w:rFonts w:eastAsia="Calibri" w:cs="Calibri"/>
                <w:color w:val="000000" w:themeColor="text1"/>
                <w:highlight w:val="red"/>
                <w:lang w:val="en-US"/>
              </w:rPr>
              <w:t>High</w:t>
            </w:r>
          </w:p>
        </w:tc>
        <w:tc>
          <w:tcPr>
            <w:tcW w:w="1288" w:type="dxa"/>
            <w:shd w:val="clear" w:color="auto" w:fill="FF0000"/>
          </w:tcPr>
          <w:p w14:paraId="2BD4A6BF" w14:textId="1A6BF912" w:rsidR="4F027222" w:rsidRDefault="4F027222">
            <w:r w:rsidRPr="00D75ADD">
              <w:rPr>
                <w:rFonts w:eastAsia="Calibri" w:cs="Calibri"/>
                <w:color w:val="000000" w:themeColor="text1"/>
                <w:highlight w:val="red"/>
                <w:lang w:val="en-US"/>
              </w:rPr>
              <w:t>Very High</w:t>
            </w:r>
          </w:p>
        </w:tc>
        <w:tc>
          <w:tcPr>
            <w:tcW w:w="1288" w:type="dxa"/>
            <w:shd w:val="clear" w:color="auto" w:fill="FF0000"/>
          </w:tcPr>
          <w:p w14:paraId="6510C650" w14:textId="6C378045" w:rsidR="4F027222" w:rsidRDefault="4F027222">
            <w:r w:rsidRPr="00D75ADD">
              <w:rPr>
                <w:rFonts w:eastAsia="Calibri" w:cs="Calibri"/>
                <w:color w:val="000000" w:themeColor="text1"/>
                <w:highlight w:val="red"/>
                <w:lang w:val="en-US"/>
              </w:rPr>
              <w:t>Very High</w:t>
            </w:r>
          </w:p>
        </w:tc>
        <w:tc>
          <w:tcPr>
            <w:tcW w:w="1288" w:type="dxa"/>
          </w:tcPr>
          <w:p w14:paraId="7951DB4C" w14:textId="743066B5" w:rsidR="4F027222" w:rsidRDefault="4F027222">
            <w:r w:rsidRPr="00D75ADD">
              <w:rPr>
                <w:rFonts w:eastAsia="Calibri" w:cs="Calibri"/>
                <w:lang w:val="en-US"/>
              </w:rPr>
              <w:t xml:space="preserve"> </w:t>
            </w:r>
          </w:p>
        </w:tc>
      </w:tr>
      <w:tr w:rsidR="4F027222" w14:paraId="18E89F40" w14:textId="77777777" w:rsidTr="4F027222">
        <w:tc>
          <w:tcPr>
            <w:tcW w:w="1288" w:type="dxa"/>
          </w:tcPr>
          <w:p w14:paraId="3334F487" w14:textId="05F45F5F" w:rsidR="4F027222" w:rsidRDefault="4F027222">
            <w:r w:rsidRPr="00D75ADD">
              <w:rPr>
                <w:rFonts w:eastAsia="Calibri" w:cs="Calibri"/>
                <w:lang w:val="en-US"/>
              </w:rPr>
              <w:t>D</w:t>
            </w:r>
          </w:p>
        </w:tc>
        <w:tc>
          <w:tcPr>
            <w:tcW w:w="1288" w:type="dxa"/>
            <w:shd w:val="clear" w:color="auto" w:fill="FFFF00"/>
          </w:tcPr>
          <w:p w14:paraId="2BBB0769" w14:textId="6A2B5BF5" w:rsidR="4F027222" w:rsidRDefault="4F027222">
            <w:r w:rsidRPr="00D75ADD">
              <w:rPr>
                <w:rFonts w:eastAsia="Calibri" w:cs="Calibri"/>
                <w:color w:val="000000" w:themeColor="text1"/>
                <w:highlight w:val="yellow"/>
                <w:lang w:val="en-US"/>
              </w:rPr>
              <w:t>Medium</w:t>
            </w:r>
          </w:p>
        </w:tc>
        <w:tc>
          <w:tcPr>
            <w:tcW w:w="1288" w:type="dxa"/>
            <w:shd w:val="clear" w:color="auto" w:fill="FFFF00"/>
          </w:tcPr>
          <w:p w14:paraId="690E9479" w14:textId="3162BC84" w:rsidR="4F027222" w:rsidRDefault="4F027222">
            <w:r w:rsidRPr="00D75ADD">
              <w:rPr>
                <w:rFonts w:eastAsia="Calibri" w:cs="Calibri"/>
                <w:color w:val="000000" w:themeColor="text1"/>
                <w:highlight w:val="yellow"/>
                <w:lang w:val="en-US"/>
              </w:rPr>
              <w:t>Medium</w:t>
            </w:r>
          </w:p>
        </w:tc>
        <w:tc>
          <w:tcPr>
            <w:tcW w:w="1288" w:type="dxa"/>
            <w:shd w:val="clear" w:color="auto" w:fill="FFFF00"/>
          </w:tcPr>
          <w:p w14:paraId="3C75DEA2" w14:textId="3CCE5C4A" w:rsidR="4F027222" w:rsidRDefault="4F027222">
            <w:r w:rsidRPr="00D75ADD">
              <w:rPr>
                <w:rFonts w:eastAsia="Calibri" w:cs="Calibri"/>
                <w:color w:val="000000" w:themeColor="text1"/>
                <w:highlight w:val="yellow"/>
                <w:lang w:val="en-US"/>
              </w:rPr>
              <w:t>Medium</w:t>
            </w:r>
          </w:p>
        </w:tc>
        <w:tc>
          <w:tcPr>
            <w:tcW w:w="1288" w:type="dxa"/>
            <w:shd w:val="clear" w:color="auto" w:fill="FF0000"/>
          </w:tcPr>
          <w:p w14:paraId="24D07F2F" w14:textId="0D7032FB" w:rsidR="4F027222" w:rsidRDefault="4F027222">
            <w:r w:rsidRPr="00D75ADD">
              <w:rPr>
                <w:rFonts w:eastAsia="Calibri" w:cs="Calibri"/>
                <w:color w:val="000000" w:themeColor="text1"/>
                <w:highlight w:val="red"/>
                <w:lang w:val="en-US"/>
              </w:rPr>
              <w:t>High</w:t>
            </w:r>
          </w:p>
        </w:tc>
        <w:tc>
          <w:tcPr>
            <w:tcW w:w="1288" w:type="dxa"/>
            <w:shd w:val="clear" w:color="auto" w:fill="FF0000"/>
          </w:tcPr>
          <w:p w14:paraId="29FF1CAF" w14:textId="002882F9" w:rsidR="4F027222" w:rsidRDefault="4F027222">
            <w:r w:rsidRPr="00D75ADD">
              <w:rPr>
                <w:rFonts w:eastAsia="Calibri" w:cs="Calibri"/>
                <w:color w:val="000000" w:themeColor="text1"/>
                <w:highlight w:val="red"/>
                <w:lang w:val="en-US"/>
              </w:rPr>
              <w:t>Very High</w:t>
            </w:r>
          </w:p>
        </w:tc>
        <w:tc>
          <w:tcPr>
            <w:tcW w:w="1288" w:type="dxa"/>
          </w:tcPr>
          <w:p w14:paraId="062EEDD4" w14:textId="1506FA14" w:rsidR="4F027222" w:rsidRDefault="4F027222">
            <w:r w:rsidRPr="00D75ADD">
              <w:rPr>
                <w:rFonts w:eastAsia="Calibri" w:cs="Calibri"/>
                <w:lang w:val="en-US"/>
              </w:rPr>
              <w:t xml:space="preserve"> </w:t>
            </w:r>
          </w:p>
        </w:tc>
      </w:tr>
      <w:tr w:rsidR="4F027222" w14:paraId="085EEB74" w14:textId="77777777" w:rsidTr="4F027222">
        <w:tc>
          <w:tcPr>
            <w:tcW w:w="1288" w:type="dxa"/>
          </w:tcPr>
          <w:p w14:paraId="7E92977C" w14:textId="70E366CC" w:rsidR="4F027222" w:rsidRDefault="4F027222">
            <w:r w:rsidRPr="00D75ADD">
              <w:rPr>
                <w:rFonts w:eastAsia="Calibri" w:cs="Calibri"/>
                <w:lang w:val="en-US"/>
              </w:rPr>
              <w:t>C</w:t>
            </w:r>
          </w:p>
        </w:tc>
        <w:tc>
          <w:tcPr>
            <w:tcW w:w="1288" w:type="dxa"/>
            <w:shd w:val="clear" w:color="auto" w:fill="92D050"/>
          </w:tcPr>
          <w:p w14:paraId="66D9E6D9" w14:textId="6BBD35A8" w:rsidR="4F027222" w:rsidRPr="00D75ADD" w:rsidRDefault="4F027222" w:rsidP="4F027222">
            <w:pPr>
              <w:spacing w:line="259" w:lineRule="auto"/>
              <w:rPr>
                <w:rFonts w:eastAsia="Calibri" w:cs="Calibri"/>
                <w:color w:val="000000" w:themeColor="text1"/>
                <w:lang w:val="en-US"/>
              </w:rPr>
            </w:pPr>
            <w:r w:rsidRPr="00D75ADD">
              <w:rPr>
                <w:rFonts w:eastAsia="Calibri" w:cs="Calibri"/>
                <w:color w:val="000000" w:themeColor="text1"/>
                <w:lang w:val="en-US"/>
              </w:rPr>
              <w:t>Low</w:t>
            </w:r>
          </w:p>
        </w:tc>
        <w:tc>
          <w:tcPr>
            <w:tcW w:w="1288" w:type="dxa"/>
            <w:shd w:val="clear" w:color="auto" w:fill="FFFF00"/>
          </w:tcPr>
          <w:p w14:paraId="56305317" w14:textId="43FB39E3" w:rsidR="4F027222" w:rsidRDefault="4F027222">
            <w:r w:rsidRPr="00D75ADD">
              <w:rPr>
                <w:rFonts w:eastAsia="Calibri" w:cs="Calibri"/>
                <w:color w:val="000000" w:themeColor="text1"/>
                <w:highlight w:val="yellow"/>
                <w:lang w:val="en-US"/>
              </w:rPr>
              <w:t>Medium</w:t>
            </w:r>
          </w:p>
        </w:tc>
        <w:tc>
          <w:tcPr>
            <w:tcW w:w="1288" w:type="dxa"/>
            <w:shd w:val="clear" w:color="auto" w:fill="FFFF00"/>
          </w:tcPr>
          <w:p w14:paraId="1DC48B9A" w14:textId="2D1B2786" w:rsidR="4F027222" w:rsidRDefault="4F027222">
            <w:r w:rsidRPr="00D75ADD">
              <w:rPr>
                <w:rFonts w:eastAsia="Calibri" w:cs="Calibri"/>
                <w:color w:val="000000" w:themeColor="text1"/>
                <w:highlight w:val="yellow"/>
                <w:lang w:val="en-US"/>
              </w:rPr>
              <w:t>Medium</w:t>
            </w:r>
          </w:p>
        </w:tc>
        <w:tc>
          <w:tcPr>
            <w:tcW w:w="1288" w:type="dxa"/>
            <w:shd w:val="clear" w:color="auto" w:fill="FFFF00"/>
          </w:tcPr>
          <w:p w14:paraId="28141CFD" w14:textId="55B7C865" w:rsidR="4F027222" w:rsidRDefault="4F027222">
            <w:r w:rsidRPr="00D75ADD">
              <w:rPr>
                <w:rFonts w:eastAsia="Calibri" w:cs="Calibri"/>
                <w:color w:val="000000" w:themeColor="text1"/>
                <w:highlight w:val="yellow"/>
                <w:lang w:val="en-US"/>
              </w:rPr>
              <w:t>Medium</w:t>
            </w:r>
          </w:p>
        </w:tc>
        <w:tc>
          <w:tcPr>
            <w:tcW w:w="1288" w:type="dxa"/>
            <w:shd w:val="clear" w:color="auto" w:fill="FF0000"/>
          </w:tcPr>
          <w:p w14:paraId="4E653906" w14:textId="604D6CE9" w:rsidR="4F027222" w:rsidRDefault="4F027222">
            <w:r w:rsidRPr="00D75ADD">
              <w:rPr>
                <w:rFonts w:eastAsia="Calibri" w:cs="Calibri"/>
                <w:color w:val="000000" w:themeColor="text1"/>
                <w:highlight w:val="red"/>
                <w:lang w:val="en-US"/>
              </w:rPr>
              <w:t>High</w:t>
            </w:r>
          </w:p>
        </w:tc>
        <w:tc>
          <w:tcPr>
            <w:tcW w:w="1288" w:type="dxa"/>
          </w:tcPr>
          <w:p w14:paraId="17517DFB" w14:textId="541A1D2A" w:rsidR="4F027222" w:rsidRDefault="4F027222">
            <w:r w:rsidRPr="00D75ADD">
              <w:rPr>
                <w:rFonts w:eastAsia="Calibri" w:cs="Calibri"/>
                <w:lang w:val="en-US"/>
              </w:rPr>
              <w:t xml:space="preserve"> </w:t>
            </w:r>
          </w:p>
        </w:tc>
      </w:tr>
      <w:tr w:rsidR="4F027222" w14:paraId="64269CE9" w14:textId="77777777" w:rsidTr="4F027222">
        <w:tc>
          <w:tcPr>
            <w:tcW w:w="1288" w:type="dxa"/>
          </w:tcPr>
          <w:p w14:paraId="1A761D41" w14:textId="5C027E0A" w:rsidR="4F027222" w:rsidRDefault="4F027222">
            <w:r w:rsidRPr="00D75ADD">
              <w:rPr>
                <w:rFonts w:eastAsia="Calibri" w:cs="Calibri"/>
                <w:lang w:val="en-US"/>
              </w:rPr>
              <w:t>B</w:t>
            </w:r>
          </w:p>
        </w:tc>
        <w:tc>
          <w:tcPr>
            <w:tcW w:w="1288" w:type="dxa"/>
            <w:shd w:val="clear" w:color="auto" w:fill="92D050"/>
          </w:tcPr>
          <w:p w14:paraId="43432909" w14:textId="0401F1A7" w:rsidR="4F027222" w:rsidRPr="00D75ADD" w:rsidRDefault="4F027222" w:rsidP="4F027222">
            <w:pPr>
              <w:spacing w:line="259" w:lineRule="auto"/>
              <w:rPr>
                <w:rFonts w:eastAsia="Calibri" w:cs="Calibri"/>
                <w:color w:val="000000" w:themeColor="text1"/>
                <w:lang w:val="en-US"/>
              </w:rPr>
            </w:pPr>
            <w:r w:rsidRPr="00D75ADD">
              <w:rPr>
                <w:rFonts w:eastAsia="Calibri" w:cs="Calibri"/>
                <w:color w:val="000000" w:themeColor="text1"/>
                <w:lang w:val="en-US"/>
              </w:rPr>
              <w:t>Very Low</w:t>
            </w:r>
          </w:p>
        </w:tc>
        <w:tc>
          <w:tcPr>
            <w:tcW w:w="1288" w:type="dxa"/>
            <w:shd w:val="clear" w:color="auto" w:fill="92D050"/>
          </w:tcPr>
          <w:p w14:paraId="4EC3E729" w14:textId="4B7602CE" w:rsidR="4F027222" w:rsidRPr="00D75ADD" w:rsidRDefault="4F027222" w:rsidP="4F027222">
            <w:pPr>
              <w:spacing w:line="259" w:lineRule="auto"/>
              <w:rPr>
                <w:rFonts w:eastAsia="Calibri" w:cs="Calibri"/>
                <w:color w:val="000000" w:themeColor="text1"/>
                <w:lang w:val="en-US"/>
              </w:rPr>
            </w:pPr>
            <w:r w:rsidRPr="00D75ADD">
              <w:rPr>
                <w:rFonts w:eastAsia="Calibri" w:cs="Calibri"/>
                <w:color w:val="000000" w:themeColor="text1"/>
                <w:lang w:val="en-US"/>
              </w:rPr>
              <w:t>Low</w:t>
            </w:r>
          </w:p>
        </w:tc>
        <w:tc>
          <w:tcPr>
            <w:tcW w:w="1288" w:type="dxa"/>
            <w:shd w:val="clear" w:color="auto" w:fill="FFFF00"/>
          </w:tcPr>
          <w:p w14:paraId="4ABA310F" w14:textId="3BB46BE6" w:rsidR="4F027222" w:rsidRDefault="4F027222">
            <w:r w:rsidRPr="00D75ADD">
              <w:rPr>
                <w:rFonts w:eastAsia="Calibri" w:cs="Calibri"/>
                <w:color w:val="000000" w:themeColor="text1"/>
                <w:highlight w:val="yellow"/>
                <w:lang w:val="en-US"/>
              </w:rPr>
              <w:t>Medium</w:t>
            </w:r>
          </w:p>
        </w:tc>
        <w:tc>
          <w:tcPr>
            <w:tcW w:w="1288" w:type="dxa"/>
            <w:shd w:val="clear" w:color="auto" w:fill="FFFF00"/>
          </w:tcPr>
          <w:p w14:paraId="3AA21D93" w14:textId="31C13B0B" w:rsidR="4F027222" w:rsidRDefault="4F027222">
            <w:r w:rsidRPr="00D75ADD">
              <w:rPr>
                <w:rFonts w:eastAsia="Calibri" w:cs="Calibri"/>
                <w:color w:val="000000" w:themeColor="text1"/>
                <w:highlight w:val="yellow"/>
                <w:lang w:val="en-US"/>
              </w:rPr>
              <w:t>Medium</w:t>
            </w:r>
          </w:p>
        </w:tc>
        <w:tc>
          <w:tcPr>
            <w:tcW w:w="1288" w:type="dxa"/>
            <w:shd w:val="clear" w:color="auto" w:fill="FFFF00"/>
          </w:tcPr>
          <w:p w14:paraId="1EAEB716" w14:textId="57D2DAAD" w:rsidR="4F027222" w:rsidRDefault="4F027222">
            <w:r w:rsidRPr="00D75ADD">
              <w:rPr>
                <w:rFonts w:eastAsia="Calibri" w:cs="Calibri"/>
                <w:color w:val="000000" w:themeColor="text1"/>
                <w:highlight w:val="yellow"/>
                <w:lang w:val="en-US"/>
              </w:rPr>
              <w:t>Medium</w:t>
            </w:r>
          </w:p>
        </w:tc>
        <w:tc>
          <w:tcPr>
            <w:tcW w:w="1288" w:type="dxa"/>
          </w:tcPr>
          <w:p w14:paraId="63CB20E6" w14:textId="19EB55FB" w:rsidR="4F027222" w:rsidRDefault="4F027222">
            <w:r w:rsidRPr="00D75ADD">
              <w:rPr>
                <w:rFonts w:eastAsia="Calibri" w:cs="Calibri"/>
                <w:lang w:val="en-US"/>
              </w:rPr>
              <w:t xml:space="preserve"> </w:t>
            </w:r>
          </w:p>
        </w:tc>
      </w:tr>
      <w:tr w:rsidR="4F027222" w14:paraId="6C9A0201" w14:textId="77777777" w:rsidTr="00257138">
        <w:tc>
          <w:tcPr>
            <w:tcW w:w="1288" w:type="dxa"/>
            <w:tcBorders>
              <w:bottom w:val="single" w:sz="4" w:space="0" w:color="000000" w:themeColor="text1"/>
            </w:tcBorders>
          </w:tcPr>
          <w:p w14:paraId="1764F9B9" w14:textId="263AD91E" w:rsidR="4F027222" w:rsidRDefault="4F027222">
            <w:r w:rsidRPr="00D75ADD">
              <w:rPr>
                <w:rFonts w:eastAsia="Calibri" w:cs="Calibri"/>
                <w:lang w:val="en-US"/>
              </w:rPr>
              <w:t>A</w:t>
            </w:r>
          </w:p>
        </w:tc>
        <w:tc>
          <w:tcPr>
            <w:tcW w:w="1288" w:type="dxa"/>
            <w:shd w:val="clear" w:color="auto" w:fill="92D050"/>
          </w:tcPr>
          <w:p w14:paraId="27E49FCD" w14:textId="666045F6" w:rsidR="4F027222" w:rsidRPr="00D75ADD" w:rsidRDefault="4F027222" w:rsidP="4F027222">
            <w:pPr>
              <w:rPr>
                <w:rFonts w:eastAsia="Calibri" w:cs="Calibri"/>
                <w:color w:val="000000" w:themeColor="text1"/>
                <w:lang w:val="en-US"/>
              </w:rPr>
            </w:pPr>
            <w:r w:rsidRPr="00D75ADD">
              <w:rPr>
                <w:rFonts w:eastAsia="Calibri" w:cs="Calibri"/>
                <w:color w:val="000000" w:themeColor="text1"/>
                <w:lang w:val="en-US"/>
              </w:rPr>
              <w:t>Very Low</w:t>
            </w:r>
          </w:p>
        </w:tc>
        <w:tc>
          <w:tcPr>
            <w:tcW w:w="1288" w:type="dxa"/>
            <w:shd w:val="clear" w:color="auto" w:fill="92D050"/>
          </w:tcPr>
          <w:p w14:paraId="563C6791" w14:textId="25361E8F" w:rsidR="4F027222" w:rsidRPr="00D75ADD" w:rsidRDefault="4F027222" w:rsidP="4F027222">
            <w:pPr>
              <w:rPr>
                <w:rFonts w:eastAsia="Calibri" w:cs="Calibri"/>
                <w:color w:val="000000" w:themeColor="text1"/>
                <w:lang w:val="en-US"/>
              </w:rPr>
            </w:pPr>
            <w:r w:rsidRPr="00D75ADD">
              <w:rPr>
                <w:rFonts w:eastAsia="Calibri" w:cs="Calibri"/>
                <w:color w:val="000000" w:themeColor="text1"/>
                <w:lang w:val="en-US"/>
              </w:rPr>
              <w:t>Very Low</w:t>
            </w:r>
          </w:p>
        </w:tc>
        <w:tc>
          <w:tcPr>
            <w:tcW w:w="1288" w:type="dxa"/>
            <w:shd w:val="clear" w:color="auto" w:fill="92D050"/>
          </w:tcPr>
          <w:p w14:paraId="1ED0E8E9" w14:textId="06E8E365" w:rsidR="4F027222" w:rsidRPr="00D75ADD" w:rsidRDefault="4F027222" w:rsidP="4F027222">
            <w:pPr>
              <w:rPr>
                <w:rFonts w:eastAsia="Calibri" w:cs="Calibri"/>
                <w:color w:val="000000" w:themeColor="text1"/>
                <w:lang w:val="en-US"/>
              </w:rPr>
            </w:pPr>
            <w:r w:rsidRPr="00D75ADD">
              <w:rPr>
                <w:rFonts w:eastAsia="Calibri" w:cs="Calibri"/>
                <w:color w:val="000000" w:themeColor="text1"/>
                <w:lang w:val="en-US"/>
              </w:rPr>
              <w:t>Very Low</w:t>
            </w:r>
          </w:p>
        </w:tc>
        <w:tc>
          <w:tcPr>
            <w:tcW w:w="1288" w:type="dxa"/>
            <w:shd w:val="clear" w:color="auto" w:fill="92D050"/>
          </w:tcPr>
          <w:p w14:paraId="196C8DA5" w14:textId="0799C004" w:rsidR="4F027222" w:rsidRPr="00D75ADD" w:rsidRDefault="4F027222" w:rsidP="4F027222">
            <w:pPr>
              <w:rPr>
                <w:rFonts w:eastAsia="Calibri" w:cs="Calibri"/>
                <w:color w:val="000000" w:themeColor="text1"/>
                <w:lang w:val="en-US"/>
              </w:rPr>
            </w:pPr>
            <w:r w:rsidRPr="00D75ADD">
              <w:rPr>
                <w:rFonts w:eastAsia="Calibri" w:cs="Calibri"/>
                <w:color w:val="000000" w:themeColor="text1"/>
                <w:lang w:val="en-US"/>
              </w:rPr>
              <w:t>Low</w:t>
            </w:r>
          </w:p>
        </w:tc>
        <w:tc>
          <w:tcPr>
            <w:tcW w:w="1288" w:type="dxa"/>
            <w:shd w:val="clear" w:color="auto" w:fill="FFFF00"/>
          </w:tcPr>
          <w:p w14:paraId="2DCB243D" w14:textId="569B731C" w:rsidR="4F027222" w:rsidRDefault="4F027222">
            <w:r w:rsidRPr="00D75ADD">
              <w:rPr>
                <w:rFonts w:eastAsia="Calibri" w:cs="Calibri"/>
                <w:color w:val="000000" w:themeColor="text1"/>
                <w:highlight w:val="yellow"/>
                <w:lang w:val="en-US"/>
              </w:rPr>
              <w:t>Medium</w:t>
            </w:r>
          </w:p>
        </w:tc>
        <w:tc>
          <w:tcPr>
            <w:tcW w:w="1288" w:type="dxa"/>
          </w:tcPr>
          <w:p w14:paraId="3DC3946E" w14:textId="2AB6B057" w:rsidR="4F027222" w:rsidRDefault="4F027222">
            <w:r w:rsidRPr="00D75ADD">
              <w:rPr>
                <w:rFonts w:eastAsia="Calibri" w:cs="Calibri"/>
                <w:lang w:val="en-US"/>
              </w:rPr>
              <w:t xml:space="preserve"> </w:t>
            </w:r>
          </w:p>
        </w:tc>
      </w:tr>
      <w:tr w:rsidR="4F027222" w14:paraId="6E83B2CC" w14:textId="77777777" w:rsidTr="00257138">
        <w:tc>
          <w:tcPr>
            <w:tcW w:w="1288" w:type="dxa"/>
            <w:tcBorders>
              <w:left w:val="nil"/>
              <w:bottom w:val="nil"/>
            </w:tcBorders>
          </w:tcPr>
          <w:p w14:paraId="4B408A11" w14:textId="3FBB0E8C" w:rsidR="4F027222" w:rsidRDefault="4F027222">
            <w:r w:rsidRPr="00D75ADD">
              <w:rPr>
                <w:rFonts w:eastAsia="Calibri" w:cs="Calibri"/>
                <w:lang w:val="en-US"/>
              </w:rPr>
              <w:t xml:space="preserve"> </w:t>
            </w:r>
          </w:p>
        </w:tc>
        <w:tc>
          <w:tcPr>
            <w:tcW w:w="1288" w:type="dxa"/>
          </w:tcPr>
          <w:p w14:paraId="7CCD3DD2" w14:textId="6B6DE061" w:rsidR="4F027222" w:rsidRDefault="4F027222">
            <w:r w:rsidRPr="00D75ADD">
              <w:rPr>
                <w:rFonts w:eastAsia="Calibri" w:cs="Calibri"/>
                <w:lang w:val="en-US"/>
              </w:rPr>
              <w:t>1</w:t>
            </w:r>
          </w:p>
        </w:tc>
        <w:tc>
          <w:tcPr>
            <w:tcW w:w="1288" w:type="dxa"/>
          </w:tcPr>
          <w:p w14:paraId="3C43AFD9" w14:textId="22CCCDFF" w:rsidR="4F027222" w:rsidRDefault="4F027222">
            <w:r w:rsidRPr="00D75ADD">
              <w:rPr>
                <w:rFonts w:eastAsia="Calibri" w:cs="Calibri"/>
                <w:lang w:val="en-US"/>
              </w:rPr>
              <w:t>2</w:t>
            </w:r>
          </w:p>
        </w:tc>
        <w:tc>
          <w:tcPr>
            <w:tcW w:w="1288" w:type="dxa"/>
          </w:tcPr>
          <w:p w14:paraId="3A17DDEB" w14:textId="36EA3DF7" w:rsidR="4F027222" w:rsidRDefault="4F027222">
            <w:r w:rsidRPr="00D75ADD">
              <w:rPr>
                <w:rFonts w:eastAsia="Calibri" w:cs="Calibri"/>
                <w:lang w:val="en-US"/>
              </w:rPr>
              <w:t>3</w:t>
            </w:r>
          </w:p>
        </w:tc>
        <w:tc>
          <w:tcPr>
            <w:tcW w:w="1288" w:type="dxa"/>
          </w:tcPr>
          <w:p w14:paraId="54EEB63D" w14:textId="06D83587" w:rsidR="4F027222" w:rsidRDefault="4F027222">
            <w:r w:rsidRPr="00D75ADD">
              <w:rPr>
                <w:rFonts w:eastAsia="Calibri" w:cs="Calibri"/>
                <w:lang w:val="en-US"/>
              </w:rPr>
              <w:t>4</w:t>
            </w:r>
          </w:p>
        </w:tc>
        <w:tc>
          <w:tcPr>
            <w:tcW w:w="1288" w:type="dxa"/>
          </w:tcPr>
          <w:p w14:paraId="5C9D9A47" w14:textId="539AC7DD" w:rsidR="4F027222" w:rsidRDefault="4F027222">
            <w:r w:rsidRPr="00D75ADD">
              <w:rPr>
                <w:rFonts w:eastAsia="Calibri" w:cs="Calibri"/>
                <w:lang w:val="en-US"/>
              </w:rPr>
              <w:t>5</w:t>
            </w:r>
          </w:p>
        </w:tc>
        <w:tc>
          <w:tcPr>
            <w:tcW w:w="1288" w:type="dxa"/>
          </w:tcPr>
          <w:p w14:paraId="19F9505A" w14:textId="43FED5C6" w:rsidR="4F027222" w:rsidRDefault="4F027222">
            <w:r w:rsidRPr="00D75ADD">
              <w:rPr>
                <w:rFonts w:eastAsia="Calibri" w:cs="Calibri"/>
                <w:lang w:val="en-US"/>
              </w:rPr>
              <w:t>Severity</w:t>
            </w:r>
          </w:p>
        </w:tc>
      </w:tr>
    </w:tbl>
    <w:p w14:paraId="5259C04C" w14:textId="726D6F1B" w:rsidR="339562EC" w:rsidRDefault="13A32A4B" w:rsidP="4F027222">
      <w:pPr>
        <w:spacing w:line="257" w:lineRule="auto"/>
        <w:jc w:val="center"/>
        <w:rPr>
          <w:rFonts w:ascii="Cambria" w:eastAsia="Calibri" w:hAnsi="Cambria" w:cs="Arial"/>
          <w:i/>
          <w:iCs/>
          <w:color w:val="445369"/>
          <w:sz w:val="18"/>
          <w:szCs w:val="18"/>
          <w:lang w:val="en-US"/>
        </w:rPr>
      </w:pPr>
      <w:r w:rsidRPr="000516AB">
        <w:rPr>
          <w:rFonts w:ascii="Cambria" w:eastAsia="Calibri" w:hAnsi="Cambria" w:cs="Arial"/>
          <w:b/>
          <w:i/>
          <w:color w:val="445369"/>
          <w:sz w:val="18"/>
          <w:szCs w:val="18"/>
          <w:lang w:val="en-US"/>
        </w:rPr>
        <w:t xml:space="preserve">Table </w:t>
      </w:r>
      <w:r w:rsidR="00A23252" w:rsidRPr="000516AB">
        <w:rPr>
          <w:rFonts w:ascii="Cambria" w:eastAsia="Calibri" w:hAnsi="Cambria" w:cs="Arial"/>
          <w:b/>
          <w:bCs/>
          <w:i/>
          <w:iCs/>
          <w:color w:val="445369"/>
          <w:sz w:val="18"/>
          <w:szCs w:val="18"/>
          <w:lang w:val="en-US"/>
        </w:rPr>
        <w:fldChar w:fldCharType="begin"/>
      </w:r>
      <w:r w:rsidR="00A23252" w:rsidRPr="000516AB">
        <w:rPr>
          <w:rFonts w:ascii="Cambria" w:eastAsia="Calibri" w:hAnsi="Cambria" w:cs="Arial"/>
          <w:b/>
          <w:bCs/>
          <w:i/>
          <w:iCs/>
          <w:color w:val="445369"/>
          <w:sz w:val="18"/>
          <w:szCs w:val="18"/>
          <w:lang w:val="en-US"/>
        </w:rPr>
        <w:instrText xml:space="preserve"> STYLEREF 2 \s </w:instrText>
      </w:r>
      <w:r w:rsidR="00A23252" w:rsidRPr="000516AB">
        <w:rPr>
          <w:rFonts w:ascii="Cambria" w:eastAsia="Calibri" w:hAnsi="Cambria" w:cs="Arial"/>
          <w:b/>
          <w:bCs/>
          <w:i/>
          <w:iCs/>
          <w:color w:val="445369"/>
          <w:sz w:val="18"/>
          <w:szCs w:val="18"/>
          <w:lang w:val="en-US"/>
        </w:rPr>
        <w:fldChar w:fldCharType="separate"/>
      </w:r>
      <w:r w:rsidR="00626EB2">
        <w:rPr>
          <w:rFonts w:ascii="Cambria" w:eastAsia="Calibri" w:hAnsi="Cambria" w:cs="Arial"/>
          <w:b/>
          <w:bCs/>
          <w:i/>
          <w:iCs/>
          <w:noProof/>
          <w:color w:val="445369"/>
          <w:sz w:val="18"/>
          <w:szCs w:val="18"/>
          <w:lang w:val="en-US"/>
        </w:rPr>
        <w:t>5.2</w:t>
      </w:r>
      <w:r w:rsidR="00A23252" w:rsidRPr="000516AB">
        <w:rPr>
          <w:rFonts w:ascii="Cambria" w:eastAsia="Calibri" w:hAnsi="Cambria" w:cs="Arial"/>
          <w:b/>
          <w:bCs/>
          <w:i/>
          <w:iCs/>
          <w:color w:val="445369"/>
          <w:sz w:val="18"/>
          <w:szCs w:val="18"/>
          <w:lang w:val="en-US"/>
        </w:rPr>
        <w:fldChar w:fldCharType="end"/>
      </w:r>
      <w:r w:rsidR="00A23252" w:rsidRPr="000516AB">
        <w:rPr>
          <w:rFonts w:ascii="Cambria" w:eastAsia="Calibri" w:hAnsi="Cambria" w:cs="Arial"/>
          <w:b/>
          <w:bCs/>
          <w:i/>
          <w:iCs/>
          <w:color w:val="445369"/>
          <w:sz w:val="18"/>
          <w:szCs w:val="18"/>
          <w:lang w:val="en-US"/>
        </w:rPr>
        <w:t>.</w:t>
      </w:r>
      <w:r w:rsidR="00A23252" w:rsidRPr="000516AB">
        <w:rPr>
          <w:rFonts w:ascii="Cambria" w:eastAsia="Calibri" w:hAnsi="Cambria" w:cs="Arial"/>
          <w:b/>
          <w:bCs/>
          <w:i/>
          <w:iCs/>
          <w:color w:val="445369"/>
          <w:sz w:val="18"/>
          <w:szCs w:val="18"/>
          <w:lang w:val="en-US"/>
        </w:rPr>
        <w:fldChar w:fldCharType="begin"/>
      </w:r>
      <w:r w:rsidR="00A23252" w:rsidRPr="000516AB">
        <w:rPr>
          <w:rFonts w:ascii="Cambria" w:eastAsia="Calibri" w:hAnsi="Cambria" w:cs="Arial"/>
          <w:b/>
          <w:bCs/>
          <w:i/>
          <w:color w:val="445369"/>
          <w:sz w:val="18"/>
          <w:szCs w:val="18"/>
          <w:lang w:val="en-US"/>
        </w:rPr>
        <w:instrText xml:space="preserve"> SEQ Table \* ARABIC \s 2 </w:instrText>
      </w:r>
      <w:r w:rsidR="00A23252" w:rsidRPr="000516AB">
        <w:rPr>
          <w:rFonts w:ascii="Cambria" w:eastAsia="Calibri" w:hAnsi="Cambria" w:cs="Arial"/>
          <w:b/>
          <w:bCs/>
          <w:i/>
          <w:iCs/>
          <w:color w:val="445369"/>
          <w:sz w:val="18"/>
          <w:szCs w:val="18"/>
          <w:lang w:val="en-US"/>
        </w:rPr>
        <w:fldChar w:fldCharType="separate"/>
      </w:r>
      <w:r w:rsidR="00626EB2">
        <w:rPr>
          <w:rFonts w:ascii="Cambria" w:eastAsia="Calibri" w:hAnsi="Cambria" w:cs="Arial"/>
          <w:b/>
          <w:bCs/>
          <w:i/>
          <w:noProof/>
          <w:color w:val="445369"/>
          <w:sz w:val="18"/>
          <w:szCs w:val="18"/>
          <w:lang w:val="en-US"/>
        </w:rPr>
        <w:t>3</w:t>
      </w:r>
      <w:r w:rsidR="00A23252" w:rsidRPr="000516AB">
        <w:rPr>
          <w:rFonts w:ascii="Cambria" w:eastAsia="Calibri" w:hAnsi="Cambria" w:cs="Arial"/>
          <w:b/>
          <w:bCs/>
          <w:i/>
          <w:iCs/>
          <w:color w:val="445369"/>
          <w:sz w:val="18"/>
          <w:szCs w:val="18"/>
          <w:lang w:val="en-US"/>
        </w:rPr>
        <w:fldChar w:fldCharType="end"/>
      </w:r>
      <w:r w:rsidR="00A23252">
        <w:rPr>
          <w:rFonts w:ascii="Cambria" w:eastAsia="Calibri" w:hAnsi="Cambria" w:cs="Arial"/>
          <w:i/>
          <w:iCs/>
          <w:color w:val="445369"/>
          <w:sz w:val="18"/>
          <w:szCs w:val="18"/>
          <w:lang w:val="en-US"/>
        </w:rPr>
        <w:t>:</w:t>
      </w:r>
      <w:r w:rsidRPr="4F027222">
        <w:rPr>
          <w:rFonts w:ascii="Cambria" w:eastAsia="Calibri" w:hAnsi="Cambria" w:cs="Arial"/>
          <w:i/>
          <w:iCs/>
          <w:color w:val="445369"/>
          <w:sz w:val="18"/>
          <w:szCs w:val="18"/>
          <w:lang w:val="en-US"/>
        </w:rPr>
        <w:t xml:space="preserve"> Risk classification according to their severity and their likelihood.</w:t>
      </w:r>
    </w:p>
    <w:p w14:paraId="3664F08B" w14:textId="4655DB8F" w:rsidR="339562EC" w:rsidRDefault="339562EC" w:rsidP="4F027222">
      <w:pPr>
        <w:spacing w:line="240" w:lineRule="auto"/>
        <w:rPr>
          <w:rFonts w:ascii="Calibri" w:eastAsia="Calibri" w:hAnsi="Calibri" w:cs="Calibri"/>
          <w:i/>
          <w:iCs/>
          <w:color w:val="00000A"/>
          <w:lang w:val="en-US"/>
        </w:rPr>
      </w:pPr>
    </w:p>
    <w:p w14:paraId="5A3112A2" w14:textId="0F0FE18D" w:rsidR="339562EC" w:rsidRDefault="13A32A4B" w:rsidP="4F027222">
      <w:pPr>
        <w:spacing w:line="240" w:lineRule="auto"/>
        <w:rPr>
          <w:rFonts w:ascii="Calibri" w:eastAsia="Calibri" w:hAnsi="Calibri" w:cs="Calibri"/>
          <w:lang w:val="en-US"/>
        </w:rPr>
      </w:pPr>
      <w:r w:rsidRPr="4F027222">
        <w:rPr>
          <w:rFonts w:ascii="Calibri" w:eastAsia="Calibri" w:hAnsi="Calibri" w:cs="Calibri"/>
          <w:lang w:val="en-US"/>
        </w:rPr>
        <w:t>Finally, depending on its index, each risk will be managed according to the following table</w:t>
      </w:r>
      <w:r w:rsidR="49AD0252" w:rsidRPr="4F027222">
        <w:rPr>
          <w:rFonts w:ascii="Calibri" w:eastAsia="Calibri" w:hAnsi="Calibri" w:cs="Calibri"/>
          <w:lang w:val="en-US"/>
        </w:rPr>
        <w:t>:</w:t>
      </w:r>
    </w:p>
    <w:p w14:paraId="5792758F" w14:textId="3E1D422E" w:rsidR="4F027222" w:rsidRDefault="4F027222" w:rsidP="00E71EE9">
      <w:pPr>
        <w:spacing w:after="0" w:line="240" w:lineRule="auto"/>
        <w:rPr>
          <w:rFonts w:ascii="Calibri" w:eastAsia="Calibri" w:hAnsi="Calibri" w:cs="Calibri"/>
          <w:lang w:val="en-US"/>
        </w:rPr>
      </w:pPr>
    </w:p>
    <w:tbl>
      <w:tblPr>
        <w:tblStyle w:val="Tablaconcuadrcula"/>
        <w:tblW w:w="0" w:type="auto"/>
        <w:tblLayout w:type="fixed"/>
        <w:tblLook w:val="01E0" w:firstRow="1" w:lastRow="1" w:firstColumn="1" w:lastColumn="1" w:noHBand="0" w:noVBand="0"/>
      </w:tblPr>
      <w:tblGrid>
        <w:gridCol w:w="2715"/>
        <w:gridCol w:w="2285"/>
        <w:gridCol w:w="4015"/>
      </w:tblGrid>
      <w:tr w:rsidR="4F027222" w14:paraId="11D441F3" w14:textId="77777777" w:rsidTr="4F027222">
        <w:tc>
          <w:tcPr>
            <w:tcW w:w="2715" w:type="dxa"/>
          </w:tcPr>
          <w:p w14:paraId="037BAC61" w14:textId="6E51AB07" w:rsidR="4F027222" w:rsidRDefault="4F027222">
            <w:r w:rsidRPr="00D75ADD">
              <w:rPr>
                <w:rFonts w:ascii="Calibri" w:eastAsia="Calibri" w:hAnsi="Calibri" w:cs="Calibri"/>
                <w:b/>
                <w:lang w:val="en-US"/>
              </w:rPr>
              <w:t>Risk index</w:t>
            </w:r>
          </w:p>
        </w:tc>
        <w:tc>
          <w:tcPr>
            <w:tcW w:w="2285" w:type="dxa"/>
          </w:tcPr>
          <w:p w14:paraId="567858F6" w14:textId="71B6D81C" w:rsidR="4F027222" w:rsidRDefault="4F027222">
            <w:r w:rsidRPr="00D75ADD">
              <w:rPr>
                <w:rFonts w:ascii="Calibri" w:eastAsia="Calibri" w:hAnsi="Calibri" w:cs="Calibri"/>
                <w:b/>
                <w:lang w:val="en-US"/>
              </w:rPr>
              <w:t>Risk magnitude</w:t>
            </w:r>
          </w:p>
        </w:tc>
        <w:tc>
          <w:tcPr>
            <w:tcW w:w="4015" w:type="dxa"/>
          </w:tcPr>
          <w:p w14:paraId="6EA34FCF" w14:textId="0477DBC6" w:rsidR="4F027222" w:rsidRDefault="4F027222" w:rsidP="4F027222">
            <w:pPr>
              <w:jc w:val="center"/>
            </w:pPr>
            <w:r w:rsidRPr="00D75ADD">
              <w:rPr>
                <w:rFonts w:ascii="Calibri" w:eastAsia="Calibri" w:hAnsi="Calibri" w:cs="Calibri"/>
                <w:b/>
                <w:lang w:val="en-US"/>
              </w:rPr>
              <w:t>Proposed actions</w:t>
            </w:r>
          </w:p>
        </w:tc>
      </w:tr>
      <w:tr w:rsidR="4F027222" w:rsidRPr="000E2E46" w14:paraId="0EC0663F" w14:textId="77777777" w:rsidTr="4F027222">
        <w:tc>
          <w:tcPr>
            <w:tcW w:w="2715" w:type="dxa"/>
            <w:shd w:val="clear" w:color="auto" w:fill="FF0000"/>
          </w:tcPr>
          <w:p w14:paraId="4787F8AF" w14:textId="2C6EFBCA" w:rsidR="4F027222" w:rsidRDefault="4F027222" w:rsidP="4F027222">
            <w:pPr>
              <w:spacing w:line="259" w:lineRule="auto"/>
              <w:rPr>
                <w:lang w:val="en-US"/>
              </w:rPr>
            </w:pPr>
            <w:r w:rsidRPr="4F027222">
              <w:rPr>
                <w:lang w:val="en-US"/>
              </w:rPr>
              <w:t>E4, E5, D5</w:t>
            </w:r>
          </w:p>
        </w:tc>
        <w:tc>
          <w:tcPr>
            <w:tcW w:w="2285" w:type="dxa"/>
            <w:shd w:val="clear" w:color="auto" w:fill="FF0000"/>
          </w:tcPr>
          <w:p w14:paraId="52239790" w14:textId="1E44E2EF" w:rsidR="4F027222" w:rsidRDefault="4F027222" w:rsidP="4F027222">
            <w:pPr>
              <w:spacing w:line="259" w:lineRule="auto"/>
              <w:rPr>
                <w:lang w:val="en-US"/>
              </w:rPr>
            </w:pPr>
            <w:r w:rsidRPr="4F027222">
              <w:rPr>
                <w:lang w:val="en-US"/>
              </w:rPr>
              <w:t>Very High risk</w:t>
            </w:r>
          </w:p>
        </w:tc>
        <w:tc>
          <w:tcPr>
            <w:tcW w:w="4015" w:type="dxa"/>
          </w:tcPr>
          <w:p w14:paraId="6CE1510E" w14:textId="38AFD151" w:rsidR="4F027222" w:rsidRPr="00ED577D" w:rsidRDefault="4F027222" w:rsidP="4F027222">
            <w:pPr>
              <w:ind w:left="1" w:hanging="1"/>
              <w:rPr>
                <w:lang w:val="en-US"/>
              </w:rPr>
            </w:pPr>
            <w:r w:rsidRPr="00D75ADD">
              <w:rPr>
                <w:rFonts w:ascii="Calibri" w:eastAsia="Calibri" w:hAnsi="Calibri" w:cs="Calibri"/>
                <w:lang w:val="en-US"/>
              </w:rPr>
              <w:t>Unacceptable risk: implement new team process or change baseline – seek project management attention at appropriate high management level as defined in the risk management plan.</w:t>
            </w:r>
          </w:p>
        </w:tc>
      </w:tr>
      <w:tr w:rsidR="4F027222" w14:paraId="7600B2D2" w14:textId="77777777" w:rsidTr="4F027222">
        <w:tc>
          <w:tcPr>
            <w:tcW w:w="2715" w:type="dxa"/>
            <w:shd w:val="clear" w:color="auto" w:fill="FF0000"/>
          </w:tcPr>
          <w:p w14:paraId="51019062" w14:textId="6B3A9EA1" w:rsidR="4F027222" w:rsidRDefault="4F027222">
            <w:r w:rsidRPr="00D75ADD">
              <w:rPr>
                <w:rFonts w:ascii="Calibri" w:eastAsia="Calibri" w:hAnsi="Calibri" w:cs="Calibri"/>
                <w:color w:val="000000" w:themeColor="text1"/>
                <w:highlight w:val="red"/>
                <w:lang w:val="en-US"/>
              </w:rPr>
              <w:t>E3, D4, C5</w:t>
            </w:r>
          </w:p>
        </w:tc>
        <w:tc>
          <w:tcPr>
            <w:tcW w:w="2285" w:type="dxa"/>
            <w:shd w:val="clear" w:color="auto" w:fill="FF0000"/>
          </w:tcPr>
          <w:p w14:paraId="7A22DC12" w14:textId="61E5F98E" w:rsidR="4F027222" w:rsidRDefault="4F027222">
            <w:r w:rsidRPr="00D75ADD">
              <w:rPr>
                <w:rFonts w:ascii="Calibri" w:eastAsia="Calibri" w:hAnsi="Calibri" w:cs="Calibri"/>
                <w:color w:val="000000" w:themeColor="text1"/>
                <w:highlight w:val="red"/>
                <w:lang w:val="en-US"/>
              </w:rPr>
              <w:t>High risk</w:t>
            </w:r>
          </w:p>
        </w:tc>
        <w:tc>
          <w:tcPr>
            <w:tcW w:w="4015" w:type="dxa"/>
          </w:tcPr>
          <w:p w14:paraId="4CC56579" w14:textId="6F71D767" w:rsidR="4F027222" w:rsidRDefault="4F027222">
            <w:r w:rsidRPr="00D75ADD">
              <w:rPr>
                <w:rFonts w:ascii="Calibri" w:eastAsia="Calibri" w:hAnsi="Calibri" w:cs="Calibri"/>
                <w:lang w:val="en-US"/>
              </w:rPr>
              <w:t>Unacceptable risk: see above.</w:t>
            </w:r>
          </w:p>
        </w:tc>
      </w:tr>
      <w:tr w:rsidR="4F027222" w:rsidRPr="000E2E46" w14:paraId="54548B59" w14:textId="77777777" w:rsidTr="4F027222">
        <w:tc>
          <w:tcPr>
            <w:tcW w:w="2715" w:type="dxa"/>
            <w:shd w:val="clear" w:color="auto" w:fill="FFFF00"/>
          </w:tcPr>
          <w:p w14:paraId="413EEC01" w14:textId="3E2F2992" w:rsidR="4F027222" w:rsidRPr="00D75ADD" w:rsidRDefault="4F027222" w:rsidP="4F027222">
            <w:pPr>
              <w:spacing w:line="259" w:lineRule="auto"/>
              <w:rPr>
                <w:rFonts w:ascii="Calibri" w:eastAsia="Calibri" w:hAnsi="Calibri" w:cs="Calibri"/>
                <w:color w:val="000000" w:themeColor="text1"/>
                <w:highlight w:val="yellow"/>
                <w:lang w:val="it-IT"/>
              </w:rPr>
            </w:pPr>
            <w:r w:rsidRPr="00D75ADD">
              <w:rPr>
                <w:rFonts w:ascii="Calibri" w:eastAsia="Calibri" w:hAnsi="Calibri" w:cs="Calibri"/>
                <w:color w:val="000000" w:themeColor="text1"/>
                <w:highlight w:val="yellow"/>
                <w:lang w:val="it-IT"/>
              </w:rPr>
              <w:t>E1, E2, D1, D2, D3, C2, C3, B3, B4, B5, A5</w:t>
            </w:r>
          </w:p>
        </w:tc>
        <w:tc>
          <w:tcPr>
            <w:tcW w:w="2285" w:type="dxa"/>
            <w:shd w:val="clear" w:color="auto" w:fill="FFFF00"/>
          </w:tcPr>
          <w:p w14:paraId="0BF14C77" w14:textId="2673C001" w:rsidR="4F027222" w:rsidRPr="00D75ADD" w:rsidRDefault="4F027222" w:rsidP="4F027222">
            <w:pPr>
              <w:spacing w:line="259" w:lineRule="auto"/>
              <w:rPr>
                <w:rFonts w:ascii="Calibri" w:eastAsia="Calibri" w:hAnsi="Calibri" w:cs="Calibri"/>
                <w:color w:val="000000" w:themeColor="text1"/>
                <w:highlight w:val="yellow"/>
                <w:lang w:val="en-US"/>
              </w:rPr>
            </w:pPr>
            <w:r w:rsidRPr="00D75ADD">
              <w:rPr>
                <w:rFonts w:ascii="Calibri" w:eastAsia="Calibri" w:hAnsi="Calibri" w:cs="Calibri"/>
                <w:color w:val="000000" w:themeColor="text1"/>
                <w:highlight w:val="yellow"/>
                <w:lang w:val="en-US"/>
              </w:rPr>
              <w:t>Medium risk</w:t>
            </w:r>
          </w:p>
        </w:tc>
        <w:tc>
          <w:tcPr>
            <w:tcW w:w="4015" w:type="dxa"/>
          </w:tcPr>
          <w:p w14:paraId="41A42B26" w14:textId="26B2AC3D" w:rsidR="4F027222" w:rsidRPr="00ED577D" w:rsidRDefault="4F027222">
            <w:pPr>
              <w:rPr>
                <w:lang w:val="en-US"/>
              </w:rPr>
            </w:pPr>
            <w:r w:rsidRPr="00D75ADD">
              <w:rPr>
                <w:rFonts w:ascii="Calibri" w:eastAsia="Calibri" w:hAnsi="Calibri" w:cs="Calibri"/>
                <w:lang w:val="en-US"/>
              </w:rPr>
              <w:t>Unacceptable risk: aggressively manage, consider alternative team process or baseline – seek attention at appropriate management level as defined in the risk management plan.</w:t>
            </w:r>
          </w:p>
        </w:tc>
      </w:tr>
      <w:tr w:rsidR="4F027222" w:rsidRPr="000E2E46" w14:paraId="6230CD81" w14:textId="77777777" w:rsidTr="4F027222">
        <w:tc>
          <w:tcPr>
            <w:tcW w:w="2715" w:type="dxa"/>
            <w:shd w:val="clear" w:color="auto" w:fill="92D050"/>
          </w:tcPr>
          <w:p w14:paraId="43C5AB39" w14:textId="24D991EF" w:rsidR="4F027222" w:rsidRDefault="4F027222" w:rsidP="4F027222">
            <w:pPr>
              <w:spacing w:line="259" w:lineRule="auto"/>
              <w:rPr>
                <w:lang w:val="en-US"/>
              </w:rPr>
            </w:pPr>
            <w:r w:rsidRPr="4F027222">
              <w:rPr>
                <w:lang w:val="en-US"/>
              </w:rPr>
              <w:t>C1, B2, B4, A4</w:t>
            </w:r>
          </w:p>
        </w:tc>
        <w:tc>
          <w:tcPr>
            <w:tcW w:w="2285" w:type="dxa"/>
            <w:shd w:val="clear" w:color="auto" w:fill="92D050"/>
          </w:tcPr>
          <w:p w14:paraId="69751F3C" w14:textId="167C5E87" w:rsidR="4F027222" w:rsidRDefault="4F027222" w:rsidP="4F027222">
            <w:pPr>
              <w:rPr>
                <w:lang w:val="en-US"/>
              </w:rPr>
            </w:pPr>
            <w:r w:rsidRPr="4F027222">
              <w:rPr>
                <w:lang w:val="en-US"/>
              </w:rPr>
              <w:t>Low risk</w:t>
            </w:r>
          </w:p>
        </w:tc>
        <w:tc>
          <w:tcPr>
            <w:tcW w:w="4015" w:type="dxa"/>
          </w:tcPr>
          <w:p w14:paraId="268AC696" w14:textId="7A5C4F74" w:rsidR="4F027222" w:rsidRPr="00ED577D" w:rsidRDefault="4F027222" w:rsidP="4F027222">
            <w:pPr>
              <w:ind w:left="1" w:hanging="1"/>
              <w:rPr>
                <w:lang w:val="en-US"/>
              </w:rPr>
            </w:pPr>
            <w:r w:rsidRPr="00D75ADD">
              <w:rPr>
                <w:rFonts w:ascii="Calibri" w:eastAsia="Calibri" w:hAnsi="Calibri" w:cs="Calibri"/>
                <w:lang w:val="en-US"/>
              </w:rPr>
              <w:t>Acceptable risk: control, monitor – seek responsible work package management attention.</w:t>
            </w:r>
          </w:p>
        </w:tc>
      </w:tr>
      <w:tr w:rsidR="4F027222" w14:paraId="01887E70" w14:textId="77777777" w:rsidTr="4F027222">
        <w:tc>
          <w:tcPr>
            <w:tcW w:w="2715" w:type="dxa"/>
            <w:shd w:val="clear" w:color="auto" w:fill="92D050"/>
          </w:tcPr>
          <w:p w14:paraId="449E8EA4" w14:textId="08B25939" w:rsidR="4F027222" w:rsidRDefault="4F027222" w:rsidP="4F027222">
            <w:pPr>
              <w:spacing w:line="259" w:lineRule="auto"/>
              <w:rPr>
                <w:lang w:val="en-US"/>
              </w:rPr>
            </w:pPr>
            <w:r w:rsidRPr="4F027222">
              <w:rPr>
                <w:lang w:val="en-US"/>
              </w:rPr>
              <w:t>A1, A2, A3</w:t>
            </w:r>
          </w:p>
        </w:tc>
        <w:tc>
          <w:tcPr>
            <w:tcW w:w="2285" w:type="dxa"/>
            <w:shd w:val="clear" w:color="auto" w:fill="92D050"/>
          </w:tcPr>
          <w:p w14:paraId="5F764165" w14:textId="71E9994D" w:rsidR="4F027222" w:rsidRDefault="4F027222" w:rsidP="4F027222">
            <w:pPr>
              <w:spacing w:line="259" w:lineRule="auto"/>
              <w:rPr>
                <w:lang w:val="en-US"/>
              </w:rPr>
            </w:pPr>
            <w:r w:rsidRPr="4F027222">
              <w:rPr>
                <w:lang w:val="en-US"/>
              </w:rPr>
              <w:t>Very Low risk</w:t>
            </w:r>
          </w:p>
        </w:tc>
        <w:tc>
          <w:tcPr>
            <w:tcW w:w="4015" w:type="dxa"/>
          </w:tcPr>
          <w:p w14:paraId="52B22AB1" w14:textId="58C3700E" w:rsidR="4F027222" w:rsidRDefault="4F027222" w:rsidP="00A23252">
            <w:pPr>
              <w:keepNext/>
            </w:pPr>
            <w:r w:rsidRPr="00D75ADD">
              <w:rPr>
                <w:rFonts w:ascii="Calibri" w:eastAsia="Calibri" w:hAnsi="Calibri" w:cs="Calibri"/>
                <w:lang w:val="en-US"/>
              </w:rPr>
              <w:t>Acceptable risk: see above.</w:t>
            </w:r>
          </w:p>
        </w:tc>
      </w:tr>
    </w:tbl>
    <w:p w14:paraId="1CEB88C4" w14:textId="579F2A56" w:rsidR="4F027222" w:rsidRDefault="00A23252" w:rsidP="00A23252">
      <w:pPr>
        <w:pStyle w:val="Descripcin"/>
        <w:jc w:val="center"/>
        <w:rPr>
          <w:rFonts w:ascii="Calibri" w:eastAsia="Calibri" w:hAnsi="Calibri" w:cs="Calibri"/>
          <w:lang w:val="en-US"/>
        </w:rPr>
      </w:pPr>
      <w:r w:rsidRPr="00CE785C">
        <w:rPr>
          <w:b/>
          <w:bCs/>
          <w:lang w:val="en-US"/>
        </w:rPr>
        <w:t xml:space="preserve">Table </w:t>
      </w:r>
      <w:r w:rsidRPr="00A23252">
        <w:rPr>
          <w:b/>
          <w:bCs/>
        </w:rPr>
        <w:fldChar w:fldCharType="begin"/>
      </w:r>
      <w:r w:rsidRPr="00CE785C">
        <w:rPr>
          <w:b/>
          <w:bCs/>
          <w:lang w:val="en-US"/>
        </w:rPr>
        <w:instrText xml:space="preserve"> STYLEREF 2 \s </w:instrText>
      </w:r>
      <w:r w:rsidRPr="00A23252">
        <w:rPr>
          <w:b/>
          <w:bCs/>
        </w:rPr>
        <w:fldChar w:fldCharType="separate"/>
      </w:r>
      <w:r w:rsidR="00626EB2">
        <w:rPr>
          <w:b/>
          <w:bCs/>
          <w:noProof/>
          <w:lang w:val="en-US"/>
        </w:rPr>
        <w:t>5.2</w:t>
      </w:r>
      <w:r w:rsidRPr="00A23252">
        <w:rPr>
          <w:b/>
          <w:bCs/>
        </w:rPr>
        <w:fldChar w:fldCharType="end"/>
      </w:r>
      <w:r w:rsidRPr="00CE785C">
        <w:rPr>
          <w:b/>
          <w:bCs/>
          <w:lang w:val="en-US"/>
        </w:rPr>
        <w:t>.</w:t>
      </w:r>
      <w:r w:rsidRPr="00A23252">
        <w:rPr>
          <w:b/>
          <w:bCs/>
        </w:rPr>
        <w:fldChar w:fldCharType="begin"/>
      </w:r>
      <w:r w:rsidRPr="00CE785C">
        <w:rPr>
          <w:b/>
          <w:bCs/>
          <w:lang w:val="en-US"/>
        </w:rPr>
        <w:instrText xml:space="preserve"> SEQ Table \* ARABIC \s 2 </w:instrText>
      </w:r>
      <w:r w:rsidRPr="00A23252">
        <w:rPr>
          <w:b/>
          <w:bCs/>
        </w:rPr>
        <w:fldChar w:fldCharType="separate"/>
      </w:r>
      <w:r w:rsidR="00626EB2">
        <w:rPr>
          <w:b/>
          <w:bCs/>
          <w:noProof/>
          <w:lang w:val="en-US"/>
        </w:rPr>
        <w:t>4</w:t>
      </w:r>
      <w:r w:rsidRPr="00A23252">
        <w:rPr>
          <w:b/>
          <w:bCs/>
        </w:rPr>
        <w:fldChar w:fldCharType="end"/>
      </w:r>
      <w:r w:rsidRPr="00CE785C">
        <w:rPr>
          <w:lang w:val="en-US"/>
        </w:rPr>
        <w:t xml:space="preserve">: </w:t>
      </w:r>
      <w:r w:rsidR="00CE785C" w:rsidRPr="00CE785C">
        <w:rPr>
          <w:lang w:val="en-US"/>
        </w:rPr>
        <w:t>Example of risk magnitude designations and proposed actions for individual risks</w:t>
      </w:r>
    </w:p>
    <w:p w14:paraId="72B056BC" w14:textId="77777777" w:rsidR="4F027222" w:rsidRDefault="4F027222" w:rsidP="4F027222">
      <w:pPr>
        <w:spacing w:line="240" w:lineRule="auto"/>
        <w:rPr>
          <w:rFonts w:ascii="Calibri" w:eastAsia="Calibri" w:hAnsi="Calibri" w:cs="Calibri"/>
          <w:lang w:val="en-US"/>
        </w:rPr>
      </w:pPr>
    </w:p>
    <w:p w14:paraId="7350FDAD" w14:textId="77777777" w:rsidR="00A11A59" w:rsidRPr="00A11A59" w:rsidRDefault="00A11A59" w:rsidP="00A11A59">
      <w:pPr>
        <w:spacing w:line="240" w:lineRule="auto"/>
        <w:rPr>
          <w:rFonts w:ascii="Calibri" w:eastAsia="Calibri" w:hAnsi="Calibri" w:cs="Calibri"/>
          <w:lang w:val="en-US"/>
        </w:rPr>
      </w:pPr>
    </w:p>
    <w:p w14:paraId="4F9DA18D" w14:textId="77777777" w:rsidR="00E90B64" w:rsidRDefault="00E90B64" w:rsidP="4F027222">
      <w:pPr>
        <w:spacing w:line="240" w:lineRule="auto"/>
        <w:rPr>
          <w:rFonts w:ascii="Calibri" w:eastAsia="Calibri" w:hAnsi="Calibri" w:cs="Calibri"/>
          <w:lang w:val="en-US"/>
        </w:rPr>
      </w:pPr>
    </w:p>
    <w:p w14:paraId="03D98906" w14:textId="77777777" w:rsidR="00E90B64" w:rsidRDefault="00E90B64" w:rsidP="4F027222">
      <w:pPr>
        <w:spacing w:line="240" w:lineRule="auto"/>
        <w:rPr>
          <w:rFonts w:ascii="Calibri" w:eastAsia="Calibri" w:hAnsi="Calibri" w:cs="Calibri"/>
          <w:lang w:val="en-US"/>
        </w:rPr>
      </w:pPr>
    </w:p>
    <w:p w14:paraId="473EED24" w14:textId="77777777" w:rsidR="00E90B64" w:rsidRDefault="00E90B64" w:rsidP="4F027222">
      <w:pPr>
        <w:spacing w:line="240" w:lineRule="auto"/>
        <w:rPr>
          <w:rFonts w:ascii="Calibri" w:eastAsia="Calibri" w:hAnsi="Calibri" w:cs="Calibri"/>
          <w:lang w:val="en-US"/>
        </w:rPr>
      </w:pPr>
    </w:p>
    <w:p w14:paraId="20DF6443" w14:textId="77777777" w:rsidR="00E90B64" w:rsidRDefault="00E90B64" w:rsidP="4F027222">
      <w:pPr>
        <w:spacing w:line="240" w:lineRule="auto"/>
        <w:rPr>
          <w:rFonts w:ascii="Calibri" w:eastAsia="Calibri" w:hAnsi="Calibri" w:cs="Calibri"/>
          <w:lang w:val="en-US"/>
        </w:rPr>
      </w:pPr>
    </w:p>
    <w:p w14:paraId="4C233772" w14:textId="77777777" w:rsidR="00E90B64" w:rsidRDefault="00E90B64" w:rsidP="4F027222">
      <w:pPr>
        <w:spacing w:line="240" w:lineRule="auto"/>
        <w:rPr>
          <w:rFonts w:ascii="Calibri" w:eastAsia="Calibri" w:hAnsi="Calibri" w:cs="Calibri"/>
          <w:lang w:val="en-US"/>
        </w:rPr>
      </w:pPr>
    </w:p>
    <w:p w14:paraId="19DA0C25" w14:textId="77777777" w:rsidR="00E90B64" w:rsidRDefault="00E90B64" w:rsidP="4F027222">
      <w:pPr>
        <w:spacing w:line="240" w:lineRule="auto"/>
        <w:rPr>
          <w:rFonts w:ascii="Calibri" w:eastAsia="Calibri" w:hAnsi="Calibri" w:cs="Calibri"/>
          <w:lang w:val="en-US"/>
        </w:rPr>
      </w:pPr>
    </w:p>
    <w:p w14:paraId="445CE674" w14:textId="77777777" w:rsidR="003C1894" w:rsidRPr="003C1894" w:rsidRDefault="003C1894" w:rsidP="003C1894">
      <w:pPr>
        <w:spacing w:line="240" w:lineRule="auto"/>
        <w:rPr>
          <w:rFonts w:ascii="Calibri" w:eastAsia="Calibri" w:hAnsi="Calibri" w:cs="Calibri"/>
          <w:lang w:val="en-US"/>
        </w:rPr>
      </w:pPr>
    </w:p>
    <w:p w14:paraId="6916C809" w14:textId="77777777" w:rsidR="00D75ADD" w:rsidRDefault="00D75ADD" w:rsidP="4F027222">
      <w:pPr>
        <w:spacing w:line="240" w:lineRule="auto"/>
        <w:rPr>
          <w:rFonts w:ascii="Calibri" w:eastAsia="Calibri" w:hAnsi="Calibri" w:cs="Calibri"/>
          <w:lang w:val="en-US"/>
        </w:rPr>
      </w:pPr>
    </w:p>
    <w:p w14:paraId="67E2BA7E" w14:textId="43E814F9" w:rsidR="4495D53A" w:rsidRDefault="00B569C7" w:rsidP="00326E3D">
      <w:pPr>
        <w:pStyle w:val="Ttulo2"/>
        <w:rPr>
          <w:lang w:val="en-US"/>
        </w:rPr>
      </w:pPr>
      <w:bookmarkStart w:id="83" w:name="_Toc61711471"/>
      <w:r>
        <w:rPr>
          <w:lang w:val="en-US"/>
        </w:rPr>
        <w:lastRenderedPageBreak/>
        <w:t>Risk Analysis</w:t>
      </w:r>
      <w:bookmarkEnd w:id="83"/>
    </w:p>
    <w:p w14:paraId="44790FC0" w14:textId="3268E2A9" w:rsidR="339562EC" w:rsidRDefault="339562EC" w:rsidP="00E71EE9">
      <w:pPr>
        <w:spacing w:after="0"/>
        <w:rPr>
          <w:lang w:val="en-US"/>
        </w:rPr>
      </w:pPr>
    </w:p>
    <w:p w14:paraId="583CAD24" w14:textId="11195CDE" w:rsidR="6491AF88" w:rsidRDefault="2EF5D6CC" w:rsidP="05DCF12A">
      <w:pPr>
        <w:pStyle w:val="Ttulo3"/>
        <w:rPr>
          <w:lang w:val="en-US"/>
        </w:rPr>
      </w:pPr>
      <w:bookmarkStart w:id="84" w:name="_Toc61711472"/>
      <w:r w:rsidRPr="196494F9">
        <w:rPr>
          <w:lang w:val="en-US"/>
        </w:rPr>
        <w:t>Mission risks</w:t>
      </w:r>
      <w:bookmarkEnd w:id="84"/>
    </w:p>
    <w:p w14:paraId="2850C0D5" w14:textId="3A9A5C21" w:rsidR="05DCF12A" w:rsidRDefault="05DCF12A" w:rsidP="00E71EE9">
      <w:pPr>
        <w:spacing w:after="0"/>
        <w:rPr>
          <w:lang w:val="en-US"/>
        </w:rPr>
      </w:pPr>
    </w:p>
    <w:tbl>
      <w:tblPr>
        <w:tblW w:w="0" w:type="auto"/>
        <w:tblLook w:val="04A0" w:firstRow="1" w:lastRow="0" w:firstColumn="1" w:lastColumn="0" w:noHBand="0" w:noVBand="1"/>
      </w:tblPr>
      <w:tblGrid>
        <w:gridCol w:w="1838"/>
        <w:gridCol w:w="1701"/>
        <w:gridCol w:w="2552"/>
        <w:gridCol w:w="2551"/>
      </w:tblGrid>
      <w:tr w:rsidR="7FE85AEA" w14:paraId="5B78C20D" w14:textId="77777777" w:rsidTr="007607B6">
        <w:trPr>
          <w:trHeight w:val="266"/>
          <w:tblHeader/>
        </w:trPr>
        <w:tc>
          <w:tcPr>
            <w:tcW w:w="1838" w:type="dxa"/>
            <w:tcBorders>
              <w:top w:val="single" w:sz="4" w:space="0" w:color="auto"/>
              <w:left w:val="single" w:sz="4" w:space="0" w:color="auto"/>
              <w:bottom w:val="single" w:sz="4" w:space="0" w:color="auto"/>
              <w:right w:val="single" w:sz="4" w:space="0" w:color="auto"/>
            </w:tcBorders>
            <w:shd w:val="clear" w:color="auto" w:fill="auto"/>
            <w:vAlign w:val="center"/>
          </w:tcPr>
          <w:p w14:paraId="79A99D6A" w14:textId="34AE0D45" w:rsidR="7F0CB452" w:rsidRDefault="7F0CB452" w:rsidP="7FE85AEA">
            <w:pPr>
              <w:spacing w:line="240" w:lineRule="auto"/>
              <w:rPr>
                <w:rFonts w:ascii="Calibri" w:eastAsia="Calibri" w:hAnsi="Calibri" w:cs="Calibri"/>
                <w:color w:val="000000" w:themeColor="text1"/>
              </w:rPr>
            </w:pPr>
            <w:r w:rsidRPr="7FE85AEA">
              <w:rPr>
                <w:rFonts w:ascii="Calibri" w:eastAsia="Calibri" w:hAnsi="Calibri" w:cs="Calibri"/>
                <w:color w:val="000000" w:themeColor="text1"/>
                <w:lang w:val="en-GB"/>
              </w:rPr>
              <w:t xml:space="preserve">ID: </w:t>
            </w:r>
            <w:r w:rsidRPr="7FE85AEA">
              <w:rPr>
                <w:rFonts w:ascii="Calibri" w:eastAsia="Calibri" w:hAnsi="Calibri" w:cs="Calibri"/>
                <w:b/>
                <w:bCs/>
                <w:color w:val="000000" w:themeColor="text1"/>
                <w:lang w:val="en-GB"/>
              </w:rPr>
              <w:t>MIS-001</w:t>
            </w:r>
          </w:p>
        </w:tc>
        <w:tc>
          <w:tcPr>
            <w:tcW w:w="6804" w:type="dxa"/>
            <w:gridSpan w:val="3"/>
            <w:tcBorders>
              <w:top w:val="single" w:sz="4" w:space="0" w:color="auto"/>
              <w:left w:val="nil"/>
              <w:bottom w:val="single" w:sz="4" w:space="0" w:color="auto"/>
              <w:right w:val="single" w:sz="4" w:space="0" w:color="auto"/>
            </w:tcBorders>
            <w:shd w:val="clear" w:color="auto" w:fill="auto"/>
            <w:vAlign w:val="center"/>
          </w:tcPr>
          <w:p w14:paraId="3163323D" w14:textId="4B4A7180" w:rsidR="7F0CB452" w:rsidRDefault="7F0CB452" w:rsidP="7FE85AEA">
            <w:pPr>
              <w:spacing w:line="240" w:lineRule="auto"/>
              <w:rPr>
                <w:rFonts w:ascii="Calibri" w:eastAsia="Calibri" w:hAnsi="Calibri" w:cs="Calibri"/>
                <w:color w:val="000000" w:themeColor="text1"/>
              </w:rPr>
            </w:pPr>
            <w:r w:rsidRPr="7FE85AEA">
              <w:rPr>
                <w:rFonts w:ascii="Calibri" w:eastAsia="Calibri" w:hAnsi="Calibri" w:cs="Calibri"/>
                <w:b/>
                <w:bCs/>
                <w:color w:val="000000" w:themeColor="text1"/>
                <w:lang w:val="en-GB"/>
              </w:rPr>
              <w:t>Inaccurate orbital injection</w:t>
            </w:r>
          </w:p>
        </w:tc>
      </w:tr>
      <w:tr w:rsidR="7FE85AEA" w14:paraId="5542B8AC" w14:textId="77777777" w:rsidTr="000277F9">
        <w:trPr>
          <w:trHeight w:val="266"/>
          <w:tblHeader/>
        </w:trPr>
        <w:tc>
          <w:tcPr>
            <w:tcW w:w="8642"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1097DB0" w14:textId="77777777" w:rsidR="7FE85AEA" w:rsidRDefault="7FE85AEA" w:rsidP="7FE85AEA">
            <w:pPr>
              <w:spacing w:after="0" w:line="240" w:lineRule="auto"/>
              <w:jc w:val="center"/>
              <w:rPr>
                <w:rFonts w:ascii="Calibri" w:eastAsia="Times New Roman" w:hAnsi="Calibri" w:cs="Calibri"/>
                <w:b/>
                <w:bCs/>
                <w:color w:val="000000" w:themeColor="text1"/>
                <w:lang w:eastAsia="es-ES"/>
              </w:rPr>
            </w:pPr>
            <w:r w:rsidRPr="7FE85AEA">
              <w:rPr>
                <w:rFonts w:ascii="Calibri" w:eastAsia="Times New Roman" w:hAnsi="Calibri" w:cs="Calibri"/>
                <w:b/>
                <w:bCs/>
                <w:color w:val="000000" w:themeColor="text1"/>
                <w:lang w:eastAsia="es-ES"/>
              </w:rPr>
              <w:t>SCENARIO</w:t>
            </w:r>
          </w:p>
        </w:tc>
      </w:tr>
      <w:tr w:rsidR="7FE85AEA" w:rsidRPr="000E2E46" w14:paraId="3CAA552E" w14:textId="77777777" w:rsidTr="00984F7C">
        <w:trPr>
          <w:trHeight w:val="1255"/>
          <w:tblHeader/>
        </w:trPr>
        <w:tc>
          <w:tcPr>
            <w:tcW w:w="1838"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059D5365" w14:textId="77777777" w:rsidR="7FE85AEA" w:rsidRDefault="7FE85AEA" w:rsidP="00D75ADD">
            <w:pPr>
              <w:spacing w:after="0" w:line="240" w:lineRule="auto"/>
              <w:jc w:val="left"/>
              <w:rPr>
                <w:rFonts w:ascii="Calibri" w:eastAsia="Times New Roman" w:hAnsi="Calibri" w:cs="Calibri"/>
                <w:color w:val="000000" w:themeColor="text1"/>
                <w:lang w:eastAsia="es-ES"/>
              </w:rPr>
            </w:pPr>
            <w:r w:rsidRPr="7FE85AEA">
              <w:rPr>
                <w:rFonts w:ascii="Calibri" w:eastAsia="Times New Roman" w:hAnsi="Calibri" w:cs="Calibri"/>
                <w:color w:val="000000" w:themeColor="text1"/>
                <w:lang w:eastAsia="es-ES"/>
              </w:rPr>
              <w:t>Causes and</w:t>
            </w:r>
            <w:r>
              <w:br/>
            </w:r>
            <w:r w:rsidRPr="7FE85AEA">
              <w:rPr>
                <w:rFonts w:ascii="Calibri" w:eastAsia="Times New Roman" w:hAnsi="Calibri" w:cs="Calibri"/>
                <w:color w:val="000000" w:themeColor="text1"/>
                <w:lang w:eastAsia="es-ES"/>
              </w:rPr>
              <w:t>consequences:</w:t>
            </w:r>
          </w:p>
        </w:tc>
        <w:tc>
          <w:tcPr>
            <w:tcW w:w="6804" w:type="dxa"/>
            <w:gridSpan w:val="3"/>
            <w:tcBorders>
              <w:top w:val="single" w:sz="4" w:space="0" w:color="auto"/>
              <w:left w:val="nil"/>
              <w:bottom w:val="single" w:sz="4" w:space="0" w:color="auto"/>
              <w:right w:val="single" w:sz="4" w:space="0" w:color="auto"/>
            </w:tcBorders>
            <w:shd w:val="clear" w:color="auto" w:fill="auto"/>
            <w:vAlign w:val="center"/>
          </w:tcPr>
          <w:p w14:paraId="10148DC8" w14:textId="51B81423" w:rsidR="25C9B240" w:rsidRPr="00FF2B2E" w:rsidRDefault="25C9B240" w:rsidP="22B08314">
            <w:pPr>
              <w:spacing w:line="240" w:lineRule="auto"/>
              <w:rPr>
                <w:rFonts w:ascii="Calibri" w:eastAsia="Calibri" w:hAnsi="Calibri" w:cs="Calibri"/>
                <w:color w:val="000000" w:themeColor="text1"/>
                <w:lang w:val="en-US"/>
              </w:rPr>
            </w:pPr>
            <w:r w:rsidRPr="22B08314">
              <w:rPr>
                <w:rFonts w:ascii="Calibri" w:eastAsia="Calibri" w:hAnsi="Calibri" w:cs="Calibri"/>
                <w:color w:val="000000" w:themeColor="text1"/>
                <w:lang w:val="en-GB"/>
              </w:rPr>
              <w:t>Launcher deploys the satellite with an inadequate altitude, inclination or RAAN.</w:t>
            </w:r>
          </w:p>
          <w:p w14:paraId="4500B7EA" w14:textId="446124B0" w:rsidR="7FE85AEA" w:rsidRDefault="25C9B240" w:rsidP="00E90B64">
            <w:pPr>
              <w:spacing w:line="240" w:lineRule="auto"/>
              <w:rPr>
                <w:rFonts w:ascii="Calibri" w:eastAsia="Times New Roman" w:hAnsi="Calibri" w:cs="Calibri"/>
                <w:color w:val="000000" w:themeColor="text1"/>
                <w:lang w:val="en-US" w:eastAsia="es-ES"/>
              </w:rPr>
            </w:pPr>
            <w:r w:rsidRPr="22B08314">
              <w:rPr>
                <w:rFonts w:ascii="Calibri" w:eastAsia="Calibri" w:hAnsi="Calibri" w:cs="Calibri"/>
                <w:color w:val="000000" w:themeColor="text1"/>
                <w:lang w:val="en-GB"/>
              </w:rPr>
              <w:t>The orbit will not be the nominal one, causing a reduction on the duration of the mission and a smaller number of accesses to the poles.</w:t>
            </w:r>
            <w:r w:rsidR="591C4E4A" w:rsidRPr="27FFB24C">
              <w:rPr>
                <w:rFonts w:ascii="Calibri" w:eastAsia="Calibri" w:hAnsi="Calibri" w:cs="Calibri"/>
                <w:color w:val="000000" w:themeColor="text1"/>
                <w:lang w:val="en-GB"/>
              </w:rPr>
              <w:t xml:space="preserve"> </w:t>
            </w:r>
          </w:p>
        </w:tc>
      </w:tr>
      <w:tr w:rsidR="7FE85AEA" w14:paraId="37898810" w14:textId="77777777" w:rsidTr="00984F7C">
        <w:trPr>
          <w:trHeight w:val="266"/>
          <w:tblHeader/>
        </w:trPr>
        <w:tc>
          <w:tcPr>
            <w:tcW w:w="1838" w:type="dxa"/>
            <w:vMerge w:val="restar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072BCAA0" w14:textId="77777777" w:rsidR="7FE85AEA" w:rsidRDefault="7FE85AEA" w:rsidP="7FE85AEA">
            <w:pPr>
              <w:spacing w:after="0" w:line="240" w:lineRule="auto"/>
              <w:rPr>
                <w:rFonts w:ascii="Calibri" w:eastAsia="Times New Roman" w:hAnsi="Calibri" w:cs="Calibri"/>
                <w:color w:val="000000" w:themeColor="text1"/>
                <w:lang w:eastAsia="es-ES"/>
              </w:rPr>
            </w:pPr>
            <w:r w:rsidRPr="7FE85AEA">
              <w:rPr>
                <w:rFonts w:ascii="Calibri" w:eastAsia="Times New Roman" w:hAnsi="Calibri" w:cs="Calibri"/>
                <w:color w:val="000000" w:themeColor="text1"/>
                <w:lang w:eastAsia="es-ES"/>
              </w:rPr>
              <w:t>Magnitude:</w:t>
            </w:r>
          </w:p>
        </w:tc>
        <w:tc>
          <w:tcPr>
            <w:tcW w:w="1701" w:type="dxa"/>
            <w:tcBorders>
              <w:top w:val="single" w:sz="4" w:space="0" w:color="auto"/>
              <w:left w:val="nil"/>
              <w:bottom w:val="single" w:sz="4" w:space="0" w:color="auto"/>
              <w:right w:val="single" w:sz="4" w:space="0" w:color="auto"/>
            </w:tcBorders>
            <w:shd w:val="clear" w:color="auto" w:fill="D9E2F3" w:themeFill="accent1" w:themeFillTint="33"/>
            <w:vAlign w:val="center"/>
          </w:tcPr>
          <w:p w14:paraId="349130D6" w14:textId="77777777" w:rsidR="7FE85AEA" w:rsidRDefault="7FE85AEA" w:rsidP="7FE85AEA">
            <w:pPr>
              <w:spacing w:after="0" w:line="240" w:lineRule="auto"/>
              <w:jc w:val="center"/>
              <w:rPr>
                <w:rFonts w:ascii="Calibri" w:eastAsia="Times New Roman" w:hAnsi="Calibri" w:cs="Calibri"/>
                <w:color w:val="000000" w:themeColor="text1"/>
                <w:lang w:eastAsia="es-ES"/>
              </w:rPr>
            </w:pPr>
            <w:r w:rsidRPr="7FE85AEA">
              <w:rPr>
                <w:rFonts w:ascii="Calibri" w:eastAsia="Times New Roman" w:hAnsi="Calibri" w:cs="Calibri"/>
                <w:color w:val="000000" w:themeColor="text1"/>
                <w:lang w:eastAsia="es-ES"/>
              </w:rPr>
              <w:t>Severity</w:t>
            </w:r>
          </w:p>
        </w:tc>
        <w:tc>
          <w:tcPr>
            <w:tcW w:w="2552" w:type="dxa"/>
            <w:tcBorders>
              <w:top w:val="single" w:sz="4" w:space="0" w:color="auto"/>
              <w:left w:val="nil"/>
              <w:bottom w:val="single" w:sz="4" w:space="0" w:color="auto"/>
              <w:right w:val="single" w:sz="4" w:space="0" w:color="auto"/>
            </w:tcBorders>
            <w:shd w:val="clear" w:color="auto" w:fill="D9E2F3" w:themeFill="accent1" w:themeFillTint="33"/>
            <w:vAlign w:val="center"/>
          </w:tcPr>
          <w:p w14:paraId="22251E7B" w14:textId="77777777" w:rsidR="7FE85AEA" w:rsidRDefault="7FE85AEA" w:rsidP="7FE85AEA">
            <w:pPr>
              <w:spacing w:after="0" w:line="240" w:lineRule="auto"/>
              <w:jc w:val="center"/>
              <w:rPr>
                <w:rFonts w:ascii="Calibri" w:eastAsia="Times New Roman" w:hAnsi="Calibri" w:cs="Calibri"/>
                <w:color w:val="000000" w:themeColor="text1"/>
                <w:lang w:eastAsia="es-ES"/>
              </w:rPr>
            </w:pPr>
            <w:r w:rsidRPr="7FE85AEA">
              <w:rPr>
                <w:rFonts w:ascii="Calibri" w:eastAsia="Times New Roman" w:hAnsi="Calibri" w:cs="Calibri"/>
                <w:color w:val="000000" w:themeColor="text1"/>
                <w:lang w:eastAsia="es-ES"/>
              </w:rPr>
              <w:t>Likelihood</w:t>
            </w:r>
          </w:p>
        </w:tc>
        <w:tc>
          <w:tcPr>
            <w:tcW w:w="2551" w:type="dxa"/>
            <w:tcBorders>
              <w:top w:val="single" w:sz="4" w:space="0" w:color="auto"/>
              <w:left w:val="nil"/>
              <w:bottom w:val="single" w:sz="4" w:space="0" w:color="auto"/>
              <w:right w:val="single" w:sz="4" w:space="0" w:color="auto"/>
            </w:tcBorders>
            <w:shd w:val="clear" w:color="auto" w:fill="D9E2F3" w:themeFill="accent1" w:themeFillTint="33"/>
            <w:vAlign w:val="center"/>
          </w:tcPr>
          <w:p w14:paraId="42A74765" w14:textId="77777777" w:rsidR="7FE85AEA" w:rsidRDefault="7FE85AEA" w:rsidP="7FE85AEA">
            <w:pPr>
              <w:spacing w:after="0" w:line="240" w:lineRule="auto"/>
              <w:jc w:val="center"/>
              <w:rPr>
                <w:rFonts w:ascii="Calibri" w:eastAsia="Times New Roman" w:hAnsi="Calibri" w:cs="Calibri"/>
                <w:color w:val="000000" w:themeColor="text1"/>
                <w:lang w:eastAsia="es-ES"/>
              </w:rPr>
            </w:pPr>
            <w:r w:rsidRPr="7FE85AEA">
              <w:rPr>
                <w:rFonts w:ascii="Calibri" w:eastAsia="Times New Roman" w:hAnsi="Calibri" w:cs="Calibri"/>
                <w:color w:val="000000" w:themeColor="text1"/>
                <w:lang w:eastAsia="es-ES"/>
              </w:rPr>
              <w:t>Risk index</w:t>
            </w:r>
          </w:p>
        </w:tc>
      </w:tr>
      <w:tr w:rsidR="7FE85AEA" w14:paraId="51A6A2AD" w14:textId="77777777" w:rsidTr="00984F7C">
        <w:trPr>
          <w:trHeight w:val="273"/>
          <w:tblHeader/>
        </w:trPr>
        <w:tc>
          <w:tcPr>
            <w:tcW w:w="1838" w:type="dxa"/>
            <w:vMerge/>
            <w:tcBorders>
              <w:left w:val="single" w:sz="4" w:space="0" w:color="auto"/>
              <w:bottom w:val="single" w:sz="4" w:space="0" w:color="auto"/>
            </w:tcBorders>
            <w:vAlign w:val="center"/>
          </w:tcPr>
          <w:p w14:paraId="4A30B078" w14:textId="77777777" w:rsidR="00CB72EF" w:rsidRDefault="00CB72EF"/>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2B32DA1" w14:textId="4003FFCE" w:rsidR="7FE85AEA" w:rsidRDefault="3AAE73DF" w:rsidP="7FE85AEA">
            <w:pPr>
              <w:spacing w:after="0" w:line="240" w:lineRule="auto"/>
              <w:jc w:val="center"/>
            </w:pPr>
            <w:r w:rsidRPr="22B08314">
              <w:rPr>
                <w:rFonts w:ascii="Calibri" w:eastAsia="Times New Roman" w:hAnsi="Calibri" w:cs="Calibri"/>
                <w:color w:val="000000" w:themeColor="text1"/>
                <w:lang w:eastAsia="es-ES"/>
              </w:rPr>
              <w:t>2</w:t>
            </w:r>
          </w:p>
        </w:tc>
        <w:tc>
          <w:tcPr>
            <w:tcW w:w="2552" w:type="dxa"/>
            <w:tcBorders>
              <w:top w:val="single" w:sz="4" w:space="0" w:color="auto"/>
              <w:left w:val="single" w:sz="4" w:space="0" w:color="auto"/>
              <w:bottom w:val="single" w:sz="4" w:space="0" w:color="auto"/>
              <w:right w:val="single" w:sz="4" w:space="0" w:color="auto"/>
            </w:tcBorders>
            <w:shd w:val="clear" w:color="auto" w:fill="auto"/>
            <w:vAlign w:val="center"/>
          </w:tcPr>
          <w:p w14:paraId="7F71F2F6" w14:textId="55064D6D" w:rsidR="7FE85AEA" w:rsidRDefault="3AAE73DF" w:rsidP="7FE85AEA">
            <w:pPr>
              <w:spacing w:after="0" w:line="240" w:lineRule="auto"/>
              <w:jc w:val="center"/>
            </w:pPr>
            <w:r w:rsidRPr="22B08314">
              <w:rPr>
                <w:rFonts w:ascii="Calibri" w:eastAsia="Times New Roman" w:hAnsi="Calibri" w:cs="Calibri"/>
                <w:color w:val="000000" w:themeColor="text1"/>
                <w:lang w:eastAsia="es-ES"/>
              </w:rPr>
              <w:t>B</w:t>
            </w:r>
          </w:p>
        </w:tc>
        <w:tc>
          <w:tcPr>
            <w:tcW w:w="2551" w:type="dxa"/>
            <w:tcBorders>
              <w:top w:val="single" w:sz="4" w:space="0" w:color="auto"/>
              <w:left w:val="single" w:sz="4" w:space="0" w:color="auto"/>
              <w:bottom w:val="single" w:sz="4" w:space="0" w:color="auto"/>
              <w:right w:val="single" w:sz="4" w:space="0" w:color="auto"/>
            </w:tcBorders>
            <w:shd w:val="clear" w:color="auto" w:fill="92D050"/>
            <w:vAlign w:val="center"/>
          </w:tcPr>
          <w:p w14:paraId="65BE7F7F" w14:textId="6314239B" w:rsidR="7FE85AEA" w:rsidRDefault="7FE85AEA" w:rsidP="7FE85AEA">
            <w:pPr>
              <w:spacing w:after="0" w:line="240" w:lineRule="auto"/>
              <w:jc w:val="center"/>
              <w:rPr>
                <w:rFonts w:ascii="Calibri" w:eastAsia="Times New Roman" w:hAnsi="Calibri" w:cs="Calibri"/>
                <w:color w:val="000000" w:themeColor="text1"/>
                <w:lang w:eastAsia="es-ES"/>
              </w:rPr>
            </w:pPr>
            <w:r w:rsidRPr="7FE85AEA">
              <w:rPr>
                <w:rFonts w:ascii="Calibri" w:eastAsia="Times New Roman" w:hAnsi="Calibri" w:cs="Calibri"/>
                <w:color w:val="000000" w:themeColor="text1"/>
                <w:lang w:eastAsia="es-ES"/>
              </w:rPr>
              <w:t>Low</w:t>
            </w:r>
          </w:p>
        </w:tc>
      </w:tr>
      <w:tr w:rsidR="7FE85AEA" w14:paraId="2EB40453" w14:textId="77777777" w:rsidTr="0028375A">
        <w:trPr>
          <w:trHeight w:val="266"/>
          <w:tblHeader/>
        </w:trPr>
        <w:tc>
          <w:tcPr>
            <w:tcW w:w="8642"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05CB579" w14:textId="77777777" w:rsidR="7FE85AEA" w:rsidRDefault="7FE85AEA" w:rsidP="7FE85AEA">
            <w:pPr>
              <w:spacing w:after="0" w:line="240" w:lineRule="auto"/>
              <w:jc w:val="center"/>
              <w:rPr>
                <w:rFonts w:ascii="Calibri" w:eastAsia="Times New Roman" w:hAnsi="Calibri" w:cs="Calibri"/>
                <w:b/>
                <w:bCs/>
                <w:color w:val="000000" w:themeColor="text1"/>
                <w:lang w:eastAsia="es-ES"/>
              </w:rPr>
            </w:pPr>
            <w:r w:rsidRPr="7FE85AEA">
              <w:rPr>
                <w:rFonts w:ascii="Calibri" w:eastAsia="Times New Roman" w:hAnsi="Calibri" w:cs="Calibri"/>
                <w:b/>
                <w:bCs/>
                <w:color w:val="000000" w:themeColor="text1"/>
                <w:lang w:eastAsia="es-ES"/>
              </w:rPr>
              <w:t>DECISION AND ACTION</w:t>
            </w:r>
          </w:p>
        </w:tc>
      </w:tr>
      <w:tr w:rsidR="7FE85AEA" w14:paraId="2DD457E9" w14:textId="77777777" w:rsidTr="007607B6">
        <w:trPr>
          <w:trHeight w:val="266"/>
          <w:tblHeader/>
        </w:trPr>
        <w:tc>
          <w:tcPr>
            <w:tcW w:w="1838"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AA0A52C" w14:textId="77777777" w:rsidR="7FE85AEA" w:rsidRDefault="7FE85AEA" w:rsidP="7FE85AEA">
            <w:pPr>
              <w:spacing w:after="0" w:line="240" w:lineRule="auto"/>
              <w:rPr>
                <w:rFonts w:ascii="Calibri" w:eastAsia="Times New Roman" w:hAnsi="Calibri" w:cs="Calibri"/>
                <w:color w:val="000000" w:themeColor="text1"/>
                <w:lang w:eastAsia="es-ES"/>
              </w:rPr>
            </w:pPr>
            <w:r w:rsidRPr="7FE85AEA">
              <w:rPr>
                <w:rFonts w:ascii="Calibri" w:eastAsia="Times New Roman" w:hAnsi="Calibri" w:cs="Calibri"/>
                <w:color w:val="000000" w:themeColor="text1"/>
                <w:lang w:eastAsia="es-ES"/>
              </w:rPr>
              <w:t xml:space="preserve">Accept Risk: </w:t>
            </w:r>
          </w:p>
        </w:tc>
        <w:tc>
          <w:tcPr>
            <w:tcW w:w="1701" w:type="dxa"/>
            <w:tcBorders>
              <w:top w:val="single" w:sz="4" w:space="0" w:color="auto"/>
              <w:left w:val="nil"/>
              <w:bottom w:val="single" w:sz="4" w:space="0" w:color="auto"/>
              <w:right w:val="single" w:sz="4" w:space="0" w:color="auto"/>
            </w:tcBorders>
            <w:shd w:val="clear" w:color="auto" w:fill="auto"/>
            <w:vAlign w:val="center"/>
          </w:tcPr>
          <w:p w14:paraId="4F3B93A6" w14:textId="1A7DC46A" w:rsidR="7FE85AEA" w:rsidRDefault="7FE85AEA" w:rsidP="7FE85AEA">
            <w:pPr>
              <w:spacing w:after="0" w:line="240" w:lineRule="auto"/>
              <w:rPr>
                <w:rFonts w:ascii="Wingdings 2" w:eastAsia="Times New Roman" w:hAnsi="Wingdings 2" w:cs="Calibri"/>
                <w:color w:val="000000" w:themeColor="text1"/>
                <w:lang w:eastAsia="es-ES"/>
              </w:rPr>
            </w:pPr>
            <w:r w:rsidRPr="7FE85AEA">
              <w:rPr>
                <w:rFonts w:ascii="Wingdings 2" w:eastAsia="Times New Roman" w:hAnsi="Times New Roman" w:cs="Calibri"/>
                <w:color w:val="000000" w:themeColor="text1"/>
                <w:lang w:eastAsia="es-ES"/>
              </w:rPr>
              <w:t> </w:t>
            </w:r>
            <w:r w:rsidRPr="7FE85AEA">
              <w:rPr>
                <w:rFonts w:ascii="Wingdings 2" w:eastAsia="Times New Roman" w:hAnsi="Wingdings 2" w:cs="Calibri"/>
                <w:color w:val="000000" w:themeColor="text1"/>
                <w:lang w:eastAsia="es-ES"/>
              </w:rPr>
              <w:t>R</w:t>
            </w:r>
          </w:p>
        </w:tc>
        <w:tc>
          <w:tcPr>
            <w:tcW w:w="2552" w:type="dxa"/>
            <w:tcBorders>
              <w:top w:val="single" w:sz="4" w:space="0" w:color="auto"/>
              <w:left w:val="nil"/>
              <w:bottom w:val="single" w:sz="4" w:space="0" w:color="auto"/>
              <w:right w:val="single" w:sz="4" w:space="0" w:color="auto"/>
            </w:tcBorders>
            <w:shd w:val="clear" w:color="auto" w:fill="D9E2F3" w:themeFill="accent1" w:themeFillTint="33"/>
            <w:vAlign w:val="center"/>
          </w:tcPr>
          <w:p w14:paraId="1929095E" w14:textId="77777777" w:rsidR="7FE85AEA" w:rsidRDefault="7FE85AEA" w:rsidP="7FE85AEA">
            <w:pPr>
              <w:spacing w:after="0" w:line="240" w:lineRule="auto"/>
              <w:rPr>
                <w:rFonts w:ascii="Calibri" w:eastAsia="Times New Roman" w:hAnsi="Calibri" w:cs="Calibri"/>
                <w:color w:val="000000" w:themeColor="text1"/>
                <w:lang w:eastAsia="es-ES"/>
              </w:rPr>
            </w:pPr>
            <w:r w:rsidRPr="7FE85AEA">
              <w:rPr>
                <w:rFonts w:ascii="Calibri" w:eastAsia="Times New Roman" w:hAnsi="Calibri" w:cs="Calibri"/>
                <w:color w:val="000000" w:themeColor="text1"/>
                <w:lang w:eastAsia="es-ES"/>
              </w:rPr>
              <w:t xml:space="preserve">Reduce Risk: </w:t>
            </w:r>
          </w:p>
        </w:tc>
        <w:tc>
          <w:tcPr>
            <w:tcW w:w="2551" w:type="dxa"/>
            <w:tcBorders>
              <w:top w:val="single" w:sz="4" w:space="0" w:color="auto"/>
              <w:left w:val="nil"/>
              <w:bottom w:val="single" w:sz="4" w:space="0" w:color="auto"/>
              <w:right w:val="single" w:sz="4" w:space="0" w:color="auto"/>
            </w:tcBorders>
            <w:shd w:val="clear" w:color="auto" w:fill="auto"/>
            <w:vAlign w:val="center"/>
          </w:tcPr>
          <w:p w14:paraId="2778179F" w14:textId="70C040AB" w:rsidR="7FE85AEA" w:rsidRDefault="7FE85AEA" w:rsidP="7FE85AEA">
            <w:pPr>
              <w:spacing w:after="0" w:line="240" w:lineRule="auto"/>
              <w:rPr>
                <w:rFonts w:ascii="Wingdings 2" w:eastAsia="Times New Roman" w:hAnsi="Wingdings 2" w:cs="Calibri"/>
                <w:color w:val="000000" w:themeColor="text1"/>
                <w:lang w:eastAsia="es-ES"/>
              </w:rPr>
            </w:pPr>
          </w:p>
        </w:tc>
      </w:tr>
      <w:tr w:rsidR="7FE85AEA" w:rsidRPr="00C333C3" w14:paraId="44F2E3AC" w14:textId="77777777" w:rsidTr="007607B6">
        <w:trPr>
          <w:trHeight w:val="259"/>
          <w:tblHeader/>
        </w:trPr>
        <w:tc>
          <w:tcPr>
            <w:tcW w:w="1838"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5A4D1A8F" w14:textId="22A5B733" w:rsidR="7FE85AEA" w:rsidRDefault="00472EC6" w:rsidP="20F7CC95">
            <w:pPr>
              <w:spacing w:after="0" w:line="240" w:lineRule="auto"/>
              <w:rPr>
                <w:rFonts w:ascii="Calibri" w:eastAsia="Times New Roman" w:hAnsi="Calibri" w:cs="Calibri"/>
                <w:color w:val="000000" w:themeColor="text1"/>
                <w:lang w:eastAsia="es-ES"/>
              </w:rPr>
            </w:pPr>
            <w:r>
              <w:rPr>
                <w:rFonts w:ascii="Calibri" w:eastAsia="Times New Roman" w:hAnsi="Calibri" w:cs="Calibri"/>
                <w:color w:val="000000" w:themeColor="text1"/>
                <w:lang w:eastAsia="es-ES"/>
              </w:rPr>
              <w:t>Considerations</w:t>
            </w:r>
            <w:r w:rsidR="6D45637C" w:rsidRPr="20F7CC95">
              <w:rPr>
                <w:rFonts w:ascii="Calibri" w:eastAsia="Times New Roman" w:hAnsi="Calibri" w:cs="Calibri"/>
                <w:color w:val="000000" w:themeColor="text1"/>
                <w:lang w:eastAsia="es-ES"/>
              </w:rPr>
              <w:t>:</w:t>
            </w:r>
          </w:p>
          <w:p w14:paraId="546473CC" w14:textId="5A0EA997" w:rsidR="7FE85AEA" w:rsidRDefault="7FE85AEA" w:rsidP="7FE85AEA">
            <w:pPr>
              <w:spacing w:after="0" w:line="240" w:lineRule="auto"/>
              <w:rPr>
                <w:rFonts w:ascii="Calibri" w:eastAsia="Times New Roman" w:hAnsi="Calibri" w:cs="Calibri"/>
                <w:color w:val="000000" w:themeColor="text1"/>
                <w:lang w:eastAsia="es-ES"/>
              </w:rPr>
            </w:pPr>
          </w:p>
        </w:tc>
        <w:tc>
          <w:tcPr>
            <w:tcW w:w="6804" w:type="dxa"/>
            <w:gridSpan w:val="3"/>
            <w:tcBorders>
              <w:top w:val="single" w:sz="4" w:space="0" w:color="auto"/>
              <w:left w:val="nil"/>
              <w:bottom w:val="single" w:sz="4" w:space="0" w:color="auto"/>
              <w:right w:val="single" w:sz="4" w:space="0" w:color="auto"/>
            </w:tcBorders>
            <w:shd w:val="clear" w:color="auto" w:fill="auto"/>
            <w:vAlign w:val="center"/>
          </w:tcPr>
          <w:p w14:paraId="71511059" w14:textId="3180998F" w:rsidR="7FE85AEA" w:rsidRPr="00E90B64" w:rsidRDefault="2BCA15DC" w:rsidP="7FE85AEA">
            <w:pPr>
              <w:spacing w:after="0" w:line="240" w:lineRule="auto"/>
              <w:rPr>
                <w:rFonts w:ascii="Calibri" w:eastAsia="Calibri" w:hAnsi="Calibri" w:cs="Calibri"/>
                <w:color w:val="000000" w:themeColor="text1"/>
              </w:rPr>
            </w:pPr>
            <w:r w:rsidRPr="05DCF12A">
              <w:rPr>
                <w:rFonts w:ascii="Calibri" w:eastAsia="Calibri" w:hAnsi="Calibri" w:cs="Calibri"/>
                <w:color w:val="000000" w:themeColor="text1"/>
                <w:lang w:val="en-GB"/>
              </w:rPr>
              <w:t>No actions needed.</w:t>
            </w:r>
          </w:p>
        </w:tc>
      </w:tr>
    </w:tbl>
    <w:p w14:paraId="4D287221" w14:textId="3DEE429F" w:rsidR="00DA27A8" w:rsidRPr="00DA27A8" w:rsidRDefault="00DA27A8" w:rsidP="00DA27A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0"/>
        <w:gridCol w:w="1707"/>
        <w:gridCol w:w="2569"/>
        <w:gridCol w:w="2536"/>
      </w:tblGrid>
      <w:tr w:rsidR="25945A72" w:rsidRPr="000E2E46" w14:paraId="0C2CDE09" w14:textId="77777777" w:rsidTr="0028375A">
        <w:trPr>
          <w:trHeight w:val="290"/>
        </w:trPr>
        <w:tc>
          <w:tcPr>
            <w:tcW w:w="1830" w:type="dxa"/>
            <w:shd w:val="clear" w:color="auto" w:fill="auto"/>
            <w:vAlign w:val="center"/>
          </w:tcPr>
          <w:p w14:paraId="62AE9F82" w14:textId="4A081D5A" w:rsidR="25945A72" w:rsidRDefault="25945A72" w:rsidP="25945A72">
            <w:pPr>
              <w:spacing w:after="0" w:line="240" w:lineRule="auto"/>
              <w:rPr>
                <w:rFonts w:ascii="Calibri" w:eastAsia="Calibri" w:hAnsi="Calibri" w:cs="Calibri"/>
                <w:color w:val="000000" w:themeColor="text1"/>
              </w:rPr>
            </w:pPr>
            <w:r w:rsidRPr="25945A72">
              <w:rPr>
                <w:rFonts w:ascii="Calibri" w:eastAsia="Times New Roman" w:hAnsi="Calibri" w:cs="Calibri"/>
                <w:color w:val="000000" w:themeColor="text1"/>
                <w:lang w:eastAsia="es-ES"/>
              </w:rPr>
              <w:t xml:space="preserve">ID: </w:t>
            </w:r>
            <w:r w:rsidR="247914B2" w:rsidRPr="25945A72">
              <w:rPr>
                <w:rFonts w:ascii="Calibri" w:eastAsia="Calibri" w:hAnsi="Calibri" w:cs="Calibri"/>
                <w:b/>
                <w:bCs/>
                <w:color w:val="000000" w:themeColor="text1"/>
                <w:lang w:val="en-GB"/>
              </w:rPr>
              <w:t>MIS-002</w:t>
            </w:r>
          </w:p>
        </w:tc>
        <w:tc>
          <w:tcPr>
            <w:tcW w:w="6812" w:type="dxa"/>
            <w:gridSpan w:val="3"/>
            <w:shd w:val="clear" w:color="auto" w:fill="auto"/>
            <w:vAlign w:val="center"/>
          </w:tcPr>
          <w:p w14:paraId="560EEAB3" w14:textId="2BE5D616" w:rsidR="25945A72" w:rsidRPr="00504AB6" w:rsidRDefault="247914B2" w:rsidP="25945A72">
            <w:pPr>
              <w:spacing w:after="0" w:line="240" w:lineRule="auto"/>
              <w:rPr>
                <w:rFonts w:ascii="Calibri" w:eastAsia="Calibri" w:hAnsi="Calibri" w:cs="Calibri"/>
                <w:color w:val="000000" w:themeColor="text1"/>
                <w:lang w:val="en-US" w:eastAsia="es-ES"/>
              </w:rPr>
            </w:pPr>
            <w:r w:rsidRPr="7A3FE959">
              <w:rPr>
                <w:rFonts w:ascii="Calibri" w:eastAsia="Calibri" w:hAnsi="Calibri" w:cs="Calibri"/>
                <w:b/>
                <w:bCs/>
                <w:color w:val="000000" w:themeColor="text1"/>
                <w:lang w:val="en-GB"/>
              </w:rPr>
              <w:t>Catastrophic failure of the launcher</w:t>
            </w:r>
          </w:p>
        </w:tc>
      </w:tr>
      <w:tr w:rsidR="25945A72" w14:paraId="1BA80EE9" w14:textId="77777777" w:rsidTr="0028375A">
        <w:trPr>
          <w:trHeight w:val="290"/>
        </w:trPr>
        <w:tc>
          <w:tcPr>
            <w:tcW w:w="8642" w:type="dxa"/>
            <w:gridSpan w:val="4"/>
            <w:shd w:val="clear" w:color="auto" w:fill="D9E2F3" w:themeFill="accent1" w:themeFillTint="33"/>
            <w:vAlign w:val="center"/>
          </w:tcPr>
          <w:p w14:paraId="7CAB3D83" w14:textId="77777777" w:rsidR="25945A72" w:rsidRDefault="25945A72" w:rsidP="25945A72">
            <w:pPr>
              <w:spacing w:after="0" w:line="240" w:lineRule="auto"/>
              <w:jc w:val="center"/>
              <w:rPr>
                <w:rFonts w:ascii="Calibri" w:eastAsia="Times New Roman" w:hAnsi="Calibri" w:cs="Calibri"/>
                <w:b/>
                <w:bCs/>
                <w:color w:val="000000" w:themeColor="text1"/>
                <w:lang w:eastAsia="es-ES"/>
              </w:rPr>
            </w:pPr>
            <w:r w:rsidRPr="25945A72">
              <w:rPr>
                <w:rFonts w:ascii="Calibri" w:eastAsia="Times New Roman" w:hAnsi="Calibri" w:cs="Calibri"/>
                <w:b/>
                <w:bCs/>
                <w:color w:val="000000" w:themeColor="text1"/>
                <w:lang w:eastAsia="es-ES"/>
              </w:rPr>
              <w:t>SCENARIO</w:t>
            </w:r>
          </w:p>
        </w:tc>
      </w:tr>
      <w:tr w:rsidR="25945A72" w:rsidRPr="00155C2B" w14:paraId="26A496C4" w14:textId="77777777" w:rsidTr="0028375A">
        <w:trPr>
          <w:trHeight w:val="585"/>
        </w:trPr>
        <w:tc>
          <w:tcPr>
            <w:tcW w:w="1830" w:type="dxa"/>
            <w:shd w:val="clear" w:color="auto" w:fill="B4C6E7" w:themeFill="accent1" w:themeFillTint="66"/>
          </w:tcPr>
          <w:p w14:paraId="24184A7E" w14:textId="77777777" w:rsidR="25945A72" w:rsidRDefault="25945A72" w:rsidP="00D75ADD">
            <w:pPr>
              <w:spacing w:after="0" w:line="240" w:lineRule="auto"/>
              <w:jc w:val="left"/>
              <w:rPr>
                <w:rFonts w:ascii="Calibri" w:eastAsia="Times New Roman" w:hAnsi="Calibri" w:cs="Calibri"/>
                <w:color w:val="000000" w:themeColor="text1"/>
                <w:lang w:eastAsia="es-ES"/>
              </w:rPr>
            </w:pPr>
            <w:r w:rsidRPr="25945A72">
              <w:rPr>
                <w:rFonts w:ascii="Calibri" w:eastAsia="Times New Roman" w:hAnsi="Calibri" w:cs="Calibri"/>
                <w:color w:val="000000" w:themeColor="text1"/>
                <w:lang w:eastAsia="es-ES"/>
              </w:rPr>
              <w:t>Causes and</w:t>
            </w:r>
            <w:r>
              <w:br/>
            </w:r>
            <w:r w:rsidRPr="25945A72">
              <w:rPr>
                <w:rFonts w:ascii="Calibri" w:eastAsia="Times New Roman" w:hAnsi="Calibri" w:cs="Calibri"/>
                <w:color w:val="000000" w:themeColor="text1"/>
                <w:lang w:eastAsia="es-ES"/>
              </w:rPr>
              <w:t>consequences:</w:t>
            </w:r>
          </w:p>
        </w:tc>
        <w:tc>
          <w:tcPr>
            <w:tcW w:w="6812" w:type="dxa"/>
            <w:gridSpan w:val="3"/>
            <w:shd w:val="clear" w:color="auto" w:fill="auto"/>
            <w:vAlign w:val="center"/>
          </w:tcPr>
          <w:p w14:paraId="6CD69E47" w14:textId="2BE5D616" w:rsidR="25945A72" w:rsidRDefault="11F018E4" w:rsidP="7A3FE959">
            <w:pPr>
              <w:spacing w:after="0" w:line="240" w:lineRule="auto"/>
              <w:rPr>
                <w:rFonts w:ascii="Calibri" w:eastAsia="Calibri" w:hAnsi="Calibri" w:cs="Calibri"/>
                <w:color w:val="000000" w:themeColor="text1"/>
              </w:rPr>
            </w:pPr>
            <w:r w:rsidRPr="7A3FE959">
              <w:rPr>
                <w:rFonts w:ascii="Calibri" w:eastAsia="Calibri" w:hAnsi="Calibri" w:cs="Calibri"/>
                <w:color w:val="000000" w:themeColor="text1"/>
                <w:lang w:val="en-GB"/>
              </w:rPr>
              <w:t>Launcher and mission lost.</w:t>
            </w:r>
          </w:p>
          <w:p w14:paraId="77E35262" w14:textId="2BE5D616" w:rsidR="25945A72" w:rsidRDefault="25945A72" w:rsidP="25945A72">
            <w:pPr>
              <w:spacing w:after="0" w:line="240" w:lineRule="auto"/>
              <w:rPr>
                <w:rFonts w:ascii="Calibri" w:eastAsia="Times New Roman" w:hAnsi="Calibri" w:cs="Calibri"/>
                <w:color w:val="000000" w:themeColor="text1"/>
                <w:lang w:val="en-US" w:eastAsia="es-ES"/>
              </w:rPr>
            </w:pPr>
          </w:p>
        </w:tc>
      </w:tr>
      <w:tr w:rsidR="25945A72" w14:paraId="64B71150" w14:textId="77777777" w:rsidTr="0028375A">
        <w:trPr>
          <w:trHeight w:val="290"/>
        </w:trPr>
        <w:tc>
          <w:tcPr>
            <w:tcW w:w="1830" w:type="dxa"/>
            <w:vMerge w:val="restart"/>
            <w:shd w:val="clear" w:color="auto" w:fill="B4C6E7" w:themeFill="accent1" w:themeFillTint="66"/>
          </w:tcPr>
          <w:p w14:paraId="7ABA992D" w14:textId="77777777" w:rsidR="25945A72" w:rsidRDefault="25945A72" w:rsidP="25945A72">
            <w:pPr>
              <w:spacing w:after="0" w:line="240" w:lineRule="auto"/>
              <w:rPr>
                <w:rFonts w:ascii="Calibri" w:eastAsia="Times New Roman" w:hAnsi="Calibri" w:cs="Calibri"/>
                <w:color w:val="000000" w:themeColor="text1"/>
                <w:lang w:eastAsia="es-ES"/>
              </w:rPr>
            </w:pPr>
            <w:r w:rsidRPr="25945A72">
              <w:rPr>
                <w:rFonts w:ascii="Calibri" w:eastAsia="Times New Roman" w:hAnsi="Calibri" w:cs="Calibri"/>
                <w:color w:val="000000" w:themeColor="text1"/>
                <w:lang w:eastAsia="es-ES"/>
              </w:rPr>
              <w:t>Magnitude:</w:t>
            </w:r>
          </w:p>
        </w:tc>
        <w:tc>
          <w:tcPr>
            <w:tcW w:w="1707" w:type="dxa"/>
            <w:shd w:val="clear" w:color="auto" w:fill="D9E2F3" w:themeFill="accent1" w:themeFillTint="33"/>
            <w:vAlign w:val="center"/>
          </w:tcPr>
          <w:p w14:paraId="3413F215" w14:textId="77777777" w:rsidR="25945A72" w:rsidRDefault="25945A72" w:rsidP="25945A72">
            <w:pPr>
              <w:spacing w:after="0" w:line="240" w:lineRule="auto"/>
              <w:jc w:val="center"/>
              <w:rPr>
                <w:rFonts w:ascii="Calibri" w:eastAsia="Times New Roman" w:hAnsi="Calibri" w:cs="Calibri"/>
                <w:color w:val="000000" w:themeColor="text1"/>
                <w:lang w:eastAsia="es-ES"/>
              </w:rPr>
            </w:pPr>
            <w:r w:rsidRPr="25945A72">
              <w:rPr>
                <w:rFonts w:ascii="Calibri" w:eastAsia="Times New Roman" w:hAnsi="Calibri" w:cs="Calibri"/>
                <w:color w:val="000000" w:themeColor="text1"/>
                <w:lang w:eastAsia="es-ES"/>
              </w:rPr>
              <w:t>Severity</w:t>
            </w:r>
          </w:p>
        </w:tc>
        <w:tc>
          <w:tcPr>
            <w:tcW w:w="2569" w:type="dxa"/>
            <w:shd w:val="clear" w:color="auto" w:fill="D9E2F3" w:themeFill="accent1" w:themeFillTint="33"/>
            <w:vAlign w:val="center"/>
          </w:tcPr>
          <w:p w14:paraId="7308C2D7" w14:textId="77777777" w:rsidR="25945A72" w:rsidRDefault="25945A72" w:rsidP="25945A72">
            <w:pPr>
              <w:spacing w:after="0" w:line="240" w:lineRule="auto"/>
              <w:jc w:val="center"/>
              <w:rPr>
                <w:rFonts w:ascii="Calibri" w:eastAsia="Times New Roman" w:hAnsi="Calibri" w:cs="Calibri"/>
                <w:color w:val="000000" w:themeColor="text1"/>
                <w:lang w:eastAsia="es-ES"/>
              </w:rPr>
            </w:pPr>
            <w:r w:rsidRPr="25945A72">
              <w:rPr>
                <w:rFonts w:ascii="Calibri" w:eastAsia="Times New Roman" w:hAnsi="Calibri" w:cs="Calibri"/>
                <w:color w:val="000000" w:themeColor="text1"/>
                <w:lang w:eastAsia="es-ES"/>
              </w:rPr>
              <w:t>Likelihood</w:t>
            </w:r>
          </w:p>
        </w:tc>
        <w:tc>
          <w:tcPr>
            <w:tcW w:w="2536" w:type="dxa"/>
            <w:shd w:val="clear" w:color="auto" w:fill="D9E2F3" w:themeFill="accent1" w:themeFillTint="33"/>
            <w:vAlign w:val="center"/>
          </w:tcPr>
          <w:p w14:paraId="20B8CA6D" w14:textId="77777777" w:rsidR="25945A72" w:rsidRDefault="25945A72" w:rsidP="25945A72">
            <w:pPr>
              <w:spacing w:after="0" w:line="240" w:lineRule="auto"/>
              <w:jc w:val="center"/>
              <w:rPr>
                <w:rFonts w:ascii="Calibri" w:eastAsia="Times New Roman" w:hAnsi="Calibri" w:cs="Calibri"/>
                <w:color w:val="000000" w:themeColor="text1"/>
                <w:lang w:eastAsia="es-ES"/>
              </w:rPr>
            </w:pPr>
            <w:r w:rsidRPr="25945A72">
              <w:rPr>
                <w:rFonts w:ascii="Calibri" w:eastAsia="Times New Roman" w:hAnsi="Calibri" w:cs="Calibri"/>
                <w:color w:val="000000" w:themeColor="text1"/>
                <w:lang w:eastAsia="es-ES"/>
              </w:rPr>
              <w:t>Risk index</w:t>
            </w:r>
          </w:p>
        </w:tc>
      </w:tr>
      <w:tr w:rsidR="25945A72" w14:paraId="2362F976" w14:textId="77777777" w:rsidTr="0028375A">
        <w:trPr>
          <w:trHeight w:val="290"/>
        </w:trPr>
        <w:tc>
          <w:tcPr>
            <w:tcW w:w="1830" w:type="dxa"/>
            <w:vMerge/>
            <w:shd w:val="clear" w:color="auto" w:fill="B4C6E7" w:themeFill="accent1" w:themeFillTint="66"/>
          </w:tcPr>
          <w:p w14:paraId="0B0663DB" w14:textId="77777777" w:rsidR="00951FC5" w:rsidRDefault="00951FC5"/>
        </w:tc>
        <w:tc>
          <w:tcPr>
            <w:tcW w:w="1707" w:type="dxa"/>
            <w:shd w:val="clear" w:color="auto" w:fill="auto"/>
            <w:vAlign w:val="center"/>
          </w:tcPr>
          <w:p w14:paraId="14063000" w14:textId="2BFD380B" w:rsidR="25945A72" w:rsidRDefault="53D6EC49" w:rsidP="25945A72">
            <w:pPr>
              <w:spacing w:after="0" w:line="240" w:lineRule="auto"/>
              <w:jc w:val="center"/>
            </w:pPr>
            <w:r w:rsidRPr="3E44DAD4">
              <w:rPr>
                <w:rFonts w:ascii="Calibri" w:eastAsia="Times New Roman" w:hAnsi="Calibri" w:cs="Calibri"/>
                <w:color w:val="000000" w:themeColor="text1"/>
                <w:lang w:eastAsia="es-ES"/>
              </w:rPr>
              <w:t>5</w:t>
            </w:r>
          </w:p>
        </w:tc>
        <w:tc>
          <w:tcPr>
            <w:tcW w:w="2569" w:type="dxa"/>
            <w:shd w:val="clear" w:color="auto" w:fill="auto"/>
            <w:vAlign w:val="center"/>
          </w:tcPr>
          <w:p w14:paraId="3A90DBC9" w14:textId="2BFD380B" w:rsidR="25945A72" w:rsidRDefault="53D6EC49" w:rsidP="25945A72">
            <w:pPr>
              <w:spacing w:after="0" w:line="240" w:lineRule="auto"/>
              <w:jc w:val="center"/>
            </w:pPr>
            <w:r w:rsidRPr="3E44DAD4">
              <w:rPr>
                <w:rFonts w:ascii="Calibri" w:eastAsia="Times New Roman" w:hAnsi="Calibri" w:cs="Calibri"/>
                <w:color w:val="000000" w:themeColor="text1"/>
                <w:lang w:eastAsia="es-ES"/>
              </w:rPr>
              <w:t>A</w:t>
            </w:r>
          </w:p>
        </w:tc>
        <w:tc>
          <w:tcPr>
            <w:tcW w:w="2536" w:type="dxa"/>
            <w:shd w:val="clear" w:color="auto" w:fill="FFFF00"/>
            <w:vAlign w:val="center"/>
          </w:tcPr>
          <w:p w14:paraId="7AB8FD29" w14:textId="4CB3E5D4" w:rsidR="25945A72" w:rsidRDefault="25945A72" w:rsidP="25945A72">
            <w:pPr>
              <w:spacing w:after="0" w:line="240" w:lineRule="auto"/>
              <w:jc w:val="center"/>
              <w:rPr>
                <w:rFonts w:ascii="Calibri" w:eastAsia="Times New Roman" w:hAnsi="Calibri" w:cs="Calibri"/>
                <w:color w:val="000000" w:themeColor="text1"/>
                <w:lang w:eastAsia="es-ES"/>
              </w:rPr>
            </w:pPr>
            <w:r w:rsidRPr="25945A72">
              <w:rPr>
                <w:rFonts w:ascii="Calibri" w:eastAsia="Times New Roman" w:hAnsi="Calibri" w:cs="Calibri"/>
                <w:color w:val="000000" w:themeColor="text1"/>
                <w:lang w:eastAsia="es-ES"/>
              </w:rPr>
              <w:t>Medium</w:t>
            </w:r>
          </w:p>
        </w:tc>
      </w:tr>
      <w:tr w:rsidR="25945A72" w14:paraId="49215F6E" w14:textId="77777777" w:rsidTr="0028375A">
        <w:trPr>
          <w:trHeight w:val="290"/>
        </w:trPr>
        <w:tc>
          <w:tcPr>
            <w:tcW w:w="8642" w:type="dxa"/>
            <w:gridSpan w:val="4"/>
            <w:shd w:val="clear" w:color="auto" w:fill="D9E2F3" w:themeFill="accent1" w:themeFillTint="33"/>
            <w:vAlign w:val="center"/>
          </w:tcPr>
          <w:p w14:paraId="41423FF3" w14:textId="77777777" w:rsidR="25945A72" w:rsidRDefault="25945A72" w:rsidP="25945A72">
            <w:pPr>
              <w:spacing w:after="0" w:line="240" w:lineRule="auto"/>
              <w:jc w:val="center"/>
              <w:rPr>
                <w:rFonts w:ascii="Calibri" w:eastAsia="Times New Roman" w:hAnsi="Calibri" w:cs="Calibri"/>
                <w:b/>
                <w:bCs/>
                <w:color w:val="000000" w:themeColor="text1"/>
                <w:lang w:eastAsia="es-ES"/>
              </w:rPr>
            </w:pPr>
            <w:r w:rsidRPr="25945A72">
              <w:rPr>
                <w:rFonts w:ascii="Calibri" w:eastAsia="Times New Roman" w:hAnsi="Calibri" w:cs="Calibri"/>
                <w:b/>
                <w:bCs/>
                <w:color w:val="000000" w:themeColor="text1"/>
                <w:lang w:eastAsia="es-ES"/>
              </w:rPr>
              <w:t>DECISION AND ACTION</w:t>
            </w:r>
          </w:p>
        </w:tc>
      </w:tr>
      <w:tr w:rsidR="25945A72" w14:paraId="0EA33E7E" w14:textId="77777777" w:rsidTr="0028375A">
        <w:trPr>
          <w:trHeight w:val="290"/>
        </w:trPr>
        <w:tc>
          <w:tcPr>
            <w:tcW w:w="1830" w:type="dxa"/>
            <w:shd w:val="clear" w:color="auto" w:fill="B4C6E7" w:themeFill="accent1" w:themeFillTint="66"/>
            <w:vAlign w:val="center"/>
          </w:tcPr>
          <w:p w14:paraId="14DF95A8" w14:textId="77777777" w:rsidR="25945A72" w:rsidRDefault="25945A72" w:rsidP="25945A72">
            <w:pPr>
              <w:spacing w:after="0" w:line="240" w:lineRule="auto"/>
              <w:rPr>
                <w:rFonts w:ascii="Calibri" w:eastAsia="Times New Roman" w:hAnsi="Calibri" w:cs="Calibri"/>
                <w:color w:val="000000" w:themeColor="text1"/>
                <w:lang w:eastAsia="es-ES"/>
              </w:rPr>
            </w:pPr>
            <w:r w:rsidRPr="25945A72">
              <w:rPr>
                <w:rFonts w:ascii="Calibri" w:eastAsia="Times New Roman" w:hAnsi="Calibri" w:cs="Calibri"/>
                <w:color w:val="000000" w:themeColor="text1"/>
                <w:lang w:eastAsia="es-ES"/>
              </w:rPr>
              <w:t xml:space="preserve">Accept Risk: </w:t>
            </w:r>
          </w:p>
        </w:tc>
        <w:tc>
          <w:tcPr>
            <w:tcW w:w="1707" w:type="dxa"/>
            <w:shd w:val="clear" w:color="auto" w:fill="auto"/>
            <w:vAlign w:val="center"/>
          </w:tcPr>
          <w:p w14:paraId="7F695EBA" w14:textId="2BFD380B" w:rsidR="25945A72" w:rsidRDefault="7949FBE7" w:rsidP="25945A72">
            <w:pPr>
              <w:spacing w:after="0" w:line="240" w:lineRule="auto"/>
              <w:rPr>
                <w:rFonts w:ascii="Wingdings 2" w:eastAsia="Times New Roman" w:hAnsi="Wingdings 2" w:cs="Calibri"/>
                <w:color w:val="000000" w:themeColor="text1"/>
                <w:lang w:eastAsia="es-ES"/>
              </w:rPr>
            </w:pPr>
            <w:r w:rsidRPr="3E44DAD4">
              <w:rPr>
                <w:rFonts w:ascii="Wingdings 2" w:eastAsia="Times New Roman" w:hAnsi="Wingdings 2" w:cs="Calibri"/>
                <w:color w:val="000000" w:themeColor="text1"/>
                <w:lang w:eastAsia="es-ES"/>
              </w:rPr>
              <w:t>R</w:t>
            </w:r>
          </w:p>
        </w:tc>
        <w:tc>
          <w:tcPr>
            <w:tcW w:w="2569" w:type="dxa"/>
            <w:shd w:val="clear" w:color="auto" w:fill="D9E2F3" w:themeFill="accent1" w:themeFillTint="33"/>
            <w:vAlign w:val="center"/>
          </w:tcPr>
          <w:p w14:paraId="7BFB85CD" w14:textId="77777777" w:rsidR="25945A72" w:rsidRDefault="25945A72" w:rsidP="25945A72">
            <w:pPr>
              <w:spacing w:after="0" w:line="240" w:lineRule="auto"/>
              <w:rPr>
                <w:rFonts w:ascii="Calibri" w:eastAsia="Times New Roman" w:hAnsi="Calibri" w:cs="Calibri"/>
                <w:color w:val="000000" w:themeColor="text1"/>
                <w:lang w:eastAsia="es-ES"/>
              </w:rPr>
            </w:pPr>
            <w:r w:rsidRPr="25945A72">
              <w:rPr>
                <w:rFonts w:ascii="Calibri" w:eastAsia="Times New Roman" w:hAnsi="Calibri" w:cs="Calibri"/>
                <w:color w:val="000000" w:themeColor="text1"/>
                <w:lang w:eastAsia="es-ES"/>
              </w:rPr>
              <w:t xml:space="preserve">Reduce Risk: </w:t>
            </w:r>
          </w:p>
        </w:tc>
        <w:tc>
          <w:tcPr>
            <w:tcW w:w="2536" w:type="dxa"/>
            <w:shd w:val="clear" w:color="auto" w:fill="auto"/>
            <w:vAlign w:val="center"/>
          </w:tcPr>
          <w:p w14:paraId="7C3EBEBB" w14:textId="0773D733" w:rsidR="25945A72" w:rsidRDefault="25945A72" w:rsidP="25945A72">
            <w:pPr>
              <w:spacing w:after="0" w:line="240" w:lineRule="auto"/>
              <w:rPr>
                <w:rFonts w:ascii="Wingdings 2" w:eastAsia="Times New Roman" w:hAnsi="Wingdings 2" w:cs="Calibri"/>
                <w:color w:val="000000" w:themeColor="text1"/>
                <w:lang w:eastAsia="es-ES"/>
              </w:rPr>
            </w:pPr>
            <w:r w:rsidRPr="25945A72">
              <w:rPr>
                <w:rFonts w:ascii="Wingdings 2" w:eastAsia="Times New Roman" w:hAnsi="Times New Roman" w:cs="Calibri"/>
                <w:color w:val="000000" w:themeColor="text1"/>
                <w:lang w:eastAsia="es-ES"/>
              </w:rPr>
              <w:t> </w:t>
            </w:r>
          </w:p>
        </w:tc>
      </w:tr>
      <w:tr w:rsidR="25945A72" w14:paraId="7A5E5F19" w14:textId="77777777" w:rsidTr="0028375A">
        <w:trPr>
          <w:trHeight w:val="540"/>
        </w:trPr>
        <w:tc>
          <w:tcPr>
            <w:tcW w:w="1830" w:type="dxa"/>
            <w:shd w:val="clear" w:color="auto" w:fill="B4C6E7" w:themeFill="accent1" w:themeFillTint="66"/>
          </w:tcPr>
          <w:p w14:paraId="1BBBD450" w14:textId="21AA473B" w:rsidR="25945A72" w:rsidRDefault="00472EC6" w:rsidP="25945A72">
            <w:pPr>
              <w:spacing w:after="0" w:line="240" w:lineRule="auto"/>
              <w:rPr>
                <w:rFonts w:ascii="Calibri" w:eastAsia="Times New Roman" w:hAnsi="Calibri" w:cs="Calibri"/>
                <w:color w:val="000000" w:themeColor="text1"/>
                <w:lang w:eastAsia="es-ES"/>
              </w:rPr>
            </w:pPr>
            <w:r>
              <w:rPr>
                <w:rFonts w:ascii="Calibri" w:eastAsia="Times New Roman" w:hAnsi="Calibri" w:cs="Calibri"/>
                <w:color w:val="000000" w:themeColor="text1"/>
                <w:lang w:eastAsia="es-ES"/>
              </w:rPr>
              <w:t>Considerations</w:t>
            </w:r>
            <w:r w:rsidR="25945A72" w:rsidRPr="25945A72">
              <w:rPr>
                <w:rFonts w:ascii="Calibri" w:eastAsia="Times New Roman" w:hAnsi="Calibri" w:cs="Calibri"/>
                <w:color w:val="000000" w:themeColor="text1"/>
                <w:lang w:eastAsia="es-ES"/>
              </w:rPr>
              <w:t>:</w:t>
            </w:r>
          </w:p>
        </w:tc>
        <w:tc>
          <w:tcPr>
            <w:tcW w:w="6812" w:type="dxa"/>
            <w:gridSpan w:val="3"/>
            <w:shd w:val="clear" w:color="auto" w:fill="auto"/>
            <w:vAlign w:val="center"/>
          </w:tcPr>
          <w:p w14:paraId="1FC4A38B" w14:textId="00E6CD76" w:rsidR="25945A72" w:rsidRDefault="60287CD1" w:rsidP="25945A72">
            <w:pPr>
              <w:spacing w:after="0" w:line="240" w:lineRule="auto"/>
              <w:rPr>
                <w:rFonts w:ascii="Calibri" w:eastAsia="Calibri" w:hAnsi="Calibri" w:cs="Calibri"/>
                <w:color w:val="000000" w:themeColor="text1"/>
                <w:lang w:val="en-US" w:eastAsia="es-ES"/>
              </w:rPr>
            </w:pPr>
            <w:r w:rsidRPr="4BD91A4C">
              <w:rPr>
                <w:rFonts w:ascii="Calibri" w:eastAsia="Calibri" w:hAnsi="Calibri" w:cs="Calibri"/>
                <w:color w:val="000000" w:themeColor="text1"/>
                <w:lang w:val="en-GB"/>
              </w:rPr>
              <w:t>No actions possible.</w:t>
            </w:r>
          </w:p>
        </w:tc>
      </w:tr>
    </w:tbl>
    <w:p w14:paraId="257825B9" w14:textId="5EAB3774" w:rsidR="25945A72" w:rsidRDefault="25945A72" w:rsidP="00E71EE9">
      <w:pPr>
        <w:spacing w:after="0"/>
        <w:rPr>
          <w:lang w:val="en-US"/>
        </w:rPr>
      </w:pPr>
    </w:p>
    <w:p w14:paraId="184F16FE" w14:textId="2C43CFC2" w:rsidR="33AA302C" w:rsidRDefault="2EF5D6CC" w:rsidP="005E3CDB">
      <w:pPr>
        <w:pStyle w:val="Ttulo3"/>
        <w:rPr>
          <w:rFonts w:ascii="Calibri Light" w:eastAsia="Calibri Light" w:hAnsi="Calibri Light" w:cs="Calibri Light"/>
          <w:color w:val="1F3763"/>
          <w:lang w:val="en-US"/>
        </w:rPr>
      </w:pPr>
      <w:bookmarkStart w:id="85" w:name="_Toc61711473"/>
      <w:r w:rsidRPr="4F027222">
        <w:rPr>
          <w:lang w:val="en-US"/>
        </w:rPr>
        <w:t>Communication subsystem and ground segment risks</w:t>
      </w:r>
      <w:bookmarkEnd w:id="85"/>
    </w:p>
    <w:p w14:paraId="6304B4B2" w14:textId="77777777" w:rsidR="005E3CDB" w:rsidRPr="005E3CDB" w:rsidRDefault="005E3CDB" w:rsidP="00E71EE9">
      <w:pPr>
        <w:spacing w:after="0"/>
        <w:rPr>
          <w:lang w:val="en-US"/>
        </w:rPr>
      </w:pP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0"/>
        <w:gridCol w:w="1707"/>
        <w:gridCol w:w="2569"/>
        <w:gridCol w:w="2536"/>
      </w:tblGrid>
      <w:tr w:rsidR="4F027222" w14:paraId="5AC2F607" w14:textId="77777777" w:rsidTr="0028375A">
        <w:trPr>
          <w:trHeight w:val="290"/>
        </w:trPr>
        <w:tc>
          <w:tcPr>
            <w:tcW w:w="1830" w:type="dxa"/>
            <w:shd w:val="clear" w:color="auto" w:fill="auto"/>
            <w:vAlign w:val="center"/>
          </w:tcPr>
          <w:p w14:paraId="0BD0B71C" w14:textId="106E1371" w:rsidR="4F027222" w:rsidRDefault="4F027222" w:rsidP="4F027222">
            <w:pPr>
              <w:spacing w:after="0" w:line="240" w:lineRule="auto"/>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 xml:space="preserve">ID: </w:t>
            </w:r>
            <w:r w:rsidRPr="4F027222">
              <w:rPr>
                <w:rFonts w:ascii="Calibri" w:eastAsia="Times New Roman" w:hAnsi="Calibri" w:cs="Calibri"/>
                <w:b/>
                <w:bCs/>
                <w:color w:val="000000" w:themeColor="text1"/>
                <w:lang w:eastAsia="es-ES"/>
              </w:rPr>
              <w:t>COM-001</w:t>
            </w:r>
          </w:p>
        </w:tc>
        <w:tc>
          <w:tcPr>
            <w:tcW w:w="6812" w:type="dxa"/>
            <w:gridSpan w:val="3"/>
            <w:shd w:val="clear" w:color="auto" w:fill="auto"/>
            <w:vAlign w:val="center"/>
          </w:tcPr>
          <w:p w14:paraId="089F2FAF" w14:textId="48F0A926" w:rsidR="4F027222" w:rsidRDefault="4F027222" w:rsidP="4F027222">
            <w:pPr>
              <w:spacing w:after="0" w:line="240" w:lineRule="auto"/>
              <w:rPr>
                <w:rFonts w:ascii="Calibri" w:eastAsia="Times New Roman" w:hAnsi="Calibri" w:cs="Calibri"/>
                <w:b/>
                <w:bCs/>
                <w:color w:val="000000" w:themeColor="text1"/>
                <w:lang w:eastAsia="es-ES"/>
              </w:rPr>
            </w:pPr>
            <w:r w:rsidRPr="4F027222">
              <w:rPr>
                <w:rFonts w:ascii="Calibri" w:eastAsia="Times New Roman" w:hAnsi="Calibri" w:cs="Calibri"/>
                <w:b/>
                <w:bCs/>
                <w:color w:val="000000" w:themeColor="text1"/>
                <w:lang w:eastAsia="es-ES"/>
              </w:rPr>
              <w:t>Insufficient system link margin</w:t>
            </w:r>
          </w:p>
        </w:tc>
      </w:tr>
      <w:tr w:rsidR="4F027222" w14:paraId="32528201" w14:textId="77777777" w:rsidTr="0028375A">
        <w:trPr>
          <w:trHeight w:val="290"/>
        </w:trPr>
        <w:tc>
          <w:tcPr>
            <w:tcW w:w="8642" w:type="dxa"/>
            <w:gridSpan w:val="4"/>
            <w:shd w:val="clear" w:color="auto" w:fill="D9E2F3" w:themeFill="accent1" w:themeFillTint="33"/>
            <w:vAlign w:val="center"/>
          </w:tcPr>
          <w:p w14:paraId="747DCF4F" w14:textId="77777777" w:rsidR="4F027222" w:rsidRDefault="4F027222" w:rsidP="4F027222">
            <w:pPr>
              <w:spacing w:after="0" w:line="240" w:lineRule="auto"/>
              <w:jc w:val="center"/>
              <w:rPr>
                <w:rFonts w:ascii="Calibri" w:eastAsia="Times New Roman" w:hAnsi="Calibri" w:cs="Calibri"/>
                <w:b/>
                <w:bCs/>
                <w:color w:val="000000" w:themeColor="text1"/>
                <w:lang w:eastAsia="es-ES"/>
              </w:rPr>
            </w:pPr>
            <w:r w:rsidRPr="4F027222">
              <w:rPr>
                <w:rFonts w:ascii="Calibri" w:eastAsia="Times New Roman" w:hAnsi="Calibri" w:cs="Calibri"/>
                <w:b/>
                <w:bCs/>
                <w:color w:val="000000" w:themeColor="text1"/>
                <w:lang w:eastAsia="es-ES"/>
              </w:rPr>
              <w:t>SCENARIO</w:t>
            </w:r>
          </w:p>
        </w:tc>
      </w:tr>
      <w:tr w:rsidR="4F027222" w:rsidRPr="000E2E46" w14:paraId="08C93CBB" w14:textId="77777777" w:rsidTr="0028375A">
        <w:trPr>
          <w:trHeight w:val="1008"/>
        </w:trPr>
        <w:tc>
          <w:tcPr>
            <w:tcW w:w="1830" w:type="dxa"/>
            <w:shd w:val="clear" w:color="auto" w:fill="B4C6E7" w:themeFill="accent1" w:themeFillTint="66"/>
          </w:tcPr>
          <w:p w14:paraId="52DEC62E" w14:textId="77777777" w:rsidR="4F027222" w:rsidRDefault="4F027222" w:rsidP="00D75ADD">
            <w:pPr>
              <w:spacing w:after="0" w:line="240" w:lineRule="auto"/>
              <w:jc w:val="left"/>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Causes and</w:t>
            </w:r>
            <w:r>
              <w:br/>
            </w:r>
            <w:r w:rsidRPr="4F027222">
              <w:rPr>
                <w:rFonts w:ascii="Calibri" w:eastAsia="Times New Roman" w:hAnsi="Calibri" w:cs="Calibri"/>
                <w:color w:val="000000" w:themeColor="text1"/>
                <w:lang w:eastAsia="es-ES"/>
              </w:rPr>
              <w:t>consequences:</w:t>
            </w:r>
          </w:p>
        </w:tc>
        <w:tc>
          <w:tcPr>
            <w:tcW w:w="6812" w:type="dxa"/>
            <w:gridSpan w:val="3"/>
            <w:shd w:val="clear" w:color="auto" w:fill="auto"/>
            <w:vAlign w:val="center"/>
          </w:tcPr>
          <w:p w14:paraId="5BD60788" w14:textId="37F8D6A3" w:rsidR="4F027222" w:rsidRDefault="4F027222" w:rsidP="4F027222">
            <w:pPr>
              <w:spacing w:after="0" w:line="240" w:lineRule="auto"/>
              <w:rPr>
                <w:rFonts w:ascii="Calibri" w:eastAsia="Times New Roman" w:hAnsi="Calibri" w:cs="Calibri"/>
                <w:color w:val="000000" w:themeColor="text1"/>
                <w:lang w:val="en-US" w:eastAsia="es-ES"/>
              </w:rPr>
            </w:pPr>
            <w:r w:rsidRPr="4F027222">
              <w:rPr>
                <w:rFonts w:ascii="Calibri" w:eastAsia="Times New Roman" w:hAnsi="Calibri" w:cs="Calibri"/>
                <w:color w:val="000000" w:themeColor="text1"/>
                <w:lang w:val="en-US" w:eastAsia="es-ES"/>
              </w:rPr>
              <w:t xml:space="preserve">Higher propagation losses than considered due to adverse weather (thunderstorm). </w:t>
            </w:r>
          </w:p>
          <w:p w14:paraId="7367A617" w14:textId="37F8D6A3" w:rsidR="4F027222" w:rsidRDefault="4F027222" w:rsidP="4F027222">
            <w:pPr>
              <w:spacing w:after="0" w:line="240" w:lineRule="auto"/>
              <w:rPr>
                <w:rFonts w:ascii="Calibri" w:eastAsia="Times New Roman" w:hAnsi="Calibri" w:cs="Calibri"/>
                <w:color w:val="000000" w:themeColor="text1"/>
                <w:lang w:val="en-US" w:eastAsia="es-ES"/>
              </w:rPr>
            </w:pPr>
            <w:r w:rsidRPr="4F027222">
              <w:rPr>
                <w:rFonts w:ascii="Calibri" w:eastAsia="Times New Roman" w:hAnsi="Calibri" w:cs="Calibri"/>
                <w:color w:val="000000" w:themeColor="text1"/>
                <w:lang w:val="en-US" w:eastAsia="es-ES"/>
              </w:rPr>
              <w:t>Not all the information is received intelligible and with an adequate signal-to-noise ratio.</w:t>
            </w:r>
          </w:p>
        </w:tc>
      </w:tr>
      <w:tr w:rsidR="4F027222" w14:paraId="0777A42E" w14:textId="77777777" w:rsidTr="0028375A">
        <w:trPr>
          <w:trHeight w:val="290"/>
        </w:trPr>
        <w:tc>
          <w:tcPr>
            <w:tcW w:w="1830" w:type="dxa"/>
            <w:vMerge w:val="restart"/>
            <w:shd w:val="clear" w:color="auto" w:fill="B4C6E7" w:themeFill="accent1" w:themeFillTint="66"/>
          </w:tcPr>
          <w:p w14:paraId="25310156" w14:textId="77777777" w:rsidR="4F027222" w:rsidRDefault="4F027222" w:rsidP="4F027222">
            <w:pPr>
              <w:spacing w:after="0" w:line="240" w:lineRule="auto"/>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Magnitude:</w:t>
            </w:r>
          </w:p>
        </w:tc>
        <w:tc>
          <w:tcPr>
            <w:tcW w:w="1707" w:type="dxa"/>
            <w:shd w:val="clear" w:color="auto" w:fill="D9E2F3" w:themeFill="accent1" w:themeFillTint="33"/>
            <w:vAlign w:val="center"/>
          </w:tcPr>
          <w:p w14:paraId="24196952" w14:textId="77777777" w:rsidR="4F027222" w:rsidRDefault="4F027222"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Severity</w:t>
            </w:r>
          </w:p>
        </w:tc>
        <w:tc>
          <w:tcPr>
            <w:tcW w:w="2569" w:type="dxa"/>
            <w:shd w:val="clear" w:color="auto" w:fill="D9E2F3" w:themeFill="accent1" w:themeFillTint="33"/>
            <w:vAlign w:val="center"/>
          </w:tcPr>
          <w:p w14:paraId="74A691C3" w14:textId="77777777" w:rsidR="4F027222" w:rsidRDefault="4F027222"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Likelihood</w:t>
            </w:r>
          </w:p>
        </w:tc>
        <w:tc>
          <w:tcPr>
            <w:tcW w:w="2536" w:type="dxa"/>
            <w:shd w:val="clear" w:color="auto" w:fill="D9E2F3" w:themeFill="accent1" w:themeFillTint="33"/>
            <w:vAlign w:val="center"/>
          </w:tcPr>
          <w:p w14:paraId="7A0A5659" w14:textId="77777777" w:rsidR="4F027222" w:rsidRDefault="4F027222"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Risk index</w:t>
            </w:r>
          </w:p>
        </w:tc>
      </w:tr>
      <w:tr w:rsidR="4F027222" w14:paraId="4B7FA0AF" w14:textId="77777777" w:rsidTr="0028375A">
        <w:trPr>
          <w:trHeight w:val="290"/>
        </w:trPr>
        <w:tc>
          <w:tcPr>
            <w:tcW w:w="1830" w:type="dxa"/>
            <w:vMerge/>
            <w:shd w:val="clear" w:color="auto" w:fill="B4C6E7" w:themeFill="accent1" w:themeFillTint="66"/>
          </w:tcPr>
          <w:p w14:paraId="11F4233C" w14:textId="77777777" w:rsidR="004839B6" w:rsidRDefault="004839B6"/>
        </w:tc>
        <w:tc>
          <w:tcPr>
            <w:tcW w:w="1707" w:type="dxa"/>
            <w:shd w:val="clear" w:color="auto" w:fill="auto"/>
            <w:vAlign w:val="center"/>
          </w:tcPr>
          <w:p w14:paraId="5D654F96" w14:textId="37AE213B" w:rsidR="4F027222" w:rsidRDefault="4F027222"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4</w:t>
            </w:r>
          </w:p>
        </w:tc>
        <w:tc>
          <w:tcPr>
            <w:tcW w:w="2569" w:type="dxa"/>
            <w:shd w:val="clear" w:color="auto" w:fill="auto"/>
            <w:vAlign w:val="center"/>
          </w:tcPr>
          <w:p w14:paraId="1035B879" w14:textId="5F371017" w:rsidR="4F027222" w:rsidRDefault="4F027222"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B</w:t>
            </w:r>
          </w:p>
        </w:tc>
        <w:tc>
          <w:tcPr>
            <w:tcW w:w="2536" w:type="dxa"/>
            <w:shd w:val="clear" w:color="auto" w:fill="FFFF00"/>
            <w:vAlign w:val="center"/>
          </w:tcPr>
          <w:p w14:paraId="7FA69853" w14:textId="4CB3E5D4" w:rsidR="15FF4233" w:rsidRDefault="15FF4233"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Medium</w:t>
            </w:r>
          </w:p>
        </w:tc>
      </w:tr>
      <w:tr w:rsidR="4F027222" w14:paraId="621106AE" w14:textId="77777777" w:rsidTr="0028375A">
        <w:trPr>
          <w:trHeight w:val="290"/>
        </w:trPr>
        <w:tc>
          <w:tcPr>
            <w:tcW w:w="8642" w:type="dxa"/>
            <w:gridSpan w:val="4"/>
            <w:shd w:val="clear" w:color="auto" w:fill="D9E2F3" w:themeFill="accent1" w:themeFillTint="33"/>
            <w:vAlign w:val="center"/>
          </w:tcPr>
          <w:p w14:paraId="02390829" w14:textId="77777777" w:rsidR="4F027222" w:rsidRDefault="4F027222" w:rsidP="4F027222">
            <w:pPr>
              <w:spacing w:after="0" w:line="240" w:lineRule="auto"/>
              <w:jc w:val="center"/>
              <w:rPr>
                <w:rFonts w:ascii="Calibri" w:eastAsia="Times New Roman" w:hAnsi="Calibri" w:cs="Calibri"/>
                <w:b/>
                <w:bCs/>
                <w:color w:val="000000" w:themeColor="text1"/>
                <w:lang w:eastAsia="es-ES"/>
              </w:rPr>
            </w:pPr>
            <w:r w:rsidRPr="4F027222">
              <w:rPr>
                <w:rFonts w:ascii="Calibri" w:eastAsia="Times New Roman" w:hAnsi="Calibri" w:cs="Calibri"/>
                <w:b/>
                <w:bCs/>
                <w:color w:val="000000" w:themeColor="text1"/>
                <w:lang w:eastAsia="es-ES"/>
              </w:rPr>
              <w:t>DECISION AND ACTION</w:t>
            </w:r>
          </w:p>
        </w:tc>
      </w:tr>
      <w:tr w:rsidR="4F027222" w14:paraId="60480896" w14:textId="77777777" w:rsidTr="0028375A">
        <w:trPr>
          <w:trHeight w:val="290"/>
        </w:trPr>
        <w:tc>
          <w:tcPr>
            <w:tcW w:w="1830" w:type="dxa"/>
            <w:shd w:val="clear" w:color="auto" w:fill="B4C6E7" w:themeFill="accent1" w:themeFillTint="66"/>
            <w:vAlign w:val="center"/>
          </w:tcPr>
          <w:p w14:paraId="5FF7525C" w14:textId="77777777" w:rsidR="4F027222" w:rsidRDefault="4F027222" w:rsidP="4F027222">
            <w:pPr>
              <w:spacing w:after="0" w:line="240" w:lineRule="auto"/>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 xml:space="preserve">Accept Risk: </w:t>
            </w:r>
          </w:p>
        </w:tc>
        <w:tc>
          <w:tcPr>
            <w:tcW w:w="1707" w:type="dxa"/>
            <w:shd w:val="clear" w:color="auto" w:fill="auto"/>
            <w:vAlign w:val="center"/>
          </w:tcPr>
          <w:p w14:paraId="0EC74E7B" w14:textId="10C4AC2A" w:rsidR="4F027222" w:rsidRDefault="4F027222" w:rsidP="4F027222">
            <w:pPr>
              <w:spacing w:after="0" w:line="240" w:lineRule="auto"/>
              <w:rPr>
                <w:rFonts w:ascii="Wingdings 2" w:eastAsia="Times New Roman" w:hAnsi="Wingdings 2" w:cs="Calibri"/>
                <w:color w:val="000000" w:themeColor="text1"/>
                <w:lang w:eastAsia="es-ES"/>
              </w:rPr>
            </w:pPr>
          </w:p>
        </w:tc>
        <w:tc>
          <w:tcPr>
            <w:tcW w:w="2569" w:type="dxa"/>
            <w:shd w:val="clear" w:color="auto" w:fill="D9E2F3" w:themeFill="accent1" w:themeFillTint="33"/>
            <w:vAlign w:val="center"/>
          </w:tcPr>
          <w:p w14:paraId="3DFDB0A9" w14:textId="77777777" w:rsidR="4F027222" w:rsidRDefault="4F027222" w:rsidP="4F027222">
            <w:pPr>
              <w:spacing w:after="0" w:line="240" w:lineRule="auto"/>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 xml:space="preserve">Reduce Risk: </w:t>
            </w:r>
          </w:p>
        </w:tc>
        <w:tc>
          <w:tcPr>
            <w:tcW w:w="2536" w:type="dxa"/>
            <w:shd w:val="clear" w:color="auto" w:fill="auto"/>
            <w:vAlign w:val="center"/>
          </w:tcPr>
          <w:p w14:paraId="59836489" w14:textId="640D7842" w:rsidR="4F027222" w:rsidRDefault="4F027222" w:rsidP="4F027222">
            <w:pPr>
              <w:spacing w:after="0" w:line="240" w:lineRule="auto"/>
              <w:rPr>
                <w:rFonts w:ascii="Wingdings 2" w:eastAsia="Times New Roman" w:hAnsi="Wingdings 2" w:cs="Calibri"/>
                <w:color w:val="000000" w:themeColor="text1"/>
                <w:lang w:eastAsia="es-ES"/>
              </w:rPr>
            </w:pPr>
            <w:r w:rsidRPr="4F027222">
              <w:rPr>
                <w:rFonts w:ascii="Wingdings 2" w:eastAsia="Times New Roman" w:hAnsi="Times New Roman" w:cs="Calibri"/>
                <w:color w:val="000000" w:themeColor="text1"/>
                <w:lang w:eastAsia="es-ES"/>
              </w:rPr>
              <w:t> </w:t>
            </w:r>
            <w:r w:rsidRPr="4F027222">
              <w:rPr>
                <w:rFonts w:ascii="Wingdings 2" w:eastAsia="Times New Roman" w:hAnsi="Wingdings 2" w:cs="Calibri"/>
                <w:color w:val="000000" w:themeColor="text1"/>
                <w:lang w:eastAsia="es-ES"/>
              </w:rPr>
              <w:t>R</w:t>
            </w:r>
          </w:p>
        </w:tc>
      </w:tr>
      <w:tr w:rsidR="4F027222" w14:paraId="304950F2" w14:textId="77777777" w:rsidTr="0028375A">
        <w:trPr>
          <w:trHeight w:val="750"/>
        </w:trPr>
        <w:tc>
          <w:tcPr>
            <w:tcW w:w="1830" w:type="dxa"/>
            <w:shd w:val="clear" w:color="auto" w:fill="B4C6E7" w:themeFill="accent1" w:themeFillTint="66"/>
          </w:tcPr>
          <w:p w14:paraId="6DA25583" w14:textId="757E2472" w:rsidR="4F027222" w:rsidRDefault="4F027222" w:rsidP="4F027222">
            <w:pPr>
              <w:spacing w:after="0" w:line="240" w:lineRule="auto"/>
              <w:rPr>
                <w:rFonts w:ascii="Calibri" w:eastAsia="Times New Roman" w:hAnsi="Calibri" w:cs="Calibri"/>
                <w:color w:val="000000" w:themeColor="text1"/>
                <w:lang w:eastAsia="es-ES"/>
              </w:rPr>
            </w:pPr>
            <w:r w:rsidRPr="49329351">
              <w:rPr>
                <w:rFonts w:ascii="Calibri" w:eastAsia="Times New Roman" w:hAnsi="Calibri" w:cs="Calibri"/>
                <w:color w:val="000000" w:themeColor="text1"/>
                <w:lang w:eastAsia="es-ES"/>
              </w:rPr>
              <w:t>Action/Reduction</w:t>
            </w:r>
            <w:r>
              <w:br/>
            </w:r>
            <w:r w:rsidRPr="49329351">
              <w:rPr>
                <w:rFonts w:ascii="Calibri" w:eastAsia="Times New Roman" w:hAnsi="Calibri" w:cs="Calibri"/>
                <w:color w:val="000000" w:themeColor="text1"/>
                <w:lang w:eastAsia="es-ES"/>
              </w:rPr>
              <w:t>measures:</w:t>
            </w:r>
          </w:p>
        </w:tc>
        <w:tc>
          <w:tcPr>
            <w:tcW w:w="6812" w:type="dxa"/>
            <w:gridSpan w:val="3"/>
            <w:shd w:val="clear" w:color="auto" w:fill="auto"/>
            <w:vAlign w:val="center"/>
          </w:tcPr>
          <w:p w14:paraId="31A8131E" w14:textId="37F8D6A3" w:rsidR="4F027222" w:rsidRDefault="4F027222" w:rsidP="4F027222">
            <w:pPr>
              <w:spacing w:after="0" w:line="240" w:lineRule="auto"/>
              <w:rPr>
                <w:rFonts w:ascii="Calibri" w:eastAsia="Times New Roman" w:hAnsi="Calibri" w:cs="Calibri"/>
                <w:color w:val="000000" w:themeColor="text1"/>
                <w:lang w:val="en-US" w:eastAsia="es-ES"/>
              </w:rPr>
            </w:pPr>
            <w:r w:rsidRPr="4F027222">
              <w:rPr>
                <w:rFonts w:ascii="Calibri" w:eastAsia="Times New Roman" w:hAnsi="Calibri" w:cs="Calibri"/>
                <w:color w:val="000000" w:themeColor="text1"/>
                <w:lang w:val="en-US" w:eastAsia="es-ES"/>
              </w:rPr>
              <w:t>Consider a back-up ground station in case the link is affected.</w:t>
            </w:r>
          </w:p>
          <w:p w14:paraId="5C3192B1" w14:textId="37F8D6A3" w:rsidR="4F027222" w:rsidRDefault="4F027222" w:rsidP="4F027222">
            <w:pPr>
              <w:spacing w:after="0" w:line="240" w:lineRule="auto"/>
              <w:rPr>
                <w:rFonts w:ascii="Calibri" w:eastAsia="Times New Roman" w:hAnsi="Calibri" w:cs="Calibri"/>
                <w:color w:val="000000" w:themeColor="text1"/>
                <w:lang w:val="en-US" w:eastAsia="es-ES"/>
              </w:rPr>
            </w:pPr>
            <w:r w:rsidRPr="4F027222">
              <w:rPr>
                <w:rFonts w:ascii="Calibri" w:eastAsia="Times New Roman" w:hAnsi="Calibri" w:cs="Calibri"/>
                <w:color w:val="000000" w:themeColor="text1"/>
                <w:lang w:val="en-US" w:eastAsia="es-ES"/>
              </w:rPr>
              <w:t>Enough storage capacity onboard.</w:t>
            </w:r>
          </w:p>
        </w:tc>
      </w:tr>
    </w:tbl>
    <w:p w14:paraId="73685E63" w14:textId="77777777" w:rsidR="33AA302C" w:rsidRDefault="33AA302C" w:rsidP="4F027222">
      <w:pPr>
        <w:rPr>
          <w:rFonts w:asciiTheme="majorHAnsi" w:eastAsiaTheme="majorEastAsia" w:hAnsiTheme="majorHAnsi" w:cstheme="majorBidi"/>
          <w:color w:val="1F3763"/>
          <w:sz w:val="24"/>
          <w:szCs w:val="24"/>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664"/>
        <w:gridCol w:w="2569"/>
        <w:gridCol w:w="2609"/>
      </w:tblGrid>
      <w:tr w:rsidR="4F027222" w14:paraId="6F36DA19" w14:textId="77777777" w:rsidTr="0028375A">
        <w:trPr>
          <w:trHeight w:val="290"/>
        </w:trPr>
        <w:tc>
          <w:tcPr>
            <w:tcW w:w="1800" w:type="dxa"/>
            <w:shd w:val="clear" w:color="auto" w:fill="auto"/>
            <w:vAlign w:val="center"/>
          </w:tcPr>
          <w:p w14:paraId="202D233E" w14:textId="423CB045" w:rsidR="4F027222" w:rsidRDefault="4F027222" w:rsidP="4F027222">
            <w:pPr>
              <w:spacing w:after="0" w:line="240" w:lineRule="auto"/>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lastRenderedPageBreak/>
              <w:t xml:space="preserve">ID: </w:t>
            </w:r>
            <w:r w:rsidRPr="4F027222">
              <w:rPr>
                <w:rFonts w:ascii="Calibri" w:eastAsia="Times New Roman" w:hAnsi="Calibri" w:cs="Calibri"/>
                <w:b/>
                <w:bCs/>
                <w:color w:val="000000" w:themeColor="text1"/>
                <w:lang w:eastAsia="es-ES"/>
              </w:rPr>
              <w:t>COM-002</w:t>
            </w:r>
          </w:p>
        </w:tc>
        <w:tc>
          <w:tcPr>
            <w:tcW w:w="6842" w:type="dxa"/>
            <w:gridSpan w:val="3"/>
            <w:shd w:val="clear" w:color="auto" w:fill="auto"/>
            <w:vAlign w:val="center"/>
          </w:tcPr>
          <w:p w14:paraId="20411309" w14:textId="65CBBC46" w:rsidR="4F027222" w:rsidRDefault="4F027222" w:rsidP="4F027222">
            <w:pPr>
              <w:spacing w:after="0" w:line="240" w:lineRule="auto"/>
              <w:rPr>
                <w:rFonts w:ascii="Calibri" w:eastAsia="Times New Roman" w:hAnsi="Calibri" w:cs="Calibri"/>
                <w:b/>
                <w:bCs/>
                <w:color w:val="000000" w:themeColor="text1"/>
                <w:lang w:eastAsia="es-ES"/>
              </w:rPr>
            </w:pPr>
            <w:r w:rsidRPr="4F027222">
              <w:rPr>
                <w:rFonts w:ascii="Calibri" w:eastAsia="Times New Roman" w:hAnsi="Calibri" w:cs="Calibri"/>
                <w:b/>
                <w:bCs/>
                <w:color w:val="000000" w:themeColor="text1"/>
                <w:lang w:eastAsia="es-ES"/>
              </w:rPr>
              <w:t>Antenna or transceiver malfunction</w:t>
            </w:r>
          </w:p>
        </w:tc>
      </w:tr>
      <w:tr w:rsidR="4F027222" w14:paraId="1B9D7F3B" w14:textId="77777777" w:rsidTr="0028375A">
        <w:trPr>
          <w:trHeight w:val="290"/>
        </w:trPr>
        <w:tc>
          <w:tcPr>
            <w:tcW w:w="8642" w:type="dxa"/>
            <w:gridSpan w:val="4"/>
            <w:shd w:val="clear" w:color="auto" w:fill="D9E2F3" w:themeFill="accent1" w:themeFillTint="33"/>
            <w:vAlign w:val="center"/>
          </w:tcPr>
          <w:p w14:paraId="180C7A35" w14:textId="77777777" w:rsidR="4F027222" w:rsidRDefault="4F027222" w:rsidP="4F027222">
            <w:pPr>
              <w:spacing w:after="0" w:line="240" w:lineRule="auto"/>
              <w:jc w:val="center"/>
              <w:rPr>
                <w:rFonts w:ascii="Calibri" w:eastAsia="Times New Roman" w:hAnsi="Calibri" w:cs="Calibri"/>
                <w:b/>
                <w:bCs/>
                <w:color w:val="000000" w:themeColor="text1"/>
                <w:lang w:eastAsia="es-ES"/>
              </w:rPr>
            </w:pPr>
            <w:r w:rsidRPr="4F027222">
              <w:rPr>
                <w:rFonts w:ascii="Calibri" w:eastAsia="Times New Roman" w:hAnsi="Calibri" w:cs="Calibri"/>
                <w:b/>
                <w:bCs/>
                <w:color w:val="000000" w:themeColor="text1"/>
                <w:lang w:eastAsia="es-ES"/>
              </w:rPr>
              <w:t>SCENARIO</w:t>
            </w:r>
          </w:p>
        </w:tc>
      </w:tr>
      <w:tr w:rsidR="4F027222" w:rsidRPr="000E2E46" w14:paraId="53D0D8E4" w14:textId="77777777" w:rsidTr="0028375A">
        <w:trPr>
          <w:trHeight w:val="900"/>
        </w:trPr>
        <w:tc>
          <w:tcPr>
            <w:tcW w:w="1800" w:type="dxa"/>
            <w:shd w:val="clear" w:color="auto" w:fill="B4C6E7" w:themeFill="accent1" w:themeFillTint="66"/>
          </w:tcPr>
          <w:p w14:paraId="3E8FA32A" w14:textId="77777777" w:rsidR="4F027222" w:rsidRDefault="4F027222" w:rsidP="00D75ADD">
            <w:pPr>
              <w:spacing w:after="0" w:line="240" w:lineRule="auto"/>
              <w:jc w:val="left"/>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Causes and</w:t>
            </w:r>
            <w:r>
              <w:br/>
            </w:r>
            <w:r w:rsidRPr="4F027222">
              <w:rPr>
                <w:rFonts w:ascii="Calibri" w:eastAsia="Times New Roman" w:hAnsi="Calibri" w:cs="Calibri"/>
                <w:color w:val="000000" w:themeColor="text1"/>
                <w:lang w:eastAsia="es-ES"/>
              </w:rPr>
              <w:t>consequences:</w:t>
            </w:r>
          </w:p>
        </w:tc>
        <w:tc>
          <w:tcPr>
            <w:tcW w:w="6842" w:type="dxa"/>
            <w:gridSpan w:val="3"/>
            <w:shd w:val="clear" w:color="auto" w:fill="auto"/>
            <w:vAlign w:val="center"/>
          </w:tcPr>
          <w:p w14:paraId="01ABBFD4" w14:textId="77777777" w:rsidR="4F027222" w:rsidRDefault="4F027222" w:rsidP="4F027222">
            <w:pPr>
              <w:spacing w:after="0" w:line="240" w:lineRule="auto"/>
              <w:rPr>
                <w:rFonts w:ascii="Calibri" w:eastAsia="Times New Roman" w:hAnsi="Calibri" w:cs="Calibri"/>
                <w:color w:val="000000" w:themeColor="text1"/>
                <w:lang w:val="en-US" w:eastAsia="es-ES"/>
              </w:rPr>
            </w:pPr>
            <w:r w:rsidRPr="4F027222">
              <w:rPr>
                <w:rFonts w:ascii="Calibri" w:eastAsia="Times New Roman" w:hAnsi="Calibri" w:cs="Calibri"/>
                <w:color w:val="000000" w:themeColor="text1"/>
                <w:lang w:val="en-US" w:eastAsia="es-ES"/>
              </w:rPr>
              <w:t>Overheated antenna due to wrong thermal calculation. Not enough power for transceiver.</w:t>
            </w:r>
          </w:p>
          <w:p w14:paraId="0D5EA348" w14:textId="72C9CCFE" w:rsidR="4F027222" w:rsidRDefault="4F027222" w:rsidP="4F027222">
            <w:pPr>
              <w:spacing w:after="0" w:line="240" w:lineRule="auto"/>
              <w:rPr>
                <w:rFonts w:ascii="Calibri" w:eastAsia="Times New Roman" w:hAnsi="Calibri" w:cs="Calibri"/>
                <w:color w:val="000000" w:themeColor="text1"/>
                <w:lang w:val="en-US" w:eastAsia="es-ES"/>
              </w:rPr>
            </w:pPr>
            <w:r w:rsidRPr="4F027222">
              <w:rPr>
                <w:rFonts w:ascii="Calibri" w:eastAsia="Times New Roman" w:hAnsi="Calibri" w:cs="Calibri"/>
                <w:color w:val="000000" w:themeColor="text1"/>
                <w:lang w:val="en-US" w:eastAsia="es-ES"/>
              </w:rPr>
              <w:t xml:space="preserve">No communication with the ground station, loss of data. </w:t>
            </w:r>
          </w:p>
        </w:tc>
      </w:tr>
      <w:tr w:rsidR="4F027222" w14:paraId="0951006D" w14:textId="77777777" w:rsidTr="0028375A">
        <w:trPr>
          <w:trHeight w:val="290"/>
        </w:trPr>
        <w:tc>
          <w:tcPr>
            <w:tcW w:w="1800" w:type="dxa"/>
            <w:vMerge w:val="restart"/>
            <w:shd w:val="clear" w:color="auto" w:fill="B4C6E7" w:themeFill="accent1" w:themeFillTint="66"/>
          </w:tcPr>
          <w:p w14:paraId="6E846174" w14:textId="77777777" w:rsidR="4F027222" w:rsidRDefault="4F027222" w:rsidP="4F027222">
            <w:pPr>
              <w:spacing w:after="0" w:line="240" w:lineRule="auto"/>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Magnitude:</w:t>
            </w:r>
          </w:p>
        </w:tc>
        <w:tc>
          <w:tcPr>
            <w:tcW w:w="1664" w:type="dxa"/>
            <w:shd w:val="clear" w:color="auto" w:fill="D9E2F3" w:themeFill="accent1" w:themeFillTint="33"/>
            <w:vAlign w:val="center"/>
          </w:tcPr>
          <w:p w14:paraId="4D7A78A2" w14:textId="77777777" w:rsidR="4F027222" w:rsidRDefault="4F027222"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Severity</w:t>
            </w:r>
          </w:p>
        </w:tc>
        <w:tc>
          <w:tcPr>
            <w:tcW w:w="2569" w:type="dxa"/>
            <w:shd w:val="clear" w:color="auto" w:fill="D9E2F3" w:themeFill="accent1" w:themeFillTint="33"/>
            <w:vAlign w:val="center"/>
          </w:tcPr>
          <w:p w14:paraId="763A84CC" w14:textId="77777777" w:rsidR="4F027222" w:rsidRDefault="4F027222"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Likelihood</w:t>
            </w:r>
          </w:p>
        </w:tc>
        <w:tc>
          <w:tcPr>
            <w:tcW w:w="2609" w:type="dxa"/>
            <w:shd w:val="clear" w:color="auto" w:fill="D9E2F3" w:themeFill="accent1" w:themeFillTint="33"/>
            <w:vAlign w:val="center"/>
          </w:tcPr>
          <w:p w14:paraId="7A5702D8" w14:textId="77777777" w:rsidR="4F027222" w:rsidRDefault="4F027222"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Risk index</w:t>
            </w:r>
          </w:p>
        </w:tc>
      </w:tr>
      <w:tr w:rsidR="4F027222" w14:paraId="44198D99" w14:textId="77777777" w:rsidTr="0028375A">
        <w:trPr>
          <w:trHeight w:val="290"/>
        </w:trPr>
        <w:tc>
          <w:tcPr>
            <w:tcW w:w="1800" w:type="dxa"/>
            <w:vMerge/>
            <w:shd w:val="clear" w:color="auto" w:fill="B4C6E7" w:themeFill="accent1" w:themeFillTint="66"/>
          </w:tcPr>
          <w:p w14:paraId="18F7D4E1" w14:textId="77777777" w:rsidR="004839B6" w:rsidRDefault="004839B6"/>
        </w:tc>
        <w:tc>
          <w:tcPr>
            <w:tcW w:w="1664" w:type="dxa"/>
            <w:shd w:val="clear" w:color="auto" w:fill="auto"/>
            <w:vAlign w:val="center"/>
          </w:tcPr>
          <w:p w14:paraId="51A7B091" w14:textId="14FE229B" w:rsidR="4F027222" w:rsidRDefault="4F027222"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4</w:t>
            </w:r>
          </w:p>
        </w:tc>
        <w:tc>
          <w:tcPr>
            <w:tcW w:w="2569" w:type="dxa"/>
            <w:shd w:val="clear" w:color="auto" w:fill="auto"/>
            <w:vAlign w:val="center"/>
          </w:tcPr>
          <w:p w14:paraId="7A24426D" w14:textId="74825A24" w:rsidR="4F027222" w:rsidRDefault="4F027222"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A</w:t>
            </w:r>
          </w:p>
        </w:tc>
        <w:tc>
          <w:tcPr>
            <w:tcW w:w="2609" w:type="dxa"/>
            <w:shd w:val="clear" w:color="auto" w:fill="92D050"/>
            <w:vAlign w:val="center"/>
          </w:tcPr>
          <w:p w14:paraId="52EBAC73" w14:textId="6314239B" w:rsidR="4F027222" w:rsidRDefault="4F027222"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Low</w:t>
            </w:r>
          </w:p>
        </w:tc>
      </w:tr>
      <w:tr w:rsidR="4F027222" w14:paraId="62934076" w14:textId="77777777" w:rsidTr="0028375A">
        <w:trPr>
          <w:trHeight w:val="290"/>
        </w:trPr>
        <w:tc>
          <w:tcPr>
            <w:tcW w:w="8642" w:type="dxa"/>
            <w:gridSpan w:val="4"/>
            <w:shd w:val="clear" w:color="auto" w:fill="D9E2F3" w:themeFill="accent1" w:themeFillTint="33"/>
            <w:vAlign w:val="center"/>
          </w:tcPr>
          <w:p w14:paraId="2CA1065F" w14:textId="77777777" w:rsidR="4F027222" w:rsidRDefault="4F027222" w:rsidP="4F027222">
            <w:pPr>
              <w:spacing w:after="0" w:line="240" w:lineRule="auto"/>
              <w:jc w:val="center"/>
              <w:rPr>
                <w:rFonts w:ascii="Calibri" w:eastAsia="Times New Roman" w:hAnsi="Calibri" w:cs="Calibri"/>
                <w:b/>
                <w:bCs/>
                <w:color w:val="000000" w:themeColor="text1"/>
                <w:lang w:eastAsia="es-ES"/>
              </w:rPr>
            </w:pPr>
            <w:r w:rsidRPr="4F027222">
              <w:rPr>
                <w:rFonts w:ascii="Calibri" w:eastAsia="Times New Roman" w:hAnsi="Calibri" w:cs="Calibri"/>
                <w:b/>
                <w:bCs/>
                <w:color w:val="000000" w:themeColor="text1"/>
                <w:lang w:eastAsia="es-ES"/>
              </w:rPr>
              <w:t>DECISION AND ACTION</w:t>
            </w:r>
          </w:p>
        </w:tc>
      </w:tr>
      <w:tr w:rsidR="4F027222" w14:paraId="5573F846" w14:textId="77777777" w:rsidTr="0028375A">
        <w:trPr>
          <w:trHeight w:val="290"/>
        </w:trPr>
        <w:tc>
          <w:tcPr>
            <w:tcW w:w="1800" w:type="dxa"/>
            <w:shd w:val="clear" w:color="auto" w:fill="B4C6E7" w:themeFill="accent1" w:themeFillTint="66"/>
            <w:vAlign w:val="center"/>
          </w:tcPr>
          <w:p w14:paraId="6CEA68BA" w14:textId="77777777" w:rsidR="4F027222" w:rsidRDefault="4F027222" w:rsidP="4F027222">
            <w:pPr>
              <w:spacing w:after="0" w:line="240" w:lineRule="auto"/>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 xml:space="preserve">Accept Risk: </w:t>
            </w:r>
          </w:p>
        </w:tc>
        <w:tc>
          <w:tcPr>
            <w:tcW w:w="1664" w:type="dxa"/>
            <w:shd w:val="clear" w:color="auto" w:fill="auto"/>
            <w:vAlign w:val="center"/>
          </w:tcPr>
          <w:p w14:paraId="5F2A00F1" w14:textId="1A7DC46A" w:rsidR="4F027222" w:rsidRDefault="4F027222" w:rsidP="4F027222">
            <w:pPr>
              <w:spacing w:after="0" w:line="240" w:lineRule="auto"/>
              <w:rPr>
                <w:rFonts w:ascii="Wingdings 2" w:eastAsia="Times New Roman" w:hAnsi="Wingdings 2" w:cs="Calibri"/>
                <w:color w:val="000000" w:themeColor="text1"/>
                <w:lang w:eastAsia="es-ES"/>
              </w:rPr>
            </w:pPr>
            <w:r w:rsidRPr="4F027222">
              <w:rPr>
                <w:rFonts w:ascii="Wingdings 2" w:eastAsia="Times New Roman" w:hAnsi="Times New Roman" w:cs="Calibri"/>
                <w:color w:val="000000" w:themeColor="text1"/>
                <w:lang w:eastAsia="es-ES"/>
              </w:rPr>
              <w:t> </w:t>
            </w:r>
            <w:r w:rsidRPr="4F027222">
              <w:rPr>
                <w:rFonts w:ascii="Wingdings 2" w:eastAsia="Times New Roman" w:hAnsi="Wingdings 2" w:cs="Calibri"/>
                <w:color w:val="000000" w:themeColor="text1"/>
                <w:lang w:eastAsia="es-ES"/>
              </w:rPr>
              <w:t>R</w:t>
            </w:r>
          </w:p>
        </w:tc>
        <w:tc>
          <w:tcPr>
            <w:tcW w:w="2569" w:type="dxa"/>
            <w:shd w:val="clear" w:color="auto" w:fill="D9E2F3" w:themeFill="accent1" w:themeFillTint="33"/>
            <w:vAlign w:val="center"/>
          </w:tcPr>
          <w:p w14:paraId="72CA28D4" w14:textId="77777777" w:rsidR="4F027222" w:rsidRDefault="4F027222" w:rsidP="4F027222">
            <w:pPr>
              <w:spacing w:after="0" w:line="240" w:lineRule="auto"/>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 xml:space="preserve">Reduce Risk: </w:t>
            </w:r>
          </w:p>
        </w:tc>
        <w:tc>
          <w:tcPr>
            <w:tcW w:w="2609" w:type="dxa"/>
            <w:shd w:val="clear" w:color="auto" w:fill="auto"/>
            <w:vAlign w:val="center"/>
          </w:tcPr>
          <w:p w14:paraId="45516702" w14:textId="70C040AB" w:rsidR="4F027222" w:rsidRDefault="4F027222" w:rsidP="4F027222">
            <w:pPr>
              <w:spacing w:after="0" w:line="240" w:lineRule="auto"/>
              <w:rPr>
                <w:rFonts w:ascii="Wingdings 2" w:eastAsia="Times New Roman" w:hAnsi="Wingdings 2" w:cs="Calibri"/>
                <w:color w:val="000000" w:themeColor="text1"/>
                <w:lang w:eastAsia="es-ES"/>
              </w:rPr>
            </w:pPr>
          </w:p>
        </w:tc>
      </w:tr>
      <w:tr w:rsidR="4F027222" w:rsidRPr="000E2E46" w14:paraId="4762EC20" w14:textId="77777777" w:rsidTr="0028375A">
        <w:trPr>
          <w:trHeight w:val="1000"/>
        </w:trPr>
        <w:tc>
          <w:tcPr>
            <w:tcW w:w="1800" w:type="dxa"/>
            <w:shd w:val="clear" w:color="auto" w:fill="B4C6E7" w:themeFill="accent1" w:themeFillTint="66"/>
          </w:tcPr>
          <w:p w14:paraId="574961F5" w14:textId="5E72CA57" w:rsidR="4F027222" w:rsidRDefault="4F027222" w:rsidP="4F027222">
            <w:pPr>
              <w:spacing w:after="0" w:line="240" w:lineRule="auto"/>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Considerations:</w:t>
            </w:r>
          </w:p>
        </w:tc>
        <w:tc>
          <w:tcPr>
            <w:tcW w:w="6842" w:type="dxa"/>
            <w:gridSpan w:val="3"/>
            <w:shd w:val="clear" w:color="auto" w:fill="auto"/>
            <w:vAlign w:val="center"/>
          </w:tcPr>
          <w:p w14:paraId="2E0C85C8" w14:textId="42796ABD" w:rsidR="4F027222" w:rsidRDefault="4F027222" w:rsidP="4F027222">
            <w:pPr>
              <w:spacing w:after="0" w:line="240" w:lineRule="auto"/>
              <w:rPr>
                <w:rFonts w:ascii="Calibri" w:eastAsia="Times New Roman" w:hAnsi="Calibri" w:cs="Calibri"/>
                <w:color w:val="000000" w:themeColor="text1"/>
                <w:lang w:val="en-US" w:eastAsia="es-ES"/>
              </w:rPr>
            </w:pPr>
            <w:r w:rsidRPr="4F027222">
              <w:rPr>
                <w:rFonts w:ascii="Calibri" w:eastAsia="Times New Roman" w:hAnsi="Calibri" w:cs="Calibri"/>
                <w:color w:val="000000" w:themeColor="text1"/>
                <w:lang w:val="en-US" w:eastAsia="es-ES"/>
              </w:rPr>
              <w:t xml:space="preserve">The risk must be accepted as </w:t>
            </w:r>
            <w:r w:rsidR="00961E19">
              <w:rPr>
                <w:rFonts w:ascii="Calibri" w:eastAsia="Times New Roman" w:hAnsi="Calibri" w:cs="Calibri"/>
                <w:color w:val="000000" w:themeColor="text1"/>
                <w:lang w:val="en-US" w:eastAsia="es-ES"/>
              </w:rPr>
              <w:t>CubeSat</w:t>
            </w:r>
            <w:r w:rsidRPr="4F027222">
              <w:rPr>
                <w:rFonts w:ascii="Calibri" w:eastAsia="Times New Roman" w:hAnsi="Calibri" w:cs="Calibri"/>
                <w:color w:val="000000" w:themeColor="text1"/>
                <w:lang w:val="en-US" w:eastAsia="es-ES"/>
              </w:rPr>
              <w:t xml:space="preserve">s are designed with no redundancy criteria on communication elements. The risk is very unlikely due to very high technology readiness level of the equipment. </w:t>
            </w:r>
          </w:p>
        </w:tc>
      </w:tr>
    </w:tbl>
    <w:p w14:paraId="591F4312" w14:textId="7522EAD1" w:rsidR="33AA302C" w:rsidRDefault="33AA302C" w:rsidP="4F027222">
      <w:pPr>
        <w:rPr>
          <w:rFonts w:asciiTheme="majorHAnsi" w:eastAsiaTheme="majorEastAsia" w:hAnsiTheme="majorHAnsi" w:cstheme="majorBidi"/>
          <w:color w:val="1F3763"/>
          <w:sz w:val="24"/>
          <w:szCs w:val="24"/>
          <w:lang w:val="en-US"/>
        </w:rPr>
      </w:pPr>
    </w:p>
    <w:p w14:paraId="6796DE34" w14:textId="764A4528" w:rsidR="33AA302C" w:rsidRDefault="2EF5D6CC" w:rsidP="005E3CDB">
      <w:pPr>
        <w:pStyle w:val="Ttulo3"/>
        <w:rPr>
          <w:rFonts w:ascii="Calibri Light" w:eastAsia="Calibri Light" w:hAnsi="Calibri Light" w:cs="Calibri Light"/>
          <w:color w:val="1F3763"/>
          <w:lang w:val="en-US"/>
        </w:rPr>
      </w:pPr>
      <w:bookmarkStart w:id="86" w:name="_Toc61711474"/>
      <w:r w:rsidRPr="4F027222">
        <w:rPr>
          <w:lang w:val="en-US"/>
        </w:rPr>
        <w:t xml:space="preserve">Thermal control </w:t>
      </w:r>
      <w:r w:rsidRPr="4F027222">
        <w:rPr>
          <w:color w:val="1F3763"/>
          <w:lang w:val="en-US"/>
        </w:rPr>
        <w:t>subsystem risks</w:t>
      </w:r>
      <w:bookmarkEnd w:id="86"/>
    </w:p>
    <w:p w14:paraId="5F338C23" w14:textId="77777777" w:rsidR="005E3CDB" w:rsidRPr="005E3CDB" w:rsidRDefault="005E3CDB" w:rsidP="005E3CD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664"/>
        <w:gridCol w:w="2569"/>
        <w:gridCol w:w="2609"/>
      </w:tblGrid>
      <w:tr w:rsidR="4F027222" w14:paraId="21617143" w14:textId="77777777" w:rsidTr="0028375A">
        <w:trPr>
          <w:trHeight w:val="290"/>
        </w:trPr>
        <w:tc>
          <w:tcPr>
            <w:tcW w:w="1800" w:type="dxa"/>
            <w:shd w:val="clear" w:color="auto" w:fill="auto"/>
            <w:vAlign w:val="center"/>
          </w:tcPr>
          <w:p w14:paraId="6E6C0807" w14:textId="7AB8F3FA" w:rsidR="4F027222" w:rsidRDefault="4F027222" w:rsidP="4F027222">
            <w:pPr>
              <w:spacing w:after="0" w:line="240" w:lineRule="auto"/>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 xml:space="preserve">ID: </w:t>
            </w:r>
            <w:r w:rsidRPr="4F027222">
              <w:rPr>
                <w:rFonts w:ascii="Calibri" w:eastAsia="Times New Roman" w:hAnsi="Calibri" w:cs="Calibri"/>
                <w:b/>
                <w:bCs/>
                <w:color w:val="000000" w:themeColor="text1"/>
                <w:lang w:eastAsia="es-ES"/>
              </w:rPr>
              <w:t>T</w:t>
            </w:r>
            <w:r w:rsidR="0003500A">
              <w:rPr>
                <w:rFonts w:ascii="Calibri" w:eastAsia="Times New Roman" w:hAnsi="Calibri" w:cs="Calibri"/>
                <w:b/>
                <w:bCs/>
                <w:color w:val="000000" w:themeColor="text1"/>
                <w:lang w:eastAsia="es-ES"/>
              </w:rPr>
              <w:t>C</w:t>
            </w:r>
            <w:r w:rsidR="00113EE9">
              <w:rPr>
                <w:rFonts w:ascii="Calibri" w:eastAsia="Times New Roman" w:hAnsi="Calibri" w:cs="Calibri"/>
                <w:b/>
                <w:bCs/>
                <w:color w:val="000000" w:themeColor="text1"/>
                <w:lang w:eastAsia="es-ES"/>
              </w:rPr>
              <w:t>S</w:t>
            </w:r>
            <w:r w:rsidRPr="4F027222">
              <w:rPr>
                <w:rFonts w:ascii="Calibri" w:eastAsia="Times New Roman" w:hAnsi="Calibri" w:cs="Calibri"/>
                <w:b/>
                <w:bCs/>
                <w:color w:val="000000" w:themeColor="text1"/>
                <w:lang w:eastAsia="es-ES"/>
              </w:rPr>
              <w:t>-001</w:t>
            </w:r>
          </w:p>
        </w:tc>
        <w:tc>
          <w:tcPr>
            <w:tcW w:w="6842" w:type="dxa"/>
            <w:gridSpan w:val="3"/>
            <w:shd w:val="clear" w:color="auto" w:fill="auto"/>
            <w:vAlign w:val="center"/>
          </w:tcPr>
          <w:p w14:paraId="1529176C" w14:textId="512E5467" w:rsidR="4F027222" w:rsidRDefault="4F027222" w:rsidP="4F027222">
            <w:pPr>
              <w:spacing w:after="0" w:line="240" w:lineRule="auto"/>
              <w:rPr>
                <w:rFonts w:ascii="Calibri" w:eastAsia="Times New Roman" w:hAnsi="Calibri" w:cs="Calibri"/>
                <w:b/>
                <w:bCs/>
                <w:color w:val="000000" w:themeColor="text1"/>
                <w:lang w:eastAsia="es-ES"/>
              </w:rPr>
            </w:pPr>
            <w:r w:rsidRPr="4F027222">
              <w:rPr>
                <w:rFonts w:ascii="Calibri" w:eastAsia="Times New Roman" w:hAnsi="Calibri" w:cs="Calibri"/>
                <w:b/>
                <w:bCs/>
                <w:color w:val="000000" w:themeColor="text1"/>
                <w:lang w:eastAsia="es-ES"/>
              </w:rPr>
              <w:t>Louvers malfunction</w:t>
            </w:r>
          </w:p>
        </w:tc>
      </w:tr>
      <w:tr w:rsidR="4F027222" w14:paraId="76E163BC" w14:textId="77777777" w:rsidTr="0028375A">
        <w:trPr>
          <w:trHeight w:val="290"/>
        </w:trPr>
        <w:tc>
          <w:tcPr>
            <w:tcW w:w="8642" w:type="dxa"/>
            <w:gridSpan w:val="4"/>
            <w:shd w:val="clear" w:color="auto" w:fill="D9E2F3" w:themeFill="accent1" w:themeFillTint="33"/>
            <w:vAlign w:val="center"/>
          </w:tcPr>
          <w:p w14:paraId="123C4C28" w14:textId="77777777" w:rsidR="4F027222" w:rsidRDefault="4F027222" w:rsidP="4F027222">
            <w:pPr>
              <w:spacing w:after="0" w:line="240" w:lineRule="auto"/>
              <w:jc w:val="center"/>
              <w:rPr>
                <w:rFonts w:ascii="Calibri" w:eastAsia="Times New Roman" w:hAnsi="Calibri" w:cs="Calibri"/>
                <w:b/>
                <w:bCs/>
                <w:color w:val="000000" w:themeColor="text1"/>
                <w:lang w:eastAsia="es-ES"/>
              </w:rPr>
            </w:pPr>
            <w:r w:rsidRPr="4F027222">
              <w:rPr>
                <w:rFonts w:ascii="Calibri" w:eastAsia="Times New Roman" w:hAnsi="Calibri" w:cs="Calibri"/>
                <w:b/>
                <w:bCs/>
                <w:color w:val="000000" w:themeColor="text1"/>
                <w:lang w:eastAsia="es-ES"/>
              </w:rPr>
              <w:t>SCENARIO</w:t>
            </w:r>
          </w:p>
        </w:tc>
      </w:tr>
      <w:tr w:rsidR="4F027222" w:rsidRPr="000E2E46" w14:paraId="59841458" w14:textId="77777777" w:rsidTr="0028375A">
        <w:trPr>
          <w:trHeight w:val="1374"/>
        </w:trPr>
        <w:tc>
          <w:tcPr>
            <w:tcW w:w="1800" w:type="dxa"/>
            <w:shd w:val="clear" w:color="auto" w:fill="B4C6E7" w:themeFill="accent1" w:themeFillTint="66"/>
          </w:tcPr>
          <w:p w14:paraId="1DD83B45" w14:textId="77777777" w:rsidR="4F027222" w:rsidRDefault="4F027222" w:rsidP="00D75ADD">
            <w:pPr>
              <w:spacing w:after="0" w:line="240" w:lineRule="auto"/>
              <w:jc w:val="left"/>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Causes and</w:t>
            </w:r>
            <w:r>
              <w:br/>
            </w:r>
            <w:r w:rsidRPr="4F027222">
              <w:rPr>
                <w:rFonts w:ascii="Calibri" w:eastAsia="Times New Roman" w:hAnsi="Calibri" w:cs="Calibri"/>
                <w:color w:val="000000" w:themeColor="text1"/>
                <w:lang w:eastAsia="es-ES"/>
              </w:rPr>
              <w:t>consequences:</w:t>
            </w:r>
          </w:p>
        </w:tc>
        <w:tc>
          <w:tcPr>
            <w:tcW w:w="6842" w:type="dxa"/>
            <w:gridSpan w:val="3"/>
            <w:shd w:val="clear" w:color="auto" w:fill="auto"/>
            <w:vAlign w:val="center"/>
          </w:tcPr>
          <w:p w14:paraId="0FEE4FAE" w14:textId="68E60DC7" w:rsidR="4F027222" w:rsidRDefault="4F027222" w:rsidP="00AE50EE">
            <w:pPr>
              <w:spacing w:after="0" w:line="240" w:lineRule="auto"/>
              <w:jc w:val="left"/>
              <w:rPr>
                <w:rFonts w:ascii="Calibri" w:eastAsia="Times New Roman" w:hAnsi="Calibri" w:cs="Calibri"/>
                <w:color w:val="000000" w:themeColor="text1"/>
                <w:lang w:val="en-US" w:eastAsia="es-ES"/>
              </w:rPr>
            </w:pPr>
            <w:r w:rsidRPr="49329351">
              <w:rPr>
                <w:rFonts w:ascii="Calibri" w:eastAsia="Times New Roman" w:hAnsi="Calibri" w:cs="Calibri"/>
                <w:color w:val="000000" w:themeColor="text1"/>
                <w:lang w:val="en-US" w:eastAsia="es-ES"/>
              </w:rPr>
              <w:t xml:space="preserve">A failure in the bimetallic springs of the louvers will prevent the flaps’ </w:t>
            </w:r>
            <w:r w:rsidR="00B1300F">
              <w:rPr>
                <w:rFonts w:ascii="Calibri" w:eastAsia="Times New Roman" w:hAnsi="Calibri" w:cs="Calibri"/>
                <w:color w:val="000000" w:themeColor="text1"/>
                <w:lang w:val="en-US" w:eastAsia="es-ES"/>
              </w:rPr>
              <w:t xml:space="preserve">from </w:t>
            </w:r>
            <w:r w:rsidRPr="49329351">
              <w:rPr>
                <w:rFonts w:ascii="Calibri" w:eastAsia="Times New Roman" w:hAnsi="Calibri" w:cs="Calibri"/>
                <w:color w:val="000000" w:themeColor="text1"/>
                <w:lang w:val="en-US" w:eastAsia="es-ES"/>
              </w:rPr>
              <w:t>opening and closing. If this happens</w:t>
            </w:r>
            <w:r w:rsidR="00B1300F">
              <w:rPr>
                <w:rFonts w:ascii="Calibri" w:eastAsia="Times New Roman" w:hAnsi="Calibri" w:cs="Calibri"/>
                <w:color w:val="000000" w:themeColor="text1"/>
                <w:lang w:val="en-US" w:eastAsia="es-ES"/>
              </w:rPr>
              <w:t>,</w:t>
            </w:r>
            <w:r w:rsidRPr="49329351">
              <w:rPr>
                <w:rFonts w:ascii="Calibri" w:eastAsia="Times New Roman" w:hAnsi="Calibri" w:cs="Calibri"/>
                <w:color w:val="000000" w:themeColor="text1"/>
                <w:lang w:val="en-US" w:eastAsia="es-ES"/>
              </w:rPr>
              <w:t xml:space="preserve"> it </w:t>
            </w:r>
            <w:r w:rsidR="00373F5F" w:rsidRPr="49329351">
              <w:rPr>
                <w:rFonts w:ascii="Calibri" w:eastAsia="Times New Roman" w:hAnsi="Calibri" w:cs="Calibri"/>
                <w:color w:val="000000" w:themeColor="text1"/>
                <w:lang w:val="en-US" w:eastAsia="es-ES"/>
              </w:rPr>
              <w:t>will not</w:t>
            </w:r>
            <w:r w:rsidRPr="49329351">
              <w:rPr>
                <w:rFonts w:ascii="Calibri" w:eastAsia="Times New Roman" w:hAnsi="Calibri" w:cs="Calibri"/>
                <w:color w:val="000000" w:themeColor="text1"/>
                <w:lang w:val="en-US" w:eastAsia="es-ES"/>
              </w:rPr>
              <w:t xml:space="preserve"> be possible to evacuate heat</w:t>
            </w:r>
            <w:r w:rsidR="00B1300F">
              <w:rPr>
                <w:rFonts w:ascii="Calibri" w:eastAsia="Times New Roman" w:hAnsi="Calibri" w:cs="Calibri"/>
                <w:color w:val="000000" w:themeColor="text1"/>
                <w:lang w:val="en-US" w:eastAsia="es-ES"/>
              </w:rPr>
              <w:t xml:space="preserve"> and/or regulate </w:t>
            </w:r>
            <w:r w:rsidR="00AE50EE">
              <w:rPr>
                <w:rFonts w:ascii="Calibri" w:eastAsia="Times New Roman" w:hAnsi="Calibri" w:cs="Calibri"/>
                <w:color w:val="000000" w:themeColor="text1"/>
                <w:lang w:val="en-US" w:eastAsia="es-ES"/>
              </w:rPr>
              <w:t xml:space="preserve">temperature in the spacecraft. This may lead to </w:t>
            </w:r>
            <w:r w:rsidR="00860986">
              <w:rPr>
                <w:rFonts w:ascii="Calibri" w:eastAsia="Times New Roman" w:hAnsi="Calibri" w:cs="Calibri"/>
                <w:color w:val="000000" w:themeColor="text1"/>
                <w:lang w:val="en-US" w:eastAsia="es-ES"/>
              </w:rPr>
              <w:t>leave the temperature allowable range,</w:t>
            </w:r>
            <w:r w:rsidRPr="49329351">
              <w:rPr>
                <w:rFonts w:ascii="Calibri" w:eastAsia="Times New Roman" w:hAnsi="Calibri" w:cs="Calibri"/>
                <w:color w:val="000000" w:themeColor="text1"/>
                <w:lang w:val="en-US" w:eastAsia="es-ES"/>
              </w:rPr>
              <w:t xml:space="preserve"> so the established requirements won’t be met.</w:t>
            </w:r>
          </w:p>
        </w:tc>
      </w:tr>
      <w:tr w:rsidR="4F027222" w14:paraId="749C6B5B" w14:textId="77777777" w:rsidTr="0028375A">
        <w:trPr>
          <w:trHeight w:val="290"/>
        </w:trPr>
        <w:tc>
          <w:tcPr>
            <w:tcW w:w="1800" w:type="dxa"/>
            <w:vMerge w:val="restart"/>
            <w:shd w:val="clear" w:color="auto" w:fill="B4C6E7" w:themeFill="accent1" w:themeFillTint="66"/>
          </w:tcPr>
          <w:p w14:paraId="67FCFE04" w14:textId="77777777" w:rsidR="4F027222" w:rsidRDefault="4F027222" w:rsidP="4F027222">
            <w:pPr>
              <w:spacing w:after="0" w:line="240" w:lineRule="auto"/>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Magnitude:</w:t>
            </w:r>
          </w:p>
        </w:tc>
        <w:tc>
          <w:tcPr>
            <w:tcW w:w="1664" w:type="dxa"/>
            <w:shd w:val="clear" w:color="auto" w:fill="D9E2F3" w:themeFill="accent1" w:themeFillTint="33"/>
            <w:vAlign w:val="center"/>
          </w:tcPr>
          <w:p w14:paraId="2E280064" w14:textId="77777777" w:rsidR="4F027222" w:rsidRDefault="4F027222"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Severity</w:t>
            </w:r>
          </w:p>
        </w:tc>
        <w:tc>
          <w:tcPr>
            <w:tcW w:w="2569" w:type="dxa"/>
            <w:shd w:val="clear" w:color="auto" w:fill="D9E2F3" w:themeFill="accent1" w:themeFillTint="33"/>
            <w:vAlign w:val="center"/>
          </w:tcPr>
          <w:p w14:paraId="0B445DCF" w14:textId="77777777" w:rsidR="4F027222" w:rsidRDefault="4F027222"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Likelihood</w:t>
            </w:r>
          </w:p>
        </w:tc>
        <w:tc>
          <w:tcPr>
            <w:tcW w:w="2609" w:type="dxa"/>
            <w:shd w:val="clear" w:color="auto" w:fill="D9E2F3" w:themeFill="accent1" w:themeFillTint="33"/>
            <w:vAlign w:val="center"/>
          </w:tcPr>
          <w:p w14:paraId="25B1C88E" w14:textId="77777777" w:rsidR="4F027222" w:rsidRDefault="4F027222"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Risk index</w:t>
            </w:r>
          </w:p>
        </w:tc>
      </w:tr>
      <w:tr w:rsidR="4F027222" w14:paraId="1D7FFE5A" w14:textId="77777777" w:rsidTr="0028375A">
        <w:trPr>
          <w:trHeight w:val="290"/>
        </w:trPr>
        <w:tc>
          <w:tcPr>
            <w:tcW w:w="1800" w:type="dxa"/>
            <w:vMerge/>
            <w:shd w:val="clear" w:color="auto" w:fill="B4C6E7" w:themeFill="accent1" w:themeFillTint="66"/>
          </w:tcPr>
          <w:p w14:paraId="22FE7B42" w14:textId="77777777" w:rsidR="004839B6" w:rsidRDefault="004839B6"/>
        </w:tc>
        <w:tc>
          <w:tcPr>
            <w:tcW w:w="1664" w:type="dxa"/>
            <w:shd w:val="clear" w:color="auto" w:fill="auto"/>
            <w:vAlign w:val="center"/>
          </w:tcPr>
          <w:p w14:paraId="3369B0DF" w14:textId="1EEF6C50" w:rsidR="4F027222" w:rsidRDefault="4F027222"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4</w:t>
            </w:r>
          </w:p>
        </w:tc>
        <w:tc>
          <w:tcPr>
            <w:tcW w:w="2569" w:type="dxa"/>
            <w:shd w:val="clear" w:color="auto" w:fill="auto"/>
            <w:vAlign w:val="center"/>
          </w:tcPr>
          <w:p w14:paraId="2F77936A" w14:textId="69E7368C" w:rsidR="4F027222" w:rsidRDefault="4F027222"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C</w:t>
            </w:r>
          </w:p>
        </w:tc>
        <w:tc>
          <w:tcPr>
            <w:tcW w:w="2609" w:type="dxa"/>
            <w:shd w:val="clear" w:color="auto" w:fill="FFFF00"/>
            <w:vAlign w:val="center"/>
          </w:tcPr>
          <w:p w14:paraId="2A90943F" w14:textId="2296A2B7" w:rsidR="4F027222" w:rsidRDefault="4F027222"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Medium</w:t>
            </w:r>
          </w:p>
        </w:tc>
      </w:tr>
      <w:tr w:rsidR="4F027222" w14:paraId="421A9537" w14:textId="77777777" w:rsidTr="0028375A">
        <w:trPr>
          <w:trHeight w:val="290"/>
        </w:trPr>
        <w:tc>
          <w:tcPr>
            <w:tcW w:w="8642" w:type="dxa"/>
            <w:gridSpan w:val="4"/>
            <w:shd w:val="clear" w:color="auto" w:fill="D9E2F3" w:themeFill="accent1" w:themeFillTint="33"/>
            <w:vAlign w:val="center"/>
          </w:tcPr>
          <w:p w14:paraId="1EB5D726" w14:textId="77777777" w:rsidR="4F027222" w:rsidRDefault="4F027222" w:rsidP="4F027222">
            <w:pPr>
              <w:spacing w:after="0" w:line="240" w:lineRule="auto"/>
              <w:jc w:val="center"/>
              <w:rPr>
                <w:rFonts w:ascii="Calibri" w:eastAsia="Times New Roman" w:hAnsi="Calibri" w:cs="Calibri"/>
                <w:b/>
                <w:bCs/>
                <w:color w:val="000000" w:themeColor="text1"/>
                <w:lang w:eastAsia="es-ES"/>
              </w:rPr>
            </w:pPr>
            <w:r w:rsidRPr="4F027222">
              <w:rPr>
                <w:rFonts w:ascii="Calibri" w:eastAsia="Times New Roman" w:hAnsi="Calibri" w:cs="Calibri"/>
                <w:b/>
                <w:bCs/>
                <w:color w:val="000000" w:themeColor="text1"/>
                <w:lang w:eastAsia="es-ES"/>
              </w:rPr>
              <w:t>DECISION AND ACTION</w:t>
            </w:r>
          </w:p>
        </w:tc>
      </w:tr>
      <w:tr w:rsidR="4F027222" w14:paraId="6E3901B3" w14:textId="77777777" w:rsidTr="0028375A">
        <w:trPr>
          <w:trHeight w:val="290"/>
        </w:trPr>
        <w:tc>
          <w:tcPr>
            <w:tcW w:w="1800" w:type="dxa"/>
            <w:shd w:val="clear" w:color="auto" w:fill="B4C6E7" w:themeFill="accent1" w:themeFillTint="66"/>
            <w:vAlign w:val="center"/>
          </w:tcPr>
          <w:p w14:paraId="14BBE1B1" w14:textId="77777777" w:rsidR="4F027222" w:rsidRDefault="4F027222" w:rsidP="4F027222">
            <w:pPr>
              <w:spacing w:after="0" w:line="240" w:lineRule="auto"/>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 xml:space="preserve">Accept Risk: </w:t>
            </w:r>
          </w:p>
        </w:tc>
        <w:tc>
          <w:tcPr>
            <w:tcW w:w="1664" w:type="dxa"/>
            <w:shd w:val="clear" w:color="auto" w:fill="auto"/>
            <w:vAlign w:val="center"/>
          </w:tcPr>
          <w:p w14:paraId="527B2483" w14:textId="48DD739F" w:rsidR="4F027222" w:rsidRDefault="4F027222" w:rsidP="4F027222">
            <w:pPr>
              <w:spacing w:after="0" w:line="240" w:lineRule="auto"/>
              <w:rPr>
                <w:rFonts w:ascii="Wingdings 2" w:eastAsia="Times New Roman" w:hAnsi="Wingdings 2" w:cs="Calibri"/>
                <w:color w:val="000000" w:themeColor="text1"/>
                <w:lang w:eastAsia="es-ES"/>
              </w:rPr>
            </w:pPr>
            <w:r w:rsidRPr="4F027222">
              <w:rPr>
                <w:rFonts w:ascii="Wingdings 2" w:eastAsia="Times New Roman" w:hAnsi="Times New Roman" w:cs="Calibri"/>
                <w:color w:val="000000" w:themeColor="text1"/>
                <w:lang w:eastAsia="es-ES"/>
              </w:rPr>
              <w:t> </w:t>
            </w:r>
          </w:p>
        </w:tc>
        <w:tc>
          <w:tcPr>
            <w:tcW w:w="2569" w:type="dxa"/>
            <w:shd w:val="clear" w:color="auto" w:fill="D9E2F3" w:themeFill="accent1" w:themeFillTint="33"/>
            <w:vAlign w:val="center"/>
          </w:tcPr>
          <w:p w14:paraId="37E5378E" w14:textId="77777777" w:rsidR="4F027222" w:rsidRDefault="4F027222" w:rsidP="4F027222">
            <w:pPr>
              <w:spacing w:after="0" w:line="240" w:lineRule="auto"/>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 xml:space="preserve">Reduce Risk: </w:t>
            </w:r>
          </w:p>
        </w:tc>
        <w:tc>
          <w:tcPr>
            <w:tcW w:w="2609" w:type="dxa"/>
            <w:shd w:val="clear" w:color="auto" w:fill="auto"/>
            <w:vAlign w:val="center"/>
          </w:tcPr>
          <w:p w14:paraId="3D414576" w14:textId="69DF8A22" w:rsidR="4F027222" w:rsidRDefault="4F027222" w:rsidP="4F027222">
            <w:pPr>
              <w:spacing w:after="0" w:line="240" w:lineRule="auto"/>
              <w:rPr>
                <w:rFonts w:ascii="Wingdings 2" w:eastAsia="Times New Roman" w:hAnsi="Wingdings 2" w:cs="Calibri"/>
                <w:color w:val="000000" w:themeColor="text1"/>
                <w:lang w:eastAsia="es-ES"/>
              </w:rPr>
            </w:pPr>
            <w:r w:rsidRPr="4F027222">
              <w:rPr>
                <w:rFonts w:ascii="Wingdings 2" w:eastAsia="Times New Roman" w:hAnsi="Wingdings 2" w:cs="Calibri"/>
                <w:color w:val="000000" w:themeColor="text1"/>
                <w:lang w:eastAsia="es-ES"/>
              </w:rPr>
              <w:t>R</w:t>
            </w:r>
          </w:p>
        </w:tc>
      </w:tr>
      <w:tr w:rsidR="4F027222" w14:paraId="344DC6DA" w14:textId="77777777" w:rsidTr="0028375A">
        <w:trPr>
          <w:trHeight w:val="645"/>
        </w:trPr>
        <w:tc>
          <w:tcPr>
            <w:tcW w:w="1800" w:type="dxa"/>
            <w:shd w:val="clear" w:color="auto" w:fill="B4C6E7" w:themeFill="accent1" w:themeFillTint="66"/>
          </w:tcPr>
          <w:p w14:paraId="40C3AAD2" w14:textId="195A48A8" w:rsidR="4F027222" w:rsidRDefault="00472EC6" w:rsidP="4F027222">
            <w:pPr>
              <w:spacing w:after="0" w:line="240" w:lineRule="auto"/>
              <w:rPr>
                <w:rFonts w:ascii="Calibri" w:eastAsia="Times New Roman" w:hAnsi="Calibri" w:cs="Calibri"/>
                <w:color w:val="000000" w:themeColor="text1"/>
                <w:lang w:eastAsia="es-ES"/>
              </w:rPr>
            </w:pPr>
            <w:r w:rsidRPr="25945A72">
              <w:rPr>
                <w:rFonts w:ascii="Calibri" w:eastAsia="Times New Roman" w:hAnsi="Calibri" w:cs="Calibri"/>
                <w:color w:val="000000" w:themeColor="text1"/>
                <w:lang w:eastAsia="es-ES"/>
              </w:rPr>
              <w:t>Action/Reduction</w:t>
            </w:r>
            <w:r>
              <w:br/>
            </w:r>
            <w:r w:rsidRPr="25945A72">
              <w:rPr>
                <w:rFonts w:ascii="Calibri" w:eastAsia="Times New Roman" w:hAnsi="Calibri" w:cs="Calibri"/>
                <w:color w:val="000000" w:themeColor="text1"/>
                <w:lang w:eastAsia="es-ES"/>
              </w:rPr>
              <w:t>measures</w:t>
            </w:r>
            <w:r w:rsidR="4F027222" w:rsidRPr="4F027222">
              <w:rPr>
                <w:rFonts w:ascii="Calibri" w:eastAsia="Times New Roman" w:hAnsi="Calibri" w:cs="Calibri"/>
                <w:color w:val="000000" w:themeColor="text1"/>
                <w:lang w:eastAsia="es-ES"/>
              </w:rPr>
              <w:t>:</w:t>
            </w:r>
          </w:p>
        </w:tc>
        <w:tc>
          <w:tcPr>
            <w:tcW w:w="6842" w:type="dxa"/>
            <w:gridSpan w:val="3"/>
            <w:shd w:val="clear" w:color="auto" w:fill="auto"/>
            <w:vAlign w:val="center"/>
          </w:tcPr>
          <w:p w14:paraId="0D1621A5" w14:textId="597DBEED" w:rsidR="4F027222" w:rsidRDefault="4F027222" w:rsidP="4F027222">
            <w:pPr>
              <w:spacing w:after="0" w:line="240" w:lineRule="auto"/>
              <w:rPr>
                <w:rFonts w:ascii="Calibri" w:eastAsia="Times New Roman" w:hAnsi="Calibri" w:cs="Calibri"/>
                <w:color w:val="000000" w:themeColor="text1"/>
                <w:lang w:val="en-US" w:eastAsia="es-ES"/>
              </w:rPr>
            </w:pPr>
            <w:r w:rsidRPr="4F027222">
              <w:rPr>
                <w:rFonts w:ascii="Calibri" w:eastAsia="Times New Roman" w:hAnsi="Calibri" w:cs="Calibri"/>
                <w:color w:val="000000" w:themeColor="text1"/>
                <w:lang w:val="en-US" w:eastAsia="es-ES"/>
              </w:rPr>
              <w:t>Consider redundant systems.</w:t>
            </w:r>
          </w:p>
        </w:tc>
      </w:tr>
    </w:tbl>
    <w:p w14:paraId="0F088D68" w14:textId="63474ACE" w:rsidR="33AA302C" w:rsidRDefault="33AA302C" w:rsidP="4F027222">
      <w:pPr>
        <w:rPr>
          <w:rFonts w:asciiTheme="majorHAnsi" w:eastAsiaTheme="majorEastAsia" w:hAnsiTheme="majorHAnsi" w:cstheme="majorBidi"/>
          <w:color w:val="1F3763"/>
          <w:sz w:val="24"/>
          <w:szCs w:val="24"/>
          <w:lang w:val="en-US"/>
        </w:rPr>
      </w:pPr>
    </w:p>
    <w:p w14:paraId="6BA99AE5" w14:textId="6F3A4736" w:rsidR="33AA302C" w:rsidRDefault="2EF5D6CC" w:rsidP="005E3CDB">
      <w:pPr>
        <w:pStyle w:val="Ttulo3"/>
        <w:rPr>
          <w:rFonts w:ascii="Calibri Light" w:eastAsia="Calibri Light" w:hAnsi="Calibri Light" w:cs="Calibri Light"/>
          <w:color w:val="1F3763"/>
          <w:lang w:val="en-US"/>
        </w:rPr>
      </w:pPr>
      <w:bookmarkStart w:id="87" w:name="_Toc61711475"/>
      <w:r w:rsidRPr="4F027222">
        <w:rPr>
          <w:lang w:val="en-US"/>
        </w:rPr>
        <w:t>Attitude Determination and Control System risks</w:t>
      </w:r>
      <w:bookmarkEnd w:id="87"/>
    </w:p>
    <w:p w14:paraId="245010E7" w14:textId="4B48C0C7" w:rsidR="4F027222" w:rsidRDefault="4F027222" w:rsidP="4F027222">
      <w:pPr>
        <w:rPr>
          <w:rFonts w:asciiTheme="majorHAnsi" w:eastAsiaTheme="majorEastAsia" w:hAnsiTheme="majorHAnsi" w:cstheme="majorBidi"/>
          <w:color w:val="1F3763"/>
          <w:sz w:val="24"/>
          <w:szCs w:val="24"/>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664"/>
        <w:gridCol w:w="2569"/>
        <w:gridCol w:w="2609"/>
      </w:tblGrid>
      <w:tr w:rsidR="4F027222" w14:paraId="2C3E843D" w14:textId="77777777" w:rsidTr="0028375A">
        <w:trPr>
          <w:trHeight w:val="290"/>
        </w:trPr>
        <w:tc>
          <w:tcPr>
            <w:tcW w:w="1800" w:type="dxa"/>
            <w:shd w:val="clear" w:color="auto" w:fill="auto"/>
            <w:vAlign w:val="center"/>
          </w:tcPr>
          <w:p w14:paraId="1E540D5C" w14:textId="345AF1E5" w:rsidR="4F027222" w:rsidRDefault="4F027222" w:rsidP="4F027222">
            <w:pPr>
              <w:spacing w:after="0" w:line="240" w:lineRule="auto"/>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ID:</w:t>
            </w:r>
            <w:r w:rsidRPr="4F027222">
              <w:rPr>
                <w:rFonts w:ascii="Calibri" w:eastAsia="Times New Roman" w:hAnsi="Calibri" w:cs="Calibri"/>
                <w:b/>
                <w:bCs/>
                <w:color w:val="000000" w:themeColor="text1"/>
                <w:lang w:eastAsia="es-ES"/>
              </w:rPr>
              <w:t xml:space="preserve"> </w:t>
            </w:r>
            <w:r w:rsidR="622C2AB9" w:rsidRPr="4F027222">
              <w:rPr>
                <w:rFonts w:ascii="Calibri" w:eastAsia="Times New Roman" w:hAnsi="Calibri" w:cs="Calibri"/>
                <w:b/>
                <w:bCs/>
                <w:color w:val="000000" w:themeColor="text1"/>
                <w:lang w:eastAsia="es-ES"/>
              </w:rPr>
              <w:t>ADC</w:t>
            </w:r>
            <w:r w:rsidRPr="4F027222">
              <w:rPr>
                <w:rFonts w:ascii="Calibri" w:eastAsia="Times New Roman" w:hAnsi="Calibri" w:cs="Calibri"/>
                <w:b/>
                <w:bCs/>
                <w:color w:val="000000" w:themeColor="text1"/>
                <w:lang w:eastAsia="es-ES"/>
              </w:rPr>
              <w:t>-001</w:t>
            </w:r>
          </w:p>
        </w:tc>
        <w:tc>
          <w:tcPr>
            <w:tcW w:w="6842" w:type="dxa"/>
            <w:gridSpan w:val="3"/>
            <w:shd w:val="clear" w:color="auto" w:fill="auto"/>
            <w:vAlign w:val="center"/>
          </w:tcPr>
          <w:p w14:paraId="7EA7C9C0" w14:textId="6CDFAA9F" w:rsidR="17DF5C42" w:rsidRDefault="17DF5C42" w:rsidP="4F027222">
            <w:pPr>
              <w:spacing w:after="0" w:line="240" w:lineRule="auto"/>
              <w:rPr>
                <w:rFonts w:ascii="Calibri" w:eastAsia="Times New Roman" w:hAnsi="Calibri" w:cs="Calibri"/>
                <w:b/>
                <w:bCs/>
                <w:color w:val="000000" w:themeColor="text1"/>
                <w:lang w:val="en-US" w:eastAsia="es-ES"/>
              </w:rPr>
            </w:pPr>
            <w:r w:rsidRPr="4F027222">
              <w:rPr>
                <w:rFonts w:ascii="Calibri" w:eastAsia="Times New Roman" w:hAnsi="Calibri" w:cs="Calibri"/>
                <w:b/>
                <w:bCs/>
                <w:color w:val="000000" w:themeColor="text1"/>
                <w:lang w:val="en-US" w:eastAsia="es-ES"/>
              </w:rPr>
              <w:t>Sensor failure.</w:t>
            </w:r>
          </w:p>
        </w:tc>
      </w:tr>
      <w:tr w:rsidR="4F027222" w14:paraId="2ED1FFC6" w14:textId="77777777" w:rsidTr="0028375A">
        <w:trPr>
          <w:trHeight w:val="290"/>
        </w:trPr>
        <w:tc>
          <w:tcPr>
            <w:tcW w:w="8642" w:type="dxa"/>
            <w:gridSpan w:val="4"/>
            <w:shd w:val="clear" w:color="auto" w:fill="D9E2F3" w:themeFill="accent1" w:themeFillTint="33"/>
            <w:vAlign w:val="center"/>
          </w:tcPr>
          <w:p w14:paraId="2920D47A" w14:textId="77777777" w:rsidR="4F027222" w:rsidRDefault="4F027222" w:rsidP="4F027222">
            <w:pPr>
              <w:spacing w:after="0" w:line="240" w:lineRule="auto"/>
              <w:jc w:val="center"/>
              <w:rPr>
                <w:rFonts w:ascii="Calibri" w:eastAsia="Times New Roman" w:hAnsi="Calibri" w:cs="Calibri"/>
                <w:b/>
                <w:bCs/>
                <w:color w:val="000000" w:themeColor="text1"/>
                <w:lang w:eastAsia="es-ES"/>
              </w:rPr>
            </w:pPr>
            <w:r w:rsidRPr="4F027222">
              <w:rPr>
                <w:rFonts w:ascii="Calibri" w:eastAsia="Times New Roman" w:hAnsi="Calibri" w:cs="Calibri"/>
                <w:b/>
                <w:bCs/>
                <w:color w:val="000000" w:themeColor="text1"/>
                <w:lang w:eastAsia="es-ES"/>
              </w:rPr>
              <w:t>SCENARIO</w:t>
            </w:r>
          </w:p>
        </w:tc>
      </w:tr>
      <w:tr w:rsidR="4F027222" w:rsidRPr="000E2E46" w14:paraId="7F369F68" w14:textId="77777777" w:rsidTr="0028375A">
        <w:trPr>
          <w:trHeight w:val="660"/>
        </w:trPr>
        <w:tc>
          <w:tcPr>
            <w:tcW w:w="1800" w:type="dxa"/>
            <w:shd w:val="clear" w:color="auto" w:fill="B4C6E7" w:themeFill="accent1" w:themeFillTint="66"/>
          </w:tcPr>
          <w:p w14:paraId="480AE0A7" w14:textId="77777777" w:rsidR="4F027222" w:rsidRDefault="4F027222" w:rsidP="4F027222">
            <w:pPr>
              <w:spacing w:after="0" w:line="240" w:lineRule="auto"/>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Causes and</w:t>
            </w:r>
            <w:r>
              <w:br/>
            </w:r>
            <w:r w:rsidRPr="4F027222">
              <w:rPr>
                <w:rFonts w:ascii="Calibri" w:eastAsia="Times New Roman" w:hAnsi="Calibri" w:cs="Calibri"/>
                <w:color w:val="000000" w:themeColor="text1"/>
                <w:lang w:eastAsia="es-ES"/>
              </w:rPr>
              <w:t>consequences:</w:t>
            </w:r>
          </w:p>
        </w:tc>
        <w:tc>
          <w:tcPr>
            <w:tcW w:w="6842" w:type="dxa"/>
            <w:gridSpan w:val="3"/>
            <w:shd w:val="clear" w:color="auto" w:fill="auto"/>
            <w:vAlign w:val="center"/>
          </w:tcPr>
          <w:p w14:paraId="1B34094E" w14:textId="18D0F2D1" w:rsidR="7714EF9C" w:rsidRDefault="7714EF9C" w:rsidP="4F027222">
            <w:pPr>
              <w:spacing w:after="0" w:line="240" w:lineRule="auto"/>
              <w:rPr>
                <w:rFonts w:ascii="Calibri" w:eastAsia="Times New Roman" w:hAnsi="Calibri" w:cs="Calibri"/>
                <w:color w:val="000000" w:themeColor="text1"/>
                <w:lang w:val="en-US" w:eastAsia="es-ES"/>
              </w:rPr>
            </w:pPr>
            <w:r w:rsidRPr="4F027222">
              <w:rPr>
                <w:rFonts w:ascii="Calibri" w:eastAsia="Times New Roman" w:hAnsi="Calibri" w:cs="Calibri"/>
                <w:color w:val="000000" w:themeColor="text1"/>
                <w:lang w:val="en-US" w:eastAsia="es-ES"/>
              </w:rPr>
              <w:t>Attitude determination compromised, wrong pointing of the spacecraft.</w:t>
            </w:r>
          </w:p>
        </w:tc>
      </w:tr>
      <w:tr w:rsidR="4F027222" w14:paraId="4522A351" w14:textId="77777777" w:rsidTr="0028375A">
        <w:trPr>
          <w:trHeight w:val="290"/>
        </w:trPr>
        <w:tc>
          <w:tcPr>
            <w:tcW w:w="1800" w:type="dxa"/>
            <w:vMerge w:val="restart"/>
            <w:shd w:val="clear" w:color="auto" w:fill="B4C6E7" w:themeFill="accent1" w:themeFillTint="66"/>
          </w:tcPr>
          <w:p w14:paraId="13422337" w14:textId="77777777" w:rsidR="4F027222" w:rsidRDefault="4F027222" w:rsidP="4F027222">
            <w:pPr>
              <w:spacing w:after="0" w:line="240" w:lineRule="auto"/>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Magnitude:</w:t>
            </w:r>
          </w:p>
        </w:tc>
        <w:tc>
          <w:tcPr>
            <w:tcW w:w="1664" w:type="dxa"/>
            <w:shd w:val="clear" w:color="auto" w:fill="D9E2F3" w:themeFill="accent1" w:themeFillTint="33"/>
            <w:vAlign w:val="center"/>
          </w:tcPr>
          <w:p w14:paraId="221121DE" w14:textId="77777777" w:rsidR="4F027222" w:rsidRDefault="4F027222"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Severity</w:t>
            </w:r>
          </w:p>
        </w:tc>
        <w:tc>
          <w:tcPr>
            <w:tcW w:w="2569" w:type="dxa"/>
            <w:shd w:val="clear" w:color="auto" w:fill="D9E2F3" w:themeFill="accent1" w:themeFillTint="33"/>
            <w:vAlign w:val="center"/>
          </w:tcPr>
          <w:p w14:paraId="4A9B27E5" w14:textId="77777777" w:rsidR="4F027222" w:rsidRDefault="4F027222"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Likelihood</w:t>
            </w:r>
          </w:p>
        </w:tc>
        <w:tc>
          <w:tcPr>
            <w:tcW w:w="2609" w:type="dxa"/>
            <w:shd w:val="clear" w:color="auto" w:fill="D9E2F3" w:themeFill="accent1" w:themeFillTint="33"/>
            <w:vAlign w:val="center"/>
          </w:tcPr>
          <w:p w14:paraId="31A22F0F" w14:textId="77777777" w:rsidR="4F027222" w:rsidRDefault="4F027222"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Risk index</w:t>
            </w:r>
          </w:p>
        </w:tc>
      </w:tr>
      <w:tr w:rsidR="4F027222" w14:paraId="6550EFCC" w14:textId="77777777" w:rsidTr="0028375A">
        <w:trPr>
          <w:trHeight w:val="290"/>
        </w:trPr>
        <w:tc>
          <w:tcPr>
            <w:tcW w:w="1800" w:type="dxa"/>
            <w:vMerge/>
            <w:shd w:val="clear" w:color="auto" w:fill="B4C6E7" w:themeFill="accent1" w:themeFillTint="66"/>
          </w:tcPr>
          <w:p w14:paraId="593740BA" w14:textId="77777777" w:rsidR="004839B6" w:rsidRDefault="004839B6"/>
        </w:tc>
        <w:tc>
          <w:tcPr>
            <w:tcW w:w="1664" w:type="dxa"/>
            <w:shd w:val="clear" w:color="auto" w:fill="auto"/>
            <w:vAlign w:val="center"/>
          </w:tcPr>
          <w:p w14:paraId="14F56D32" w14:textId="02FD5125" w:rsidR="18BCA82E" w:rsidRDefault="18BCA82E"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3</w:t>
            </w:r>
          </w:p>
        </w:tc>
        <w:tc>
          <w:tcPr>
            <w:tcW w:w="2569" w:type="dxa"/>
            <w:shd w:val="clear" w:color="auto" w:fill="auto"/>
            <w:vAlign w:val="center"/>
          </w:tcPr>
          <w:p w14:paraId="1019E66D" w14:textId="775538C3" w:rsidR="18BCA82E" w:rsidRDefault="18BCA82E"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A</w:t>
            </w:r>
          </w:p>
        </w:tc>
        <w:tc>
          <w:tcPr>
            <w:tcW w:w="2609" w:type="dxa"/>
            <w:shd w:val="clear" w:color="auto" w:fill="92D050"/>
            <w:vAlign w:val="center"/>
          </w:tcPr>
          <w:p w14:paraId="2FED52B0" w14:textId="4F8B44C6" w:rsidR="18BCA82E" w:rsidRDefault="18BCA82E"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Very l</w:t>
            </w:r>
            <w:r w:rsidR="002905DC" w:rsidRPr="4F027222">
              <w:rPr>
                <w:rFonts w:ascii="Calibri" w:eastAsia="Times New Roman" w:hAnsi="Calibri" w:cs="Calibri"/>
                <w:color w:val="000000" w:themeColor="text1"/>
                <w:lang w:eastAsia="es-ES"/>
              </w:rPr>
              <w:t>ow</w:t>
            </w:r>
          </w:p>
        </w:tc>
      </w:tr>
      <w:tr w:rsidR="4F027222" w14:paraId="4FBBD4DC" w14:textId="77777777" w:rsidTr="0028375A">
        <w:trPr>
          <w:trHeight w:val="290"/>
        </w:trPr>
        <w:tc>
          <w:tcPr>
            <w:tcW w:w="8642" w:type="dxa"/>
            <w:gridSpan w:val="4"/>
            <w:shd w:val="clear" w:color="auto" w:fill="D9E2F3" w:themeFill="accent1" w:themeFillTint="33"/>
            <w:vAlign w:val="center"/>
          </w:tcPr>
          <w:p w14:paraId="7801E125" w14:textId="77777777" w:rsidR="4F027222" w:rsidRDefault="4F027222" w:rsidP="4F027222">
            <w:pPr>
              <w:spacing w:after="0" w:line="240" w:lineRule="auto"/>
              <w:jc w:val="center"/>
              <w:rPr>
                <w:rFonts w:ascii="Calibri" w:eastAsia="Times New Roman" w:hAnsi="Calibri" w:cs="Calibri"/>
                <w:b/>
                <w:bCs/>
                <w:color w:val="000000" w:themeColor="text1"/>
                <w:lang w:eastAsia="es-ES"/>
              </w:rPr>
            </w:pPr>
            <w:r w:rsidRPr="4F027222">
              <w:rPr>
                <w:rFonts w:ascii="Calibri" w:eastAsia="Times New Roman" w:hAnsi="Calibri" w:cs="Calibri"/>
                <w:b/>
                <w:bCs/>
                <w:color w:val="000000" w:themeColor="text1"/>
                <w:lang w:eastAsia="es-ES"/>
              </w:rPr>
              <w:t>DECISION AND ACTION</w:t>
            </w:r>
          </w:p>
        </w:tc>
      </w:tr>
      <w:tr w:rsidR="4F027222" w14:paraId="56D73E2E" w14:textId="77777777" w:rsidTr="0028375A">
        <w:trPr>
          <w:trHeight w:val="290"/>
        </w:trPr>
        <w:tc>
          <w:tcPr>
            <w:tcW w:w="1800" w:type="dxa"/>
            <w:shd w:val="clear" w:color="auto" w:fill="B4C6E7" w:themeFill="accent1" w:themeFillTint="66"/>
            <w:vAlign w:val="center"/>
          </w:tcPr>
          <w:p w14:paraId="4026D395" w14:textId="77777777" w:rsidR="4F027222" w:rsidRDefault="4F027222" w:rsidP="4F027222">
            <w:pPr>
              <w:spacing w:after="0" w:line="240" w:lineRule="auto"/>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 xml:space="preserve">Accept Risk: </w:t>
            </w:r>
          </w:p>
        </w:tc>
        <w:tc>
          <w:tcPr>
            <w:tcW w:w="1664" w:type="dxa"/>
            <w:shd w:val="clear" w:color="auto" w:fill="D9E2F3" w:themeFill="accent1" w:themeFillTint="33"/>
            <w:vAlign w:val="center"/>
          </w:tcPr>
          <w:p w14:paraId="3F86B096" w14:textId="48DD739F" w:rsidR="4F027222" w:rsidRDefault="4F027222" w:rsidP="4F027222">
            <w:pPr>
              <w:spacing w:after="0" w:line="240" w:lineRule="auto"/>
              <w:rPr>
                <w:rFonts w:ascii="Wingdings 2" w:eastAsia="Times New Roman" w:hAnsi="Wingdings 2" w:cs="Calibri"/>
                <w:color w:val="000000" w:themeColor="text1"/>
                <w:lang w:eastAsia="es-ES"/>
              </w:rPr>
            </w:pPr>
            <w:r w:rsidRPr="4F027222">
              <w:rPr>
                <w:rFonts w:ascii="Wingdings 2" w:eastAsia="Times New Roman" w:hAnsi="Times New Roman" w:cs="Calibri"/>
                <w:color w:val="000000" w:themeColor="text1"/>
                <w:lang w:eastAsia="es-ES"/>
              </w:rPr>
              <w:t> </w:t>
            </w:r>
          </w:p>
        </w:tc>
        <w:tc>
          <w:tcPr>
            <w:tcW w:w="2569" w:type="dxa"/>
            <w:shd w:val="clear" w:color="auto" w:fill="D9E2F3" w:themeFill="accent1" w:themeFillTint="33"/>
            <w:vAlign w:val="center"/>
          </w:tcPr>
          <w:p w14:paraId="6DA3B11D" w14:textId="77777777" w:rsidR="4F027222" w:rsidRDefault="4F027222" w:rsidP="4F027222">
            <w:pPr>
              <w:spacing w:after="0" w:line="240" w:lineRule="auto"/>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 xml:space="preserve">Reduce Risk: </w:t>
            </w:r>
          </w:p>
        </w:tc>
        <w:tc>
          <w:tcPr>
            <w:tcW w:w="2609" w:type="dxa"/>
            <w:shd w:val="clear" w:color="auto" w:fill="auto"/>
            <w:vAlign w:val="center"/>
          </w:tcPr>
          <w:p w14:paraId="5A724693" w14:textId="69DF8A22" w:rsidR="4F027222" w:rsidRDefault="4F027222" w:rsidP="4F027222">
            <w:pPr>
              <w:spacing w:after="0" w:line="240" w:lineRule="auto"/>
              <w:rPr>
                <w:rFonts w:ascii="Wingdings 2" w:eastAsia="Times New Roman" w:hAnsi="Wingdings 2" w:cs="Calibri"/>
                <w:color w:val="000000" w:themeColor="text1"/>
                <w:lang w:eastAsia="es-ES"/>
              </w:rPr>
            </w:pPr>
            <w:r w:rsidRPr="4F027222">
              <w:rPr>
                <w:rFonts w:ascii="Wingdings 2" w:eastAsia="Times New Roman" w:hAnsi="Wingdings 2" w:cs="Calibri"/>
                <w:color w:val="000000" w:themeColor="text1"/>
                <w:lang w:eastAsia="es-ES"/>
              </w:rPr>
              <w:t>R</w:t>
            </w:r>
          </w:p>
        </w:tc>
      </w:tr>
      <w:tr w:rsidR="4F027222" w14:paraId="162874F9" w14:textId="77777777" w:rsidTr="0028375A">
        <w:trPr>
          <w:trHeight w:val="405"/>
        </w:trPr>
        <w:tc>
          <w:tcPr>
            <w:tcW w:w="1800" w:type="dxa"/>
            <w:shd w:val="clear" w:color="auto" w:fill="B4C6E7" w:themeFill="accent1" w:themeFillTint="66"/>
          </w:tcPr>
          <w:p w14:paraId="50023148" w14:textId="628E4276" w:rsidR="4F027222" w:rsidRDefault="00472EC6" w:rsidP="4F027222">
            <w:pPr>
              <w:spacing w:after="0" w:line="240" w:lineRule="auto"/>
              <w:rPr>
                <w:rFonts w:ascii="Calibri" w:eastAsia="Times New Roman" w:hAnsi="Calibri" w:cs="Calibri"/>
                <w:color w:val="000000" w:themeColor="text1"/>
                <w:lang w:eastAsia="es-ES"/>
              </w:rPr>
            </w:pPr>
            <w:r w:rsidRPr="25945A72">
              <w:rPr>
                <w:rFonts w:ascii="Calibri" w:eastAsia="Times New Roman" w:hAnsi="Calibri" w:cs="Calibri"/>
                <w:color w:val="000000" w:themeColor="text1"/>
                <w:lang w:eastAsia="es-ES"/>
              </w:rPr>
              <w:t>Action/Reduction</w:t>
            </w:r>
            <w:r>
              <w:br/>
            </w:r>
            <w:r w:rsidRPr="25945A72">
              <w:rPr>
                <w:rFonts w:ascii="Calibri" w:eastAsia="Times New Roman" w:hAnsi="Calibri" w:cs="Calibri"/>
                <w:color w:val="000000" w:themeColor="text1"/>
                <w:lang w:eastAsia="es-ES"/>
              </w:rPr>
              <w:t>measures</w:t>
            </w:r>
            <w:r w:rsidR="4F027222" w:rsidRPr="4F027222">
              <w:rPr>
                <w:rFonts w:ascii="Calibri" w:eastAsia="Times New Roman" w:hAnsi="Calibri" w:cs="Calibri"/>
                <w:color w:val="000000" w:themeColor="text1"/>
                <w:lang w:eastAsia="es-ES"/>
              </w:rPr>
              <w:t>:</w:t>
            </w:r>
          </w:p>
        </w:tc>
        <w:tc>
          <w:tcPr>
            <w:tcW w:w="6842" w:type="dxa"/>
            <w:gridSpan w:val="3"/>
            <w:shd w:val="clear" w:color="auto" w:fill="auto"/>
            <w:vAlign w:val="center"/>
          </w:tcPr>
          <w:p w14:paraId="48554FE6" w14:textId="597DBEED" w:rsidR="4F027222" w:rsidRDefault="4F027222" w:rsidP="4F027222">
            <w:pPr>
              <w:spacing w:after="0" w:line="240" w:lineRule="auto"/>
              <w:rPr>
                <w:rFonts w:ascii="Calibri" w:eastAsia="Times New Roman" w:hAnsi="Calibri" w:cs="Calibri"/>
                <w:color w:val="000000" w:themeColor="text1"/>
                <w:lang w:val="en-US" w:eastAsia="es-ES"/>
              </w:rPr>
            </w:pPr>
            <w:r w:rsidRPr="4F027222">
              <w:rPr>
                <w:rFonts w:ascii="Calibri" w:eastAsia="Times New Roman" w:hAnsi="Calibri" w:cs="Calibri"/>
                <w:color w:val="000000" w:themeColor="text1"/>
                <w:lang w:val="en-US" w:eastAsia="es-ES"/>
              </w:rPr>
              <w:t>Consider redundant systems.</w:t>
            </w:r>
          </w:p>
        </w:tc>
      </w:tr>
    </w:tbl>
    <w:p w14:paraId="6DB9ED73" w14:textId="1CFAF77B" w:rsidR="4F027222" w:rsidRDefault="4F027222" w:rsidP="4F027222">
      <w:pPr>
        <w:rPr>
          <w:rFonts w:asciiTheme="majorHAnsi" w:eastAsiaTheme="majorEastAsia" w:hAnsiTheme="majorHAnsi" w:cstheme="majorBidi"/>
          <w:color w:val="1F3763"/>
          <w:sz w:val="24"/>
          <w:szCs w:val="24"/>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664"/>
        <w:gridCol w:w="2569"/>
        <w:gridCol w:w="2609"/>
      </w:tblGrid>
      <w:tr w:rsidR="4F027222" w14:paraId="7D26BEC5" w14:textId="77777777" w:rsidTr="0028375A">
        <w:trPr>
          <w:trHeight w:val="290"/>
        </w:trPr>
        <w:tc>
          <w:tcPr>
            <w:tcW w:w="1800" w:type="dxa"/>
            <w:shd w:val="clear" w:color="auto" w:fill="auto"/>
            <w:vAlign w:val="center"/>
          </w:tcPr>
          <w:p w14:paraId="7C63BF57" w14:textId="1FFE9CC2" w:rsidR="4F027222" w:rsidRDefault="4F027222" w:rsidP="4F027222">
            <w:pPr>
              <w:spacing w:after="0" w:line="240" w:lineRule="auto"/>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lastRenderedPageBreak/>
              <w:t>ID:</w:t>
            </w:r>
            <w:r w:rsidRPr="4F027222">
              <w:rPr>
                <w:rFonts w:ascii="Calibri" w:eastAsia="Times New Roman" w:hAnsi="Calibri" w:cs="Calibri"/>
                <w:b/>
                <w:bCs/>
                <w:color w:val="000000" w:themeColor="text1"/>
                <w:lang w:eastAsia="es-ES"/>
              </w:rPr>
              <w:t xml:space="preserve"> ADC-00</w:t>
            </w:r>
            <w:r w:rsidR="35B9D4CE" w:rsidRPr="4F027222">
              <w:rPr>
                <w:rFonts w:ascii="Calibri" w:eastAsia="Times New Roman" w:hAnsi="Calibri" w:cs="Calibri"/>
                <w:b/>
                <w:bCs/>
                <w:color w:val="000000" w:themeColor="text1"/>
                <w:lang w:eastAsia="es-ES"/>
              </w:rPr>
              <w:t>2</w:t>
            </w:r>
          </w:p>
        </w:tc>
        <w:tc>
          <w:tcPr>
            <w:tcW w:w="6842" w:type="dxa"/>
            <w:gridSpan w:val="3"/>
            <w:shd w:val="clear" w:color="auto" w:fill="auto"/>
            <w:vAlign w:val="center"/>
          </w:tcPr>
          <w:p w14:paraId="2276ADBA" w14:textId="2E1E39E2" w:rsidR="35B9D4CE" w:rsidRDefault="35B9D4CE" w:rsidP="4F027222">
            <w:pPr>
              <w:spacing w:after="0" w:line="240" w:lineRule="auto"/>
              <w:rPr>
                <w:rFonts w:ascii="Calibri" w:eastAsia="Times New Roman" w:hAnsi="Calibri" w:cs="Calibri"/>
                <w:b/>
                <w:bCs/>
                <w:color w:val="000000" w:themeColor="text1"/>
                <w:lang w:val="en-US" w:eastAsia="es-ES"/>
              </w:rPr>
            </w:pPr>
            <w:r w:rsidRPr="4F027222">
              <w:rPr>
                <w:rFonts w:ascii="Calibri" w:eastAsia="Times New Roman" w:hAnsi="Calibri" w:cs="Calibri"/>
                <w:b/>
                <w:bCs/>
                <w:color w:val="000000" w:themeColor="text1"/>
                <w:lang w:val="en-US" w:eastAsia="es-ES"/>
              </w:rPr>
              <w:t>Actuator degradation.</w:t>
            </w:r>
          </w:p>
        </w:tc>
      </w:tr>
      <w:tr w:rsidR="4F027222" w14:paraId="30BC533F" w14:textId="77777777" w:rsidTr="0028375A">
        <w:trPr>
          <w:trHeight w:val="290"/>
        </w:trPr>
        <w:tc>
          <w:tcPr>
            <w:tcW w:w="8642" w:type="dxa"/>
            <w:gridSpan w:val="4"/>
            <w:shd w:val="clear" w:color="auto" w:fill="D9E2F3" w:themeFill="accent1" w:themeFillTint="33"/>
            <w:vAlign w:val="center"/>
          </w:tcPr>
          <w:p w14:paraId="07059D72" w14:textId="77777777" w:rsidR="4F027222" w:rsidRDefault="4F027222" w:rsidP="4F027222">
            <w:pPr>
              <w:spacing w:after="0" w:line="240" w:lineRule="auto"/>
              <w:jc w:val="center"/>
              <w:rPr>
                <w:rFonts w:ascii="Calibri" w:eastAsia="Times New Roman" w:hAnsi="Calibri" w:cs="Calibri"/>
                <w:b/>
                <w:bCs/>
                <w:color w:val="000000" w:themeColor="text1"/>
                <w:lang w:eastAsia="es-ES"/>
              </w:rPr>
            </w:pPr>
            <w:r w:rsidRPr="4F027222">
              <w:rPr>
                <w:rFonts w:ascii="Calibri" w:eastAsia="Times New Roman" w:hAnsi="Calibri" w:cs="Calibri"/>
                <w:b/>
                <w:bCs/>
                <w:color w:val="000000" w:themeColor="text1"/>
                <w:lang w:eastAsia="es-ES"/>
              </w:rPr>
              <w:t>SCENARIO</w:t>
            </w:r>
          </w:p>
        </w:tc>
      </w:tr>
      <w:tr w:rsidR="4F027222" w:rsidRPr="000E2E46" w14:paraId="544EB8AB" w14:textId="77777777" w:rsidTr="0028375A">
        <w:trPr>
          <w:trHeight w:val="1155"/>
        </w:trPr>
        <w:tc>
          <w:tcPr>
            <w:tcW w:w="1800" w:type="dxa"/>
            <w:shd w:val="clear" w:color="auto" w:fill="B4C6E7" w:themeFill="accent1" w:themeFillTint="66"/>
          </w:tcPr>
          <w:p w14:paraId="247AD9C2" w14:textId="77777777" w:rsidR="4F027222" w:rsidRDefault="4F027222" w:rsidP="00D75ADD">
            <w:pPr>
              <w:spacing w:after="0" w:line="240" w:lineRule="auto"/>
              <w:jc w:val="left"/>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Causes and</w:t>
            </w:r>
            <w:r>
              <w:br/>
            </w:r>
            <w:r w:rsidRPr="4F027222">
              <w:rPr>
                <w:rFonts w:ascii="Calibri" w:eastAsia="Times New Roman" w:hAnsi="Calibri" w:cs="Calibri"/>
                <w:color w:val="000000" w:themeColor="text1"/>
                <w:lang w:eastAsia="es-ES"/>
              </w:rPr>
              <w:t>consequences:</w:t>
            </w:r>
          </w:p>
        </w:tc>
        <w:tc>
          <w:tcPr>
            <w:tcW w:w="6842" w:type="dxa"/>
            <w:gridSpan w:val="3"/>
            <w:shd w:val="clear" w:color="auto" w:fill="auto"/>
            <w:vAlign w:val="center"/>
          </w:tcPr>
          <w:p w14:paraId="1DA0DFB6" w14:textId="2DBF214E" w:rsidR="052EC7CB" w:rsidRDefault="01C884FD" w:rsidP="4F027222">
            <w:pPr>
              <w:spacing w:after="0" w:line="240" w:lineRule="auto"/>
              <w:rPr>
                <w:rFonts w:ascii="Calibri" w:eastAsia="Times New Roman" w:hAnsi="Calibri" w:cs="Calibri"/>
                <w:color w:val="000000" w:themeColor="text1"/>
                <w:lang w:val="en-US" w:eastAsia="es-ES"/>
              </w:rPr>
            </w:pPr>
            <w:r w:rsidRPr="49329351">
              <w:rPr>
                <w:rFonts w:ascii="Calibri" w:eastAsia="Times New Roman" w:hAnsi="Calibri" w:cs="Calibri"/>
                <w:color w:val="000000" w:themeColor="text1"/>
                <w:lang w:val="en-US" w:eastAsia="es-ES"/>
              </w:rPr>
              <w:t>Due to space exposure (radiation, temperature, …)</w:t>
            </w:r>
            <w:r w:rsidR="2BC40365" w:rsidRPr="49329351">
              <w:rPr>
                <w:rFonts w:ascii="Calibri" w:eastAsia="Times New Roman" w:hAnsi="Calibri" w:cs="Calibri"/>
                <w:color w:val="000000" w:themeColor="text1"/>
                <w:lang w:val="en-US" w:eastAsia="es-ES"/>
              </w:rPr>
              <w:t xml:space="preserve"> and operation</w:t>
            </w:r>
            <w:r w:rsidRPr="49329351">
              <w:rPr>
                <w:rFonts w:ascii="Calibri" w:eastAsia="Times New Roman" w:hAnsi="Calibri" w:cs="Calibri"/>
                <w:color w:val="000000" w:themeColor="text1"/>
                <w:lang w:val="en-US" w:eastAsia="es-ES"/>
              </w:rPr>
              <w:t xml:space="preserve"> magnetorquers </w:t>
            </w:r>
            <w:r w:rsidR="22C89271" w:rsidRPr="49329351">
              <w:rPr>
                <w:rFonts w:ascii="Calibri" w:eastAsia="Times New Roman" w:hAnsi="Calibri" w:cs="Calibri"/>
                <w:color w:val="000000" w:themeColor="text1"/>
                <w:lang w:val="en-US" w:eastAsia="es-ES"/>
              </w:rPr>
              <w:t>and</w:t>
            </w:r>
            <w:r w:rsidRPr="49329351">
              <w:rPr>
                <w:rFonts w:ascii="Calibri" w:eastAsia="Times New Roman" w:hAnsi="Calibri" w:cs="Calibri"/>
                <w:color w:val="000000" w:themeColor="text1"/>
                <w:lang w:val="en-US" w:eastAsia="es-ES"/>
              </w:rPr>
              <w:t xml:space="preserve"> reaction wheel</w:t>
            </w:r>
            <w:r w:rsidR="10B97C26" w:rsidRPr="49329351">
              <w:rPr>
                <w:rFonts w:ascii="Calibri" w:eastAsia="Times New Roman" w:hAnsi="Calibri" w:cs="Calibri"/>
                <w:color w:val="000000" w:themeColor="text1"/>
                <w:lang w:val="en-US" w:eastAsia="es-ES"/>
              </w:rPr>
              <w:t>’</w:t>
            </w:r>
            <w:r w:rsidRPr="49329351">
              <w:rPr>
                <w:rFonts w:ascii="Calibri" w:eastAsia="Times New Roman" w:hAnsi="Calibri" w:cs="Calibri"/>
                <w:color w:val="000000" w:themeColor="text1"/>
                <w:lang w:val="en-US" w:eastAsia="es-ES"/>
              </w:rPr>
              <w:t>s</w:t>
            </w:r>
            <w:r w:rsidR="359CB772" w:rsidRPr="49329351">
              <w:rPr>
                <w:rFonts w:ascii="Calibri" w:eastAsia="Times New Roman" w:hAnsi="Calibri" w:cs="Calibri"/>
                <w:color w:val="000000" w:themeColor="text1"/>
                <w:lang w:val="en-US" w:eastAsia="es-ES"/>
              </w:rPr>
              <w:t xml:space="preserve"> motors</w:t>
            </w:r>
            <w:r w:rsidRPr="49329351">
              <w:rPr>
                <w:rFonts w:ascii="Calibri" w:eastAsia="Times New Roman" w:hAnsi="Calibri" w:cs="Calibri"/>
                <w:color w:val="000000" w:themeColor="text1"/>
                <w:lang w:val="en-US" w:eastAsia="es-ES"/>
              </w:rPr>
              <w:t xml:space="preserve"> could suffer degradation thus leading into a situation where more power would have to be delivered to ACDS subsystem.</w:t>
            </w:r>
          </w:p>
          <w:p w14:paraId="5B6BF1EF" w14:textId="15E954D3" w:rsidR="4F027222" w:rsidRDefault="4F027222" w:rsidP="4F027222">
            <w:pPr>
              <w:spacing w:after="0" w:line="240" w:lineRule="auto"/>
              <w:rPr>
                <w:rFonts w:ascii="Calibri" w:eastAsia="Times New Roman" w:hAnsi="Calibri" w:cs="Calibri"/>
                <w:color w:val="000000" w:themeColor="text1"/>
                <w:lang w:val="en-US" w:eastAsia="es-ES"/>
              </w:rPr>
            </w:pPr>
          </w:p>
        </w:tc>
      </w:tr>
      <w:tr w:rsidR="4F027222" w14:paraId="066AED4F" w14:textId="77777777" w:rsidTr="0028375A">
        <w:trPr>
          <w:trHeight w:val="290"/>
        </w:trPr>
        <w:tc>
          <w:tcPr>
            <w:tcW w:w="1800" w:type="dxa"/>
            <w:vMerge w:val="restart"/>
            <w:shd w:val="clear" w:color="auto" w:fill="B4C6E7" w:themeFill="accent1" w:themeFillTint="66"/>
          </w:tcPr>
          <w:p w14:paraId="459F446D" w14:textId="77777777" w:rsidR="4F027222" w:rsidRDefault="4F027222" w:rsidP="4F027222">
            <w:pPr>
              <w:spacing w:after="0" w:line="240" w:lineRule="auto"/>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Magnitude:</w:t>
            </w:r>
          </w:p>
        </w:tc>
        <w:tc>
          <w:tcPr>
            <w:tcW w:w="1664" w:type="dxa"/>
            <w:shd w:val="clear" w:color="auto" w:fill="D9E2F3" w:themeFill="accent1" w:themeFillTint="33"/>
            <w:vAlign w:val="center"/>
          </w:tcPr>
          <w:p w14:paraId="004E0672" w14:textId="77777777" w:rsidR="4F027222" w:rsidRDefault="4F027222"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Severity</w:t>
            </w:r>
          </w:p>
        </w:tc>
        <w:tc>
          <w:tcPr>
            <w:tcW w:w="2569" w:type="dxa"/>
            <w:shd w:val="clear" w:color="auto" w:fill="D9E2F3" w:themeFill="accent1" w:themeFillTint="33"/>
            <w:vAlign w:val="center"/>
          </w:tcPr>
          <w:p w14:paraId="67D6EE4C" w14:textId="77777777" w:rsidR="4F027222" w:rsidRDefault="4F027222"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Likelihood</w:t>
            </w:r>
          </w:p>
        </w:tc>
        <w:tc>
          <w:tcPr>
            <w:tcW w:w="2609" w:type="dxa"/>
            <w:shd w:val="clear" w:color="auto" w:fill="D9E2F3" w:themeFill="accent1" w:themeFillTint="33"/>
            <w:vAlign w:val="center"/>
          </w:tcPr>
          <w:p w14:paraId="48758225" w14:textId="77777777" w:rsidR="4F027222" w:rsidRDefault="4F027222"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Risk index</w:t>
            </w:r>
          </w:p>
        </w:tc>
      </w:tr>
      <w:tr w:rsidR="4F027222" w14:paraId="301CF555" w14:textId="77777777" w:rsidTr="0028375A">
        <w:trPr>
          <w:trHeight w:val="290"/>
        </w:trPr>
        <w:tc>
          <w:tcPr>
            <w:tcW w:w="1800" w:type="dxa"/>
            <w:vMerge/>
            <w:shd w:val="clear" w:color="auto" w:fill="B4C6E7" w:themeFill="accent1" w:themeFillTint="66"/>
          </w:tcPr>
          <w:p w14:paraId="0AC0303D" w14:textId="77777777" w:rsidR="004839B6" w:rsidRDefault="004839B6"/>
        </w:tc>
        <w:tc>
          <w:tcPr>
            <w:tcW w:w="1664" w:type="dxa"/>
            <w:shd w:val="clear" w:color="auto" w:fill="auto"/>
            <w:vAlign w:val="center"/>
          </w:tcPr>
          <w:p w14:paraId="0CA6ED1D" w14:textId="17C1C49A" w:rsidR="71B6BD7C" w:rsidRDefault="71B6BD7C"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1</w:t>
            </w:r>
          </w:p>
        </w:tc>
        <w:tc>
          <w:tcPr>
            <w:tcW w:w="2569" w:type="dxa"/>
            <w:shd w:val="clear" w:color="auto" w:fill="auto"/>
            <w:vAlign w:val="center"/>
          </w:tcPr>
          <w:p w14:paraId="43300ED1" w14:textId="3DC23E26" w:rsidR="71B6BD7C" w:rsidRDefault="71B6BD7C"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D</w:t>
            </w:r>
          </w:p>
        </w:tc>
        <w:tc>
          <w:tcPr>
            <w:tcW w:w="2609" w:type="dxa"/>
            <w:shd w:val="clear" w:color="auto" w:fill="FFFF00"/>
            <w:vAlign w:val="center"/>
          </w:tcPr>
          <w:p w14:paraId="5D644BFA" w14:textId="728570D6" w:rsidR="2395A644" w:rsidRDefault="2395A644"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Medium</w:t>
            </w:r>
          </w:p>
        </w:tc>
      </w:tr>
      <w:tr w:rsidR="4F027222" w14:paraId="4EF42D59" w14:textId="77777777" w:rsidTr="0028375A">
        <w:trPr>
          <w:trHeight w:val="290"/>
        </w:trPr>
        <w:tc>
          <w:tcPr>
            <w:tcW w:w="8642" w:type="dxa"/>
            <w:gridSpan w:val="4"/>
            <w:shd w:val="clear" w:color="auto" w:fill="D9E2F3" w:themeFill="accent1" w:themeFillTint="33"/>
            <w:vAlign w:val="center"/>
          </w:tcPr>
          <w:p w14:paraId="0D9C0530" w14:textId="77777777" w:rsidR="4F027222" w:rsidRDefault="4F027222" w:rsidP="4F027222">
            <w:pPr>
              <w:spacing w:after="0" w:line="240" w:lineRule="auto"/>
              <w:jc w:val="center"/>
              <w:rPr>
                <w:rFonts w:ascii="Calibri" w:eastAsia="Times New Roman" w:hAnsi="Calibri" w:cs="Calibri"/>
                <w:b/>
                <w:bCs/>
                <w:color w:val="000000" w:themeColor="text1"/>
                <w:lang w:eastAsia="es-ES"/>
              </w:rPr>
            </w:pPr>
            <w:r w:rsidRPr="4F027222">
              <w:rPr>
                <w:rFonts w:ascii="Calibri" w:eastAsia="Times New Roman" w:hAnsi="Calibri" w:cs="Calibri"/>
                <w:b/>
                <w:bCs/>
                <w:color w:val="000000" w:themeColor="text1"/>
                <w:lang w:eastAsia="es-ES"/>
              </w:rPr>
              <w:t>DECISION AND ACTION</w:t>
            </w:r>
          </w:p>
        </w:tc>
      </w:tr>
      <w:tr w:rsidR="4F027222" w14:paraId="16525234" w14:textId="77777777" w:rsidTr="0028375A">
        <w:trPr>
          <w:trHeight w:val="290"/>
        </w:trPr>
        <w:tc>
          <w:tcPr>
            <w:tcW w:w="1800" w:type="dxa"/>
            <w:shd w:val="clear" w:color="auto" w:fill="B4C6E7" w:themeFill="accent1" w:themeFillTint="66"/>
            <w:vAlign w:val="center"/>
          </w:tcPr>
          <w:p w14:paraId="4E3C0564" w14:textId="77777777" w:rsidR="4F027222" w:rsidRDefault="4F027222" w:rsidP="4F027222">
            <w:pPr>
              <w:spacing w:after="0" w:line="240" w:lineRule="auto"/>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 xml:space="preserve">Accept Risk: </w:t>
            </w:r>
          </w:p>
        </w:tc>
        <w:tc>
          <w:tcPr>
            <w:tcW w:w="1664" w:type="dxa"/>
            <w:shd w:val="clear" w:color="auto" w:fill="auto"/>
            <w:vAlign w:val="center"/>
          </w:tcPr>
          <w:p w14:paraId="4D8A8638" w14:textId="48DD739F" w:rsidR="4F027222" w:rsidRDefault="4F027222" w:rsidP="4F027222">
            <w:pPr>
              <w:spacing w:after="0" w:line="240" w:lineRule="auto"/>
              <w:rPr>
                <w:rFonts w:ascii="Wingdings 2" w:eastAsia="Times New Roman" w:hAnsi="Wingdings 2" w:cs="Calibri"/>
                <w:color w:val="000000" w:themeColor="text1"/>
                <w:lang w:eastAsia="es-ES"/>
              </w:rPr>
            </w:pPr>
            <w:r w:rsidRPr="4F027222">
              <w:rPr>
                <w:rFonts w:ascii="Wingdings 2" w:eastAsia="Times New Roman" w:hAnsi="Times New Roman" w:cs="Calibri"/>
                <w:color w:val="000000" w:themeColor="text1"/>
                <w:lang w:eastAsia="es-ES"/>
              </w:rPr>
              <w:t> </w:t>
            </w:r>
          </w:p>
        </w:tc>
        <w:tc>
          <w:tcPr>
            <w:tcW w:w="2569" w:type="dxa"/>
            <w:shd w:val="clear" w:color="auto" w:fill="D9E2F3" w:themeFill="accent1" w:themeFillTint="33"/>
            <w:vAlign w:val="center"/>
          </w:tcPr>
          <w:p w14:paraId="3EB8162E" w14:textId="77777777" w:rsidR="4F027222" w:rsidRDefault="4F027222" w:rsidP="4F027222">
            <w:pPr>
              <w:spacing w:after="0" w:line="240" w:lineRule="auto"/>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 xml:space="preserve">Reduce Risk: </w:t>
            </w:r>
          </w:p>
        </w:tc>
        <w:tc>
          <w:tcPr>
            <w:tcW w:w="2609" w:type="dxa"/>
            <w:shd w:val="clear" w:color="auto" w:fill="auto"/>
            <w:vAlign w:val="center"/>
          </w:tcPr>
          <w:p w14:paraId="10D21DBF" w14:textId="69DF8A22" w:rsidR="4F027222" w:rsidRDefault="4F027222" w:rsidP="4F027222">
            <w:pPr>
              <w:spacing w:after="0" w:line="240" w:lineRule="auto"/>
              <w:rPr>
                <w:rFonts w:ascii="Wingdings 2" w:eastAsia="Times New Roman" w:hAnsi="Wingdings 2" w:cs="Calibri"/>
                <w:color w:val="000000" w:themeColor="text1"/>
                <w:lang w:eastAsia="es-ES"/>
              </w:rPr>
            </w:pPr>
            <w:r w:rsidRPr="4F027222">
              <w:rPr>
                <w:rFonts w:ascii="Wingdings 2" w:eastAsia="Times New Roman" w:hAnsi="Wingdings 2" w:cs="Calibri"/>
                <w:color w:val="000000" w:themeColor="text1"/>
                <w:lang w:eastAsia="es-ES"/>
              </w:rPr>
              <w:t>R</w:t>
            </w:r>
          </w:p>
        </w:tc>
      </w:tr>
      <w:tr w:rsidR="4F027222" w:rsidRPr="000E2E46" w14:paraId="2008B83A" w14:textId="77777777" w:rsidTr="0028375A">
        <w:trPr>
          <w:trHeight w:val="570"/>
        </w:trPr>
        <w:tc>
          <w:tcPr>
            <w:tcW w:w="1800" w:type="dxa"/>
            <w:shd w:val="clear" w:color="auto" w:fill="B4C6E7" w:themeFill="accent1" w:themeFillTint="66"/>
          </w:tcPr>
          <w:p w14:paraId="349675BB" w14:textId="24652538" w:rsidR="4F027222" w:rsidRDefault="00472EC6" w:rsidP="4F027222">
            <w:pPr>
              <w:spacing w:after="0" w:line="240" w:lineRule="auto"/>
              <w:rPr>
                <w:rFonts w:ascii="Calibri" w:eastAsia="Times New Roman" w:hAnsi="Calibri" w:cs="Calibri"/>
                <w:color w:val="000000" w:themeColor="text1"/>
                <w:lang w:eastAsia="es-ES"/>
              </w:rPr>
            </w:pPr>
            <w:r w:rsidRPr="25945A72">
              <w:rPr>
                <w:rFonts w:ascii="Calibri" w:eastAsia="Times New Roman" w:hAnsi="Calibri" w:cs="Calibri"/>
                <w:color w:val="000000" w:themeColor="text1"/>
                <w:lang w:eastAsia="es-ES"/>
              </w:rPr>
              <w:t>Action/Reduction</w:t>
            </w:r>
            <w:r>
              <w:br/>
            </w:r>
            <w:r w:rsidRPr="25945A72">
              <w:rPr>
                <w:rFonts w:ascii="Calibri" w:eastAsia="Times New Roman" w:hAnsi="Calibri" w:cs="Calibri"/>
                <w:color w:val="000000" w:themeColor="text1"/>
                <w:lang w:eastAsia="es-ES"/>
              </w:rPr>
              <w:t>measures</w:t>
            </w:r>
            <w:r w:rsidR="4F027222" w:rsidRPr="4F027222">
              <w:rPr>
                <w:rFonts w:ascii="Calibri" w:eastAsia="Times New Roman" w:hAnsi="Calibri" w:cs="Calibri"/>
                <w:color w:val="000000" w:themeColor="text1"/>
                <w:lang w:eastAsia="es-ES"/>
              </w:rPr>
              <w:t>:</w:t>
            </w:r>
          </w:p>
        </w:tc>
        <w:tc>
          <w:tcPr>
            <w:tcW w:w="6842" w:type="dxa"/>
            <w:gridSpan w:val="3"/>
            <w:shd w:val="clear" w:color="auto" w:fill="auto"/>
            <w:vAlign w:val="center"/>
          </w:tcPr>
          <w:p w14:paraId="6C47397C" w14:textId="7B0313BE" w:rsidR="55F16D63" w:rsidRDefault="55F16D63" w:rsidP="4F027222">
            <w:pPr>
              <w:spacing w:after="0" w:line="240" w:lineRule="auto"/>
              <w:rPr>
                <w:rFonts w:ascii="Calibri" w:eastAsia="Times New Roman" w:hAnsi="Calibri" w:cs="Calibri"/>
                <w:color w:val="000000" w:themeColor="text1"/>
                <w:lang w:val="en-US" w:eastAsia="es-ES"/>
              </w:rPr>
            </w:pPr>
            <w:r w:rsidRPr="4F027222">
              <w:rPr>
                <w:rFonts w:ascii="Calibri" w:eastAsia="Times New Roman" w:hAnsi="Calibri" w:cs="Calibri"/>
                <w:color w:val="000000" w:themeColor="text1"/>
                <w:lang w:val="en-US" w:eastAsia="es-ES"/>
              </w:rPr>
              <w:t>Reserve more power for ADCS subsystem.</w:t>
            </w:r>
          </w:p>
        </w:tc>
      </w:tr>
    </w:tbl>
    <w:p w14:paraId="05F5FFD0" w14:textId="3FE5F295" w:rsidR="4F027222" w:rsidRDefault="4F027222" w:rsidP="4F027222">
      <w:pPr>
        <w:rPr>
          <w:rFonts w:asciiTheme="majorHAnsi" w:eastAsiaTheme="majorEastAsia" w:hAnsiTheme="majorHAnsi" w:cstheme="majorBidi"/>
          <w:color w:val="1F3763"/>
          <w:sz w:val="24"/>
          <w:szCs w:val="24"/>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664"/>
        <w:gridCol w:w="2569"/>
        <w:gridCol w:w="2609"/>
      </w:tblGrid>
      <w:tr w:rsidR="4F027222" w14:paraId="09912639" w14:textId="77777777" w:rsidTr="0028375A">
        <w:trPr>
          <w:trHeight w:val="290"/>
        </w:trPr>
        <w:tc>
          <w:tcPr>
            <w:tcW w:w="1800" w:type="dxa"/>
            <w:shd w:val="clear" w:color="auto" w:fill="auto"/>
            <w:vAlign w:val="center"/>
          </w:tcPr>
          <w:p w14:paraId="3A4733D6" w14:textId="05D08BA8" w:rsidR="4F027222" w:rsidRDefault="4F027222" w:rsidP="4F027222">
            <w:pPr>
              <w:spacing w:after="0" w:line="240" w:lineRule="auto"/>
              <w:rPr>
                <w:rFonts w:ascii="Calibri" w:eastAsia="Times New Roman" w:hAnsi="Calibri" w:cs="Calibri"/>
                <w:b/>
                <w:bCs/>
                <w:color w:val="000000" w:themeColor="text1"/>
                <w:lang w:eastAsia="es-ES"/>
              </w:rPr>
            </w:pPr>
            <w:r w:rsidRPr="4F027222">
              <w:rPr>
                <w:rFonts w:ascii="Calibri" w:eastAsia="Times New Roman" w:hAnsi="Calibri" w:cs="Calibri"/>
                <w:color w:val="000000" w:themeColor="text1"/>
                <w:lang w:eastAsia="es-ES"/>
              </w:rPr>
              <w:t>ID:</w:t>
            </w:r>
            <w:r w:rsidRPr="4F027222">
              <w:rPr>
                <w:rFonts w:ascii="Calibri" w:eastAsia="Times New Roman" w:hAnsi="Calibri" w:cs="Calibri"/>
                <w:b/>
                <w:bCs/>
                <w:color w:val="000000" w:themeColor="text1"/>
                <w:lang w:eastAsia="es-ES"/>
              </w:rPr>
              <w:t xml:space="preserve"> ADC-00</w:t>
            </w:r>
            <w:r w:rsidR="65DC8B80" w:rsidRPr="4F027222">
              <w:rPr>
                <w:rFonts w:ascii="Calibri" w:eastAsia="Times New Roman" w:hAnsi="Calibri" w:cs="Calibri"/>
                <w:b/>
                <w:bCs/>
                <w:color w:val="000000" w:themeColor="text1"/>
                <w:lang w:eastAsia="es-ES"/>
              </w:rPr>
              <w:t>3</w:t>
            </w:r>
          </w:p>
        </w:tc>
        <w:tc>
          <w:tcPr>
            <w:tcW w:w="6842" w:type="dxa"/>
            <w:gridSpan w:val="3"/>
            <w:shd w:val="clear" w:color="auto" w:fill="auto"/>
            <w:vAlign w:val="center"/>
          </w:tcPr>
          <w:p w14:paraId="3F576C59" w14:textId="4344BEE4" w:rsidR="65DC8B80" w:rsidRDefault="65DC8B80" w:rsidP="4F027222">
            <w:pPr>
              <w:spacing w:after="0" w:line="240" w:lineRule="auto"/>
              <w:rPr>
                <w:rFonts w:ascii="Calibri" w:eastAsia="Times New Roman" w:hAnsi="Calibri" w:cs="Calibri"/>
                <w:b/>
                <w:bCs/>
                <w:color w:val="000000" w:themeColor="text1"/>
                <w:lang w:val="en-US" w:eastAsia="es-ES"/>
              </w:rPr>
            </w:pPr>
            <w:r w:rsidRPr="4F027222">
              <w:rPr>
                <w:rFonts w:ascii="Calibri" w:eastAsia="Times New Roman" w:hAnsi="Calibri" w:cs="Calibri"/>
                <w:b/>
                <w:bCs/>
                <w:color w:val="000000" w:themeColor="text1"/>
                <w:lang w:val="en-US" w:eastAsia="es-ES"/>
              </w:rPr>
              <w:t xml:space="preserve">Collision with space debris. </w:t>
            </w:r>
          </w:p>
        </w:tc>
      </w:tr>
      <w:tr w:rsidR="4F027222" w14:paraId="11707B84" w14:textId="77777777" w:rsidTr="0028375A">
        <w:trPr>
          <w:trHeight w:val="315"/>
        </w:trPr>
        <w:tc>
          <w:tcPr>
            <w:tcW w:w="8642" w:type="dxa"/>
            <w:gridSpan w:val="4"/>
            <w:shd w:val="clear" w:color="auto" w:fill="D9E2F3" w:themeFill="accent1" w:themeFillTint="33"/>
            <w:vAlign w:val="center"/>
          </w:tcPr>
          <w:p w14:paraId="35FC8032" w14:textId="77777777" w:rsidR="4F027222" w:rsidRDefault="4F027222" w:rsidP="4F027222">
            <w:pPr>
              <w:spacing w:after="0" w:line="240" w:lineRule="auto"/>
              <w:jc w:val="center"/>
              <w:rPr>
                <w:rFonts w:ascii="Calibri" w:eastAsia="Times New Roman" w:hAnsi="Calibri" w:cs="Calibri"/>
                <w:b/>
                <w:bCs/>
                <w:color w:val="000000" w:themeColor="text1"/>
                <w:lang w:eastAsia="es-ES"/>
              </w:rPr>
            </w:pPr>
            <w:r w:rsidRPr="4F027222">
              <w:rPr>
                <w:rFonts w:ascii="Calibri" w:eastAsia="Times New Roman" w:hAnsi="Calibri" w:cs="Calibri"/>
                <w:b/>
                <w:bCs/>
                <w:color w:val="000000" w:themeColor="text1"/>
                <w:lang w:eastAsia="es-ES"/>
              </w:rPr>
              <w:t>SCENARIO</w:t>
            </w:r>
          </w:p>
        </w:tc>
      </w:tr>
      <w:tr w:rsidR="4F027222" w:rsidRPr="000E2E46" w14:paraId="18511D6C" w14:textId="77777777" w:rsidTr="0028375A">
        <w:trPr>
          <w:trHeight w:val="976"/>
        </w:trPr>
        <w:tc>
          <w:tcPr>
            <w:tcW w:w="1800" w:type="dxa"/>
            <w:shd w:val="clear" w:color="auto" w:fill="B4C6E7" w:themeFill="accent1" w:themeFillTint="66"/>
          </w:tcPr>
          <w:p w14:paraId="2285418C" w14:textId="77777777" w:rsidR="4F027222" w:rsidRDefault="4F027222" w:rsidP="00D75ADD">
            <w:pPr>
              <w:spacing w:after="0" w:line="240" w:lineRule="auto"/>
              <w:jc w:val="left"/>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Causes and</w:t>
            </w:r>
            <w:r>
              <w:br/>
            </w:r>
            <w:r w:rsidRPr="4F027222">
              <w:rPr>
                <w:rFonts w:ascii="Calibri" w:eastAsia="Times New Roman" w:hAnsi="Calibri" w:cs="Calibri"/>
                <w:color w:val="000000" w:themeColor="text1"/>
                <w:lang w:eastAsia="es-ES"/>
              </w:rPr>
              <w:t>consequences:</w:t>
            </w:r>
          </w:p>
        </w:tc>
        <w:tc>
          <w:tcPr>
            <w:tcW w:w="6842" w:type="dxa"/>
            <w:gridSpan w:val="3"/>
            <w:shd w:val="clear" w:color="auto" w:fill="auto"/>
            <w:vAlign w:val="center"/>
          </w:tcPr>
          <w:p w14:paraId="1A73D74F" w14:textId="5F73C9A5" w:rsidR="4F027222" w:rsidRDefault="1721780E" w:rsidP="4F027222">
            <w:pPr>
              <w:spacing w:after="0" w:line="240" w:lineRule="auto"/>
              <w:rPr>
                <w:rFonts w:ascii="Calibri" w:eastAsia="Times New Roman" w:hAnsi="Calibri" w:cs="Calibri"/>
                <w:color w:val="000000" w:themeColor="text1"/>
                <w:lang w:val="en-US" w:eastAsia="es-ES"/>
              </w:rPr>
            </w:pPr>
            <w:r w:rsidRPr="49329351">
              <w:rPr>
                <w:rFonts w:ascii="Calibri" w:eastAsia="Times New Roman" w:hAnsi="Calibri" w:cs="Calibri"/>
                <w:color w:val="000000" w:themeColor="text1"/>
                <w:lang w:val="en-US" w:eastAsia="es-ES"/>
              </w:rPr>
              <w:t xml:space="preserve">A critical change in attitude can occur if the spacecraft collides with large pieces of space debris. If sensors are working at this time the unforeseen </w:t>
            </w:r>
            <w:r w:rsidR="006575D6">
              <w:rPr>
                <w:rFonts w:ascii="Calibri" w:eastAsia="Times New Roman" w:hAnsi="Calibri" w:cs="Calibri"/>
                <w:color w:val="000000" w:themeColor="text1"/>
                <w:lang w:val="en-US" w:eastAsia="es-ES"/>
              </w:rPr>
              <w:t>Sun</w:t>
            </w:r>
            <w:r w:rsidRPr="49329351">
              <w:rPr>
                <w:rFonts w:ascii="Calibri" w:eastAsia="Times New Roman" w:hAnsi="Calibri" w:cs="Calibri"/>
                <w:color w:val="000000" w:themeColor="text1"/>
                <w:lang w:val="en-US" w:eastAsia="es-ES"/>
              </w:rPr>
              <w:t>-exposition could destroy or damage sensors.</w:t>
            </w:r>
          </w:p>
        </w:tc>
      </w:tr>
      <w:tr w:rsidR="4F027222" w14:paraId="0E14F9A0" w14:textId="77777777" w:rsidTr="0028375A">
        <w:trPr>
          <w:trHeight w:val="290"/>
        </w:trPr>
        <w:tc>
          <w:tcPr>
            <w:tcW w:w="1800" w:type="dxa"/>
            <w:vMerge w:val="restart"/>
            <w:shd w:val="clear" w:color="auto" w:fill="B4C6E7" w:themeFill="accent1" w:themeFillTint="66"/>
          </w:tcPr>
          <w:p w14:paraId="2BDBB11E" w14:textId="77777777" w:rsidR="4F027222" w:rsidRDefault="4F027222" w:rsidP="4F027222">
            <w:pPr>
              <w:spacing w:after="0" w:line="240" w:lineRule="auto"/>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Magnitude:</w:t>
            </w:r>
          </w:p>
        </w:tc>
        <w:tc>
          <w:tcPr>
            <w:tcW w:w="1664" w:type="dxa"/>
            <w:shd w:val="clear" w:color="auto" w:fill="D9E2F3" w:themeFill="accent1" w:themeFillTint="33"/>
            <w:vAlign w:val="center"/>
          </w:tcPr>
          <w:p w14:paraId="7DFDB388" w14:textId="77777777" w:rsidR="4F027222" w:rsidRDefault="4F027222"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Severity</w:t>
            </w:r>
          </w:p>
        </w:tc>
        <w:tc>
          <w:tcPr>
            <w:tcW w:w="2569" w:type="dxa"/>
            <w:shd w:val="clear" w:color="auto" w:fill="D9E2F3" w:themeFill="accent1" w:themeFillTint="33"/>
            <w:vAlign w:val="center"/>
          </w:tcPr>
          <w:p w14:paraId="1DB58E2B" w14:textId="77777777" w:rsidR="4F027222" w:rsidRDefault="4F027222"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Likelihood</w:t>
            </w:r>
          </w:p>
        </w:tc>
        <w:tc>
          <w:tcPr>
            <w:tcW w:w="2609" w:type="dxa"/>
            <w:shd w:val="clear" w:color="auto" w:fill="D9E2F3" w:themeFill="accent1" w:themeFillTint="33"/>
            <w:vAlign w:val="center"/>
          </w:tcPr>
          <w:p w14:paraId="139DC8EF" w14:textId="77777777" w:rsidR="4F027222" w:rsidRDefault="4F027222"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Risk index</w:t>
            </w:r>
          </w:p>
        </w:tc>
      </w:tr>
      <w:tr w:rsidR="4F027222" w14:paraId="03922F85" w14:textId="77777777" w:rsidTr="0028375A">
        <w:trPr>
          <w:trHeight w:val="290"/>
        </w:trPr>
        <w:tc>
          <w:tcPr>
            <w:tcW w:w="1800" w:type="dxa"/>
            <w:vMerge/>
            <w:shd w:val="clear" w:color="auto" w:fill="B4C6E7" w:themeFill="accent1" w:themeFillTint="66"/>
          </w:tcPr>
          <w:p w14:paraId="0FE00007" w14:textId="77777777" w:rsidR="004839B6" w:rsidRDefault="004839B6"/>
        </w:tc>
        <w:tc>
          <w:tcPr>
            <w:tcW w:w="1664" w:type="dxa"/>
            <w:shd w:val="clear" w:color="auto" w:fill="auto"/>
            <w:vAlign w:val="center"/>
          </w:tcPr>
          <w:p w14:paraId="3C16D982" w14:textId="21427F84" w:rsidR="23EA077E" w:rsidRDefault="23EA077E"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4</w:t>
            </w:r>
          </w:p>
        </w:tc>
        <w:tc>
          <w:tcPr>
            <w:tcW w:w="2569" w:type="dxa"/>
            <w:shd w:val="clear" w:color="auto" w:fill="auto"/>
            <w:vAlign w:val="center"/>
          </w:tcPr>
          <w:p w14:paraId="69BB79AA" w14:textId="058B41B2" w:rsidR="23EA077E" w:rsidRDefault="23EA077E" w:rsidP="4F027222">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A</w:t>
            </w:r>
          </w:p>
        </w:tc>
        <w:tc>
          <w:tcPr>
            <w:tcW w:w="2609" w:type="dxa"/>
            <w:shd w:val="clear" w:color="auto" w:fill="92D050"/>
            <w:vAlign w:val="center"/>
          </w:tcPr>
          <w:p w14:paraId="39BCDC76" w14:textId="712A2A94" w:rsidR="4F027222" w:rsidRDefault="4F027222" w:rsidP="4F027222">
            <w:pPr>
              <w:spacing w:after="0" w:line="240" w:lineRule="auto"/>
              <w:jc w:val="center"/>
            </w:pPr>
            <w:r w:rsidRPr="4F027222">
              <w:rPr>
                <w:rFonts w:ascii="Calibri" w:eastAsia="Times New Roman" w:hAnsi="Calibri" w:cs="Calibri"/>
                <w:color w:val="000000" w:themeColor="text1"/>
                <w:lang w:eastAsia="es-ES"/>
              </w:rPr>
              <w:t>Low</w:t>
            </w:r>
          </w:p>
        </w:tc>
      </w:tr>
      <w:tr w:rsidR="4F027222" w14:paraId="7CCD2F7C" w14:textId="77777777" w:rsidTr="0028375A">
        <w:trPr>
          <w:trHeight w:val="290"/>
        </w:trPr>
        <w:tc>
          <w:tcPr>
            <w:tcW w:w="8642" w:type="dxa"/>
            <w:gridSpan w:val="4"/>
            <w:shd w:val="clear" w:color="auto" w:fill="D9E2F3" w:themeFill="accent1" w:themeFillTint="33"/>
            <w:vAlign w:val="center"/>
          </w:tcPr>
          <w:p w14:paraId="70D504A1" w14:textId="77777777" w:rsidR="4F027222" w:rsidRDefault="4F027222" w:rsidP="4F027222">
            <w:pPr>
              <w:spacing w:after="0" w:line="240" w:lineRule="auto"/>
              <w:jc w:val="center"/>
              <w:rPr>
                <w:rFonts w:ascii="Calibri" w:eastAsia="Times New Roman" w:hAnsi="Calibri" w:cs="Calibri"/>
                <w:b/>
                <w:bCs/>
                <w:color w:val="000000" w:themeColor="text1"/>
                <w:lang w:eastAsia="es-ES"/>
              </w:rPr>
            </w:pPr>
            <w:r w:rsidRPr="4F027222">
              <w:rPr>
                <w:rFonts w:ascii="Calibri" w:eastAsia="Times New Roman" w:hAnsi="Calibri" w:cs="Calibri"/>
                <w:b/>
                <w:bCs/>
                <w:color w:val="000000" w:themeColor="text1"/>
                <w:lang w:eastAsia="es-ES"/>
              </w:rPr>
              <w:t>DECISION AND ACTION</w:t>
            </w:r>
          </w:p>
        </w:tc>
      </w:tr>
      <w:tr w:rsidR="4F027222" w14:paraId="58779DD5" w14:textId="77777777" w:rsidTr="0028375A">
        <w:trPr>
          <w:trHeight w:val="290"/>
        </w:trPr>
        <w:tc>
          <w:tcPr>
            <w:tcW w:w="1800" w:type="dxa"/>
            <w:shd w:val="clear" w:color="auto" w:fill="B4C6E7" w:themeFill="accent1" w:themeFillTint="66"/>
            <w:vAlign w:val="center"/>
          </w:tcPr>
          <w:p w14:paraId="111E8589" w14:textId="77777777" w:rsidR="4F027222" w:rsidRDefault="4F027222" w:rsidP="4F027222">
            <w:pPr>
              <w:spacing w:after="0" w:line="240" w:lineRule="auto"/>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 xml:space="preserve">Accept Risk: </w:t>
            </w:r>
          </w:p>
        </w:tc>
        <w:tc>
          <w:tcPr>
            <w:tcW w:w="1664" w:type="dxa"/>
            <w:shd w:val="clear" w:color="auto" w:fill="auto"/>
            <w:vAlign w:val="center"/>
          </w:tcPr>
          <w:p w14:paraId="78167A4A" w14:textId="17521859" w:rsidR="4F027222" w:rsidRDefault="4F027222" w:rsidP="4F027222">
            <w:pPr>
              <w:spacing w:after="0" w:line="240" w:lineRule="auto"/>
              <w:rPr>
                <w:rFonts w:ascii="Wingdings 2" w:eastAsia="Times New Roman" w:hAnsi="Wingdings 2" w:cs="Calibri"/>
                <w:color w:val="000000" w:themeColor="text1"/>
                <w:lang w:eastAsia="es-ES"/>
              </w:rPr>
            </w:pPr>
            <w:r w:rsidRPr="4F027222">
              <w:rPr>
                <w:rFonts w:ascii="Wingdings 2" w:eastAsia="Times New Roman" w:hAnsi="Times New Roman" w:cs="Calibri"/>
                <w:color w:val="000000" w:themeColor="text1"/>
                <w:lang w:eastAsia="es-ES"/>
              </w:rPr>
              <w:t> </w:t>
            </w:r>
            <w:r w:rsidR="6C4321E4" w:rsidRPr="4F027222">
              <w:rPr>
                <w:rFonts w:ascii="Wingdings 2" w:eastAsia="Times New Roman" w:hAnsi="Wingdings 2" w:cs="Calibri"/>
                <w:color w:val="000000" w:themeColor="text1"/>
                <w:lang w:eastAsia="es-ES"/>
              </w:rPr>
              <w:t xml:space="preserve"> R</w:t>
            </w:r>
          </w:p>
        </w:tc>
        <w:tc>
          <w:tcPr>
            <w:tcW w:w="2569" w:type="dxa"/>
            <w:shd w:val="clear" w:color="auto" w:fill="D9E2F3" w:themeFill="accent1" w:themeFillTint="33"/>
            <w:vAlign w:val="center"/>
          </w:tcPr>
          <w:p w14:paraId="3C61749D" w14:textId="77777777" w:rsidR="4F027222" w:rsidRDefault="4F027222" w:rsidP="4F027222">
            <w:pPr>
              <w:spacing w:after="0" w:line="240" w:lineRule="auto"/>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 xml:space="preserve">Reduce Risk: </w:t>
            </w:r>
          </w:p>
        </w:tc>
        <w:tc>
          <w:tcPr>
            <w:tcW w:w="2609" w:type="dxa"/>
            <w:shd w:val="clear" w:color="auto" w:fill="auto"/>
            <w:vAlign w:val="center"/>
          </w:tcPr>
          <w:p w14:paraId="474A3277" w14:textId="038C0F27" w:rsidR="4F027222" w:rsidRDefault="4F027222" w:rsidP="4F027222">
            <w:pPr>
              <w:spacing w:after="0" w:line="240" w:lineRule="auto"/>
              <w:rPr>
                <w:rFonts w:ascii="Wingdings 2" w:eastAsia="Times New Roman" w:hAnsi="Wingdings 2" w:cs="Calibri"/>
                <w:color w:val="000000" w:themeColor="text1"/>
                <w:lang w:eastAsia="es-ES"/>
              </w:rPr>
            </w:pPr>
          </w:p>
        </w:tc>
      </w:tr>
      <w:tr w:rsidR="4F027222" w:rsidRPr="000E2E46" w14:paraId="46B96D7F" w14:textId="77777777" w:rsidTr="0028375A">
        <w:trPr>
          <w:trHeight w:val="1000"/>
        </w:trPr>
        <w:tc>
          <w:tcPr>
            <w:tcW w:w="1800" w:type="dxa"/>
            <w:shd w:val="clear" w:color="auto" w:fill="B4C6E7" w:themeFill="accent1" w:themeFillTint="66"/>
          </w:tcPr>
          <w:p w14:paraId="35248FAB" w14:textId="77777777" w:rsidR="4F027222" w:rsidRDefault="4F027222" w:rsidP="4F027222">
            <w:pPr>
              <w:spacing w:after="0" w:line="240" w:lineRule="auto"/>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Considerations:</w:t>
            </w:r>
          </w:p>
        </w:tc>
        <w:tc>
          <w:tcPr>
            <w:tcW w:w="6842" w:type="dxa"/>
            <w:gridSpan w:val="3"/>
            <w:shd w:val="clear" w:color="auto" w:fill="auto"/>
            <w:vAlign w:val="center"/>
          </w:tcPr>
          <w:p w14:paraId="64A88D2B" w14:textId="72C8172D" w:rsidR="77E29A18" w:rsidRDefault="77E29A18" w:rsidP="4F027222">
            <w:pPr>
              <w:spacing w:after="0" w:line="240" w:lineRule="auto"/>
              <w:rPr>
                <w:rFonts w:ascii="Calibri" w:eastAsia="Times New Roman" w:hAnsi="Calibri" w:cs="Calibri"/>
                <w:color w:val="000000" w:themeColor="text1"/>
                <w:lang w:val="en-US" w:eastAsia="es-ES"/>
              </w:rPr>
            </w:pPr>
            <w:r w:rsidRPr="4F027222">
              <w:rPr>
                <w:rFonts w:ascii="Calibri" w:eastAsia="Times New Roman" w:hAnsi="Calibri" w:cs="Calibri"/>
                <w:color w:val="000000" w:themeColor="text1"/>
                <w:lang w:val="en-US" w:eastAsia="es-ES"/>
              </w:rPr>
              <w:t xml:space="preserve">The risk must be accepted because the spacecraft has no propulsion system. Perhaps a spin stabilization before a predicted crash could reduce the magnitude of the attitude perturbation whereas sensors shutdown would protect it from </w:t>
            </w:r>
            <w:r w:rsidR="00C44133">
              <w:rPr>
                <w:rFonts w:ascii="Calibri" w:eastAsia="Times New Roman" w:hAnsi="Calibri" w:cs="Calibri"/>
                <w:color w:val="000000" w:themeColor="text1"/>
                <w:lang w:val="en-US" w:eastAsia="es-ES"/>
              </w:rPr>
              <w:t>solar</w:t>
            </w:r>
            <w:r w:rsidRPr="4F027222">
              <w:rPr>
                <w:rFonts w:ascii="Calibri" w:eastAsia="Times New Roman" w:hAnsi="Calibri" w:cs="Calibri"/>
                <w:color w:val="000000" w:themeColor="text1"/>
                <w:lang w:val="en-US" w:eastAsia="es-ES"/>
              </w:rPr>
              <w:t xml:space="preserve"> exposure.</w:t>
            </w:r>
          </w:p>
        </w:tc>
      </w:tr>
    </w:tbl>
    <w:p w14:paraId="2C6806DC" w14:textId="3F10FDAD" w:rsidR="4F027222" w:rsidRDefault="4F027222" w:rsidP="4F027222">
      <w:pPr>
        <w:rPr>
          <w:rFonts w:asciiTheme="majorHAnsi" w:eastAsiaTheme="majorEastAsia" w:hAnsiTheme="majorHAnsi" w:cstheme="majorBidi"/>
          <w:color w:val="1F3763"/>
          <w:sz w:val="24"/>
          <w:szCs w:val="24"/>
          <w:lang w:val="en-US"/>
        </w:rPr>
      </w:pPr>
    </w:p>
    <w:p w14:paraId="19F25F33" w14:textId="6C3E7487" w:rsidR="58C76092" w:rsidRDefault="58C76092" w:rsidP="00E5239B">
      <w:pPr>
        <w:pStyle w:val="Ttulo3"/>
        <w:rPr>
          <w:rFonts w:ascii="Calibri Light" w:eastAsia="Calibri Light" w:hAnsi="Calibri Light" w:cs="Calibri Light"/>
          <w:color w:val="1F3763"/>
          <w:lang w:val="en-US"/>
        </w:rPr>
      </w:pPr>
      <w:bookmarkStart w:id="88" w:name="_Toc61711476"/>
      <w:r w:rsidRPr="4F027222">
        <w:rPr>
          <w:lang w:val="en-US"/>
        </w:rPr>
        <w:t>Structural risks</w:t>
      </w:r>
      <w:bookmarkEnd w:id="88"/>
    </w:p>
    <w:p w14:paraId="2A2F25F1" w14:textId="77777777" w:rsidR="005E3CDB" w:rsidRPr="005E3CDB" w:rsidRDefault="005E3CDB" w:rsidP="005E3CD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664"/>
        <w:gridCol w:w="2569"/>
        <w:gridCol w:w="2609"/>
      </w:tblGrid>
      <w:tr w:rsidR="00E064B4" w:rsidRPr="000E2E46" w14:paraId="4CA531BE" w14:textId="77777777" w:rsidTr="0028375A">
        <w:trPr>
          <w:trHeight w:val="290"/>
        </w:trPr>
        <w:tc>
          <w:tcPr>
            <w:tcW w:w="1800" w:type="dxa"/>
            <w:shd w:val="clear" w:color="auto" w:fill="auto"/>
            <w:vAlign w:val="center"/>
          </w:tcPr>
          <w:p w14:paraId="0043A4DE" w14:textId="200F578F" w:rsidR="00E064B4" w:rsidRDefault="00E064B4" w:rsidP="00E064B4">
            <w:pPr>
              <w:spacing w:after="0" w:line="240" w:lineRule="auto"/>
              <w:rPr>
                <w:rFonts w:ascii="Calibri" w:eastAsia="Times New Roman" w:hAnsi="Calibri" w:cs="Calibri"/>
                <w:b/>
                <w:bCs/>
                <w:color w:val="000000" w:themeColor="text1"/>
                <w:lang w:eastAsia="es-ES"/>
              </w:rPr>
            </w:pPr>
            <w:r w:rsidRPr="5E6A8316">
              <w:rPr>
                <w:rFonts w:ascii="Calibri" w:eastAsia="Times New Roman" w:hAnsi="Calibri" w:cs="Calibri"/>
                <w:color w:val="000000" w:themeColor="text1"/>
                <w:lang w:eastAsia="es-ES"/>
              </w:rPr>
              <w:t>ID:</w:t>
            </w:r>
            <w:r w:rsidRPr="5E6A8316">
              <w:rPr>
                <w:rFonts w:ascii="Calibri" w:eastAsia="Times New Roman" w:hAnsi="Calibri" w:cs="Calibri"/>
                <w:b/>
                <w:bCs/>
                <w:color w:val="000000" w:themeColor="text1"/>
                <w:lang w:eastAsia="es-ES"/>
              </w:rPr>
              <w:t>STR</w:t>
            </w:r>
            <w:r w:rsidRPr="5E6A8316">
              <w:rPr>
                <w:rFonts w:ascii="Calibri" w:eastAsia="Times New Roman" w:hAnsi="Calibri" w:cs="Calibri"/>
                <w:b/>
                <w:color w:val="000000" w:themeColor="text1"/>
                <w:lang w:eastAsia="es-ES"/>
              </w:rPr>
              <w:t>-001</w:t>
            </w:r>
            <w:r w:rsidRPr="5E6A8316">
              <w:rPr>
                <w:rFonts w:ascii="Calibri" w:eastAsia="Times New Roman" w:hAnsi="Calibri" w:cs="Calibri"/>
                <w:color w:val="000000" w:themeColor="text1"/>
                <w:lang w:eastAsia="es-ES"/>
              </w:rPr>
              <w:t> </w:t>
            </w:r>
          </w:p>
        </w:tc>
        <w:tc>
          <w:tcPr>
            <w:tcW w:w="6842" w:type="dxa"/>
            <w:gridSpan w:val="3"/>
            <w:shd w:val="clear" w:color="auto" w:fill="auto"/>
            <w:vAlign w:val="center"/>
          </w:tcPr>
          <w:p w14:paraId="3E187DF7" w14:textId="57BF0F79" w:rsidR="00E064B4" w:rsidRDefault="00E064B4" w:rsidP="00E064B4">
            <w:pPr>
              <w:spacing w:after="0" w:line="240" w:lineRule="auto"/>
              <w:rPr>
                <w:rFonts w:ascii="Calibri" w:eastAsia="Times New Roman" w:hAnsi="Calibri" w:cs="Calibri"/>
                <w:b/>
                <w:bCs/>
                <w:color w:val="000000" w:themeColor="text1"/>
                <w:lang w:val="en-US" w:eastAsia="es-ES"/>
              </w:rPr>
            </w:pPr>
            <w:r>
              <w:rPr>
                <w:rFonts w:ascii="Calibri" w:eastAsia="Times New Roman" w:hAnsi="Calibri" w:cs="Calibri"/>
                <w:b/>
                <w:bCs/>
                <w:color w:val="000000"/>
                <w:lang w:val="en-US" w:eastAsia="es-ES"/>
              </w:rPr>
              <w:t>On-board computer runs out of memory</w:t>
            </w:r>
            <w:r w:rsidRPr="00FB0CA1">
              <w:rPr>
                <w:rFonts w:ascii="Calibri" w:eastAsia="Times New Roman" w:hAnsi="Calibri" w:cs="Calibri"/>
                <w:b/>
                <w:bCs/>
                <w:color w:val="000000"/>
                <w:lang w:val="en-US" w:eastAsia="es-ES"/>
              </w:rPr>
              <w:t>. </w:t>
            </w:r>
            <w:r w:rsidRPr="00FB0CA1">
              <w:rPr>
                <w:rFonts w:ascii="Calibri" w:eastAsia="Times New Roman" w:hAnsi="Calibri" w:cs="Calibri"/>
                <w:color w:val="000000"/>
                <w:lang w:val="en-GB" w:eastAsia="es-ES"/>
              </w:rPr>
              <w:t> </w:t>
            </w:r>
          </w:p>
        </w:tc>
      </w:tr>
      <w:tr w:rsidR="00E064B4" w14:paraId="4B51A912" w14:textId="77777777" w:rsidTr="0028375A">
        <w:trPr>
          <w:trHeight w:val="315"/>
        </w:trPr>
        <w:tc>
          <w:tcPr>
            <w:tcW w:w="8642" w:type="dxa"/>
            <w:gridSpan w:val="4"/>
            <w:shd w:val="clear" w:color="auto" w:fill="D9E2F3" w:themeFill="accent1" w:themeFillTint="33"/>
            <w:vAlign w:val="center"/>
          </w:tcPr>
          <w:p w14:paraId="7872130C" w14:textId="371CC7BC" w:rsidR="00E064B4" w:rsidRDefault="00E064B4" w:rsidP="00E064B4">
            <w:pPr>
              <w:spacing w:after="0" w:line="240" w:lineRule="auto"/>
              <w:jc w:val="center"/>
              <w:rPr>
                <w:rFonts w:ascii="Calibri" w:eastAsia="Times New Roman" w:hAnsi="Calibri" w:cs="Calibri"/>
                <w:b/>
                <w:bCs/>
                <w:color w:val="000000" w:themeColor="text1"/>
                <w:lang w:eastAsia="es-ES"/>
              </w:rPr>
            </w:pPr>
            <w:r w:rsidRPr="00FB0CA1">
              <w:rPr>
                <w:rFonts w:ascii="Calibri" w:eastAsia="Times New Roman" w:hAnsi="Calibri" w:cs="Calibri"/>
                <w:b/>
                <w:bCs/>
                <w:color w:val="000000"/>
                <w:lang w:eastAsia="es-ES"/>
              </w:rPr>
              <w:t>SCENARIO</w:t>
            </w:r>
            <w:r w:rsidRPr="00FB0CA1">
              <w:rPr>
                <w:rFonts w:ascii="Calibri" w:eastAsia="Times New Roman" w:hAnsi="Calibri" w:cs="Calibri"/>
                <w:color w:val="000000"/>
                <w:lang w:eastAsia="es-ES"/>
              </w:rPr>
              <w:t> </w:t>
            </w:r>
          </w:p>
        </w:tc>
      </w:tr>
      <w:tr w:rsidR="00E064B4" w:rsidRPr="000E2E46" w14:paraId="0348CAEC" w14:textId="77777777" w:rsidTr="0028375A">
        <w:trPr>
          <w:trHeight w:val="976"/>
        </w:trPr>
        <w:tc>
          <w:tcPr>
            <w:tcW w:w="1800" w:type="dxa"/>
            <w:shd w:val="clear" w:color="auto" w:fill="B4C6E7" w:themeFill="accent1" w:themeFillTint="66"/>
          </w:tcPr>
          <w:p w14:paraId="16CFFF2B" w14:textId="0A05040F" w:rsidR="00E064B4" w:rsidRDefault="00E064B4" w:rsidP="00E064B4">
            <w:pPr>
              <w:spacing w:after="0" w:line="240" w:lineRule="auto"/>
              <w:jc w:val="left"/>
              <w:rPr>
                <w:rFonts w:ascii="Calibri" w:eastAsia="Times New Roman" w:hAnsi="Calibri" w:cs="Calibri"/>
                <w:color w:val="000000" w:themeColor="text1"/>
                <w:lang w:eastAsia="es-ES"/>
              </w:rPr>
            </w:pPr>
            <w:r w:rsidRPr="00FB0CA1">
              <w:rPr>
                <w:rFonts w:ascii="Calibri" w:eastAsia="Times New Roman" w:hAnsi="Calibri" w:cs="Calibri"/>
                <w:color w:val="000000"/>
                <w:lang w:eastAsia="es-ES"/>
              </w:rPr>
              <w:t>Causes and </w:t>
            </w:r>
            <w:r w:rsidRPr="00FB0CA1">
              <w:rPr>
                <w:rFonts w:ascii="Calibri" w:eastAsia="Times New Roman" w:hAnsi="Calibri" w:cs="Calibri"/>
                <w:color w:val="000000"/>
                <w:lang w:eastAsia="es-ES"/>
              </w:rPr>
              <w:br/>
              <w:t>consequences: </w:t>
            </w:r>
          </w:p>
        </w:tc>
        <w:tc>
          <w:tcPr>
            <w:tcW w:w="6842" w:type="dxa"/>
            <w:gridSpan w:val="3"/>
            <w:shd w:val="clear" w:color="auto" w:fill="auto"/>
            <w:vAlign w:val="center"/>
          </w:tcPr>
          <w:p w14:paraId="360C7CA8" w14:textId="77777777" w:rsidR="00E064B4" w:rsidRPr="0035624A" w:rsidRDefault="00E064B4" w:rsidP="00E064B4">
            <w:pPr>
              <w:spacing w:after="0" w:line="240" w:lineRule="auto"/>
              <w:textAlignment w:val="baseline"/>
              <w:rPr>
                <w:rFonts w:eastAsia="Times New Roman" w:cstheme="minorHAnsi"/>
                <w:lang w:val="en-GB" w:eastAsia="es-ES"/>
              </w:rPr>
            </w:pPr>
            <w:r w:rsidRPr="00EE05B2">
              <w:rPr>
                <w:rFonts w:eastAsia="Times New Roman" w:cstheme="minorHAnsi"/>
                <w:lang w:val="en-GB" w:eastAsia="es-ES"/>
              </w:rPr>
              <w:t>Due to a long time without having access to ground station the on</w:t>
            </w:r>
            <w:r>
              <w:rPr>
                <w:rFonts w:eastAsia="Times New Roman" w:cstheme="minorHAnsi"/>
                <w:lang w:val="en-GB" w:eastAsia="es-ES"/>
              </w:rPr>
              <w:t>-board</w:t>
            </w:r>
            <w:r w:rsidRPr="00EE05B2">
              <w:rPr>
                <w:rFonts w:eastAsia="Times New Roman" w:cstheme="minorHAnsi"/>
                <w:lang w:val="en-GB" w:eastAsia="es-ES"/>
              </w:rPr>
              <w:t xml:space="preserve"> computer data storage runs out of space and, therefore, losses collected data</w:t>
            </w:r>
            <w:r>
              <w:rPr>
                <w:rFonts w:eastAsia="Times New Roman" w:cstheme="minorHAnsi"/>
                <w:lang w:val="en-GB" w:eastAsia="es-ES"/>
              </w:rPr>
              <w:t>.</w:t>
            </w:r>
          </w:p>
          <w:p w14:paraId="447CD01D" w14:textId="18171605" w:rsidR="00E064B4" w:rsidRDefault="00E064B4" w:rsidP="00E064B4">
            <w:pPr>
              <w:spacing w:after="0" w:line="240" w:lineRule="auto"/>
              <w:rPr>
                <w:rFonts w:ascii="Calibri" w:eastAsia="Times New Roman" w:hAnsi="Calibri" w:cs="Calibri"/>
                <w:color w:val="000000" w:themeColor="text1"/>
                <w:lang w:val="en-US" w:eastAsia="es-ES"/>
              </w:rPr>
            </w:pPr>
            <w:r w:rsidRPr="00FB0CA1">
              <w:rPr>
                <w:rFonts w:ascii="Calibri" w:eastAsia="Times New Roman" w:hAnsi="Calibri" w:cs="Calibri"/>
                <w:color w:val="000000"/>
                <w:lang w:val="en-GB" w:eastAsia="es-ES"/>
              </w:rPr>
              <w:t> </w:t>
            </w:r>
          </w:p>
        </w:tc>
      </w:tr>
      <w:tr w:rsidR="00E064B4" w14:paraId="4FB12FA6" w14:textId="77777777" w:rsidTr="0028375A">
        <w:trPr>
          <w:trHeight w:val="290"/>
        </w:trPr>
        <w:tc>
          <w:tcPr>
            <w:tcW w:w="1800" w:type="dxa"/>
            <w:vMerge w:val="restart"/>
            <w:shd w:val="clear" w:color="auto" w:fill="B4C6E7" w:themeFill="accent1" w:themeFillTint="66"/>
          </w:tcPr>
          <w:p w14:paraId="1A9D5FCE" w14:textId="4FCF605F" w:rsidR="00E064B4" w:rsidRDefault="00E064B4" w:rsidP="00E064B4">
            <w:pPr>
              <w:spacing w:after="0" w:line="240" w:lineRule="auto"/>
              <w:rPr>
                <w:rFonts w:ascii="Calibri" w:eastAsia="Times New Roman" w:hAnsi="Calibri" w:cs="Calibri"/>
                <w:color w:val="000000" w:themeColor="text1"/>
                <w:lang w:eastAsia="es-ES"/>
              </w:rPr>
            </w:pPr>
            <w:r w:rsidRPr="00FB0CA1">
              <w:rPr>
                <w:rFonts w:ascii="Calibri" w:eastAsia="Times New Roman" w:hAnsi="Calibri" w:cs="Calibri"/>
                <w:color w:val="000000"/>
                <w:lang w:eastAsia="es-ES"/>
              </w:rPr>
              <w:t>Magnitude: </w:t>
            </w:r>
          </w:p>
        </w:tc>
        <w:tc>
          <w:tcPr>
            <w:tcW w:w="1664" w:type="dxa"/>
            <w:shd w:val="clear" w:color="auto" w:fill="D9E2F3" w:themeFill="accent1" w:themeFillTint="33"/>
            <w:vAlign w:val="center"/>
          </w:tcPr>
          <w:p w14:paraId="227131CA" w14:textId="5D85C541" w:rsidR="00E064B4" w:rsidRDefault="00E064B4" w:rsidP="00E064B4">
            <w:pPr>
              <w:spacing w:after="0" w:line="240" w:lineRule="auto"/>
              <w:jc w:val="center"/>
              <w:rPr>
                <w:rFonts w:ascii="Calibri" w:eastAsia="Times New Roman" w:hAnsi="Calibri" w:cs="Calibri"/>
                <w:color w:val="000000" w:themeColor="text1"/>
                <w:lang w:eastAsia="es-ES"/>
              </w:rPr>
            </w:pPr>
            <w:r w:rsidRPr="00FB0CA1">
              <w:rPr>
                <w:rFonts w:ascii="Calibri" w:eastAsia="Times New Roman" w:hAnsi="Calibri" w:cs="Calibri"/>
                <w:color w:val="000000"/>
                <w:lang w:eastAsia="es-ES"/>
              </w:rPr>
              <w:t>Severity </w:t>
            </w:r>
          </w:p>
        </w:tc>
        <w:tc>
          <w:tcPr>
            <w:tcW w:w="2569" w:type="dxa"/>
            <w:shd w:val="clear" w:color="auto" w:fill="D9E2F3" w:themeFill="accent1" w:themeFillTint="33"/>
          </w:tcPr>
          <w:p w14:paraId="6B8FD597" w14:textId="258D544A" w:rsidR="00E064B4" w:rsidRDefault="008A3A4F" w:rsidP="00E064B4">
            <w:pPr>
              <w:spacing w:after="0" w:line="240" w:lineRule="auto"/>
              <w:jc w:val="center"/>
              <w:rPr>
                <w:rFonts w:ascii="Calibri" w:eastAsia="Times New Roman" w:hAnsi="Calibri" w:cs="Calibri"/>
                <w:color w:val="000000" w:themeColor="text1"/>
                <w:lang w:eastAsia="es-ES"/>
              </w:rPr>
            </w:pPr>
            <w:r>
              <w:rPr>
                <w:rFonts w:ascii="Calibri" w:eastAsia="Times New Roman" w:hAnsi="Calibri" w:cs="Calibri"/>
                <w:color w:val="000000"/>
                <w:lang w:eastAsia="es-ES"/>
              </w:rPr>
              <w:t>Likelihood</w:t>
            </w:r>
            <w:r w:rsidR="00E064B4" w:rsidRPr="00FB0CA1">
              <w:rPr>
                <w:rFonts w:ascii="Calibri" w:eastAsia="Times New Roman" w:hAnsi="Calibri" w:cs="Calibri"/>
                <w:color w:val="000000"/>
                <w:lang w:eastAsia="es-ES"/>
              </w:rPr>
              <w:t> </w:t>
            </w:r>
          </w:p>
        </w:tc>
        <w:tc>
          <w:tcPr>
            <w:tcW w:w="2609" w:type="dxa"/>
            <w:shd w:val="clear" w:color="auto" w:fill="D9E2F3" w:themeFill="accent1" w:themeFillTint="33"/>
            <w:vAlign w:val="center"/>
          </w:tcPr>
          <w:p w14:paraId="0801FF70" w14:textId="692335E0" w:rsidR="00E064B4" w:rsidRDefault="008A3A4F" w:rsidP="00E064B4">
            <w:pPr>
              <w:spacing w:after="0" w:line="240" w:lineRule="auto"/>
              <w:jc w:val="center"/>
              <w:rPr>
                <w:rFonts w:ascii="Calibri" w:eastAsia="Times New Roman" w:hAnsi="Calibri" w:cs="Calibri"/>
                <w:color w:val="000000" w:themeColor="text1"/>
                <w:lang w:eastAsia="es-ES"/>
              </w:rPr>
            </w:pPr>
            <w:r>
              <w:rPr>
                <w:rFonts w:ascii="Calibri" w:eastAsia="Times New Roman" w:hAnsi="Calibri" w:cs="Calibri"/>
                <w:color w:val="000000" w:themeColor="text1"/>
                <w:lang w:eastAsia="es-ES"/>
              </w:rPr>
              <w:t>Risk index</w:t>
            </w:r>
          </w:p>
        </w:tc>
      </w:tr>
      <w:tr w:rsidR="00E064B4" w14:paraId="47A63D4F" w14:textId="77777777" w:rsidTr="0028375A">
        <w:trPr>
          <w:trHeight w:val="290"/>
        </w:trPr>
        <w:tc>
          <w:tcPr>
            <w:tcW w:w="1800" w:type="dxa"/>
            <w:vMerge/>
            <w:vAlign w:val="center"/>
          </w:tcPr>
          <w:p w14:paraId="5B7DC37A" w14:textId="77777777" w:rsidR="00E064B4" w:rsidRDefault="00E064B4" w:rsidP="00E064B4"/>
        </w:tc>
        <w:tc>
          <w:tcPr>
            <w:tcW w:w="1664" w:type="dxa"/>
            <w:shd w:val="clear" w:color="auto" w:fill="auto"/>
            <w:vAlign w:val="center"/>
          </w:tcPr>
          <w:p w14:paraId="02C106CD" w14:textId="78AB9682" w:rsidR="00E064B4" w:rsidRDefault="00E064B4" w:rsidP="00E064B4">
            <w:pPr>
              <w:spacing w:after="0" w:line="240" w:lineRule="auto"/>
              <w:jc w:val="center"/>
              <w:rPr>
                <w:rFonts w:ascii="Calibri" w:eastAsia="Times New Roman" w:hAnsi="Calibri" w:cs="Calibri"/>
                <w:color w:val="000000" w:themeColor="text1"/>
                <w:lang w:eastAsia="es-ES"/>
              </w:rPr>
            </w:pPr>
            <w:r>
              <w:rPr>
                <w:rFonts w:ascii="Calibri" w:eastAsia="Times New Roman" w:hAnsi="Calibri" w:cs="Calibri"/>
                <w:color w:val="000000"/>
                <w:lang w:eastAsia="es-ES"/>
              </w:rPr>
              <w:t>1</w:t>
            </w:r>
          </w:p>
        </w:tc>
        <w:tc>
          <w:tcPr>
            <w:tcW w:w="2569" w:type="dxa"/>
            <w:shd w:val="clear" w:color="auto" w:fill="auto"/>
            <w:vAlign w:val="center"/>
          </w:tcPr>
          <w:p w14:paraId="422E9407" w14:textId="77777777" w:rsidR="00E064B4" w:rsidRDefault="00E064B4" w:rsidP="00E064B4">
            <w:pPr>
              <w:spacing w:after="0" w:line="240" w:lineRule="auto"/>
              <w:jc w:val="center"/>
              <w:rPr>
                <w:rFonts w:ascii="Calibri" w:eastAsia="Times New Roman" w:hAnsi="Calibri" w:cs="Calibri"/>
                <w:color w:val="000000" w:themeColor="text1"/>
                <w:lang w:eastAsia="es-ES"/>
              </w:rPr>
            </w:pPr>
            <w:r w:rsidRPr="4F027222">
              <w:rPr>
                <w:rFonts w:ascii="Calibri" w:eastAsia="Times New Roman" w:hAnsi="Calibri" w:cs="Calibri"/>
                <w:color w:val="000000" w:themeColor="text1"/>
                <w:lang w:eastAsia="es-ES"/>
              </w:rPr>
              <w:t>A</w:t>
            </w:r>
          </w:p>
        </w:tc>
        <w:tc>
          <w:tcPr>
            <w:tcW w:w="2609" w:type="dxa"/>
            <w:shd w:val="clear" w:color="auto" w:fill="92D050"/>
            <w:vAlign w:val="center"/>
          </w:tcPr>
          <w:p w14:paraId="0FF1BB2C" w14:textId="6349C175" w:rsidR="00E064B4" w:rsidRDefault="00984F7C" w:rsidP="00E064B4">
            <w:pPr>
              <w:spacing w:after="0" w:line="240" w:lineRule="auto"/>
              <w:jc w:val="center"/>
            </w:pPr>
            <w:r>
              <w:t>Very Low</w:t>
            </w:r>
          </w:p>
        </w:tc>
      </w:tr>
      <w:tr w:rsidR="00E064B4" w14:paraId="1AFF495F" w14:textId="77777777" w:rsidTr="0028375A">
        <w:trPr>
          <w:trHeight w:val="290"/>
        </w:trPr>
        <w:tc>
          <w:tcPr>
            <w:tcW w:w="8642" w:type="dxa"/>
            <w:gridSpan w:val="4"/>
            <w:shd w:val="clear" w:color="auto" w:fill="D9E2F3" w:themeFill="accent1" w:themeFillTint="33"/>
            <w:vAlign w:val="center"/>
          </w:tcPr>
          <w:p w14:paraId="4F8ACDA0" w14:textId="1C415E21" w:rsidR="00E064B4" w:rsidRDefault="00E064B4" w:rsidP="00E064B4">
            <w:pPr>
              <w:spacing w:after="0" w:line="240" w:lineRule="auto"/>
              <w:jc w:val="center"/>
              <w:rPr>
                <w:rFonts w:ascii="Calibri" w:eastAsia="Times New Roman" w:hAnsi="Calibri" w:cs="Calibri"/>
                <w:b/>
                <w:bCs/>
                <w:color w:val="000000" w:themeColor="text1"/>
                <w:lang w:eastAsia="es-ES"/>
              </w:rPr>
            </w:pPr>
            <w:r w:rsidRPr="00FB0CA1">
              <w:rPr>
                <w:rFonts w:ascii="Calibri" w:eastAsia="Times New Roman" w:hAnsi="Calibri" w:cs="Calibri"/>
                <w:b/>
                <w:bCs/>
                <w:color w:val="000000"/>
                <w:lang w:eastAsia="es-ES"/>
              </w:rPr>
              <w:t>DECISION AND ACTION</w:t>
            </w:r>
            <w:r w:rsidRPr="00FB0CA1">
              <w:rPr>
                <w:rFonts w:ascii="Calibri" w:eastAsia="Times New Roman" w:hAnsi="Calibri" w:cs="Calibri"/>
                <w:color w:val="000000"/>
                <w:lang w:eastAsia="es-ES"/>
              </w:rPr>
              <w:t> </w:t>
            </w:r>
          </w:p>
        </w:tc>
      </w:tr>
      <w:tr w:rsidR="00E064B4" w14:paraId="4BF10E2A" w14:textId="77777777" w:rsidTr="0028375A">
        <w:trPr>
          <w:trHeight w:val="290"/>
        </w:trPr>
        <w:tc>
          <w:tcPr>
            <w:tcW w:w="1800" w:type="dxa"/>
            <w:shd w:val="clear" w:color="auto" w:fill="B4C6E7" w:themeFill="accent1" w:themeFillTint="66"/>
            <w:vAlign w:val="center"/>
          </w:tcPr>
          <w:p w14:paraId="4EAE779C" w14:textId="226B09A8" w:rsidR="00E064B4" w:rsidRDefault="00E064B4" w:rsidP="00E064B4">
            <w:pPr>
              <w:spacing w:after="0" w:line="240" w:lineRule="auto"/>
              <w:rPr>
                <w:rFonts w:ascii="Calibri" w:eastAsia="Times New Roman" w:hAnsi="Calibri" w:cs="Calibri"/>
                <w:color w:val="000000" w:themeColor="text1"/>
                <w:lang w:eastAsia="es-ES"/>
              </w:rPr>
            </w:pPr>
            <w:r w:rsidRPr="00FB0CA1">
              <w:rPr>
                <w:rFonts w:ascii="Calibri" w:eastAsia="Times New Roman" w:hAnsi="Calibri" w:cs="Calibri"/>
                <w:color w:val="000000"/>
                <w:lang w:eastAsia="es-ES"/>
              </w:rPr>
              <w:t>Accept Risk:  </w:t>
            </w:r>
          </w:p>
        </w:tc>
        <w:tc>
          <w:tcPr>
            <w:tcW w:w="1664" w:type="dxa"/>
            <w:shd w:val="clear" w:color="auto" w:fill="auto"/>
            <w:vAlign w:val="center"/>
          </w:tcPr>
          <w:p w14:paraId="162F7B0F" w14:textId="5A6A170B" w:rsidR="00E064B4" w:rsidRDefault="00E064B4" w:rsidP="00E064B4">
            <w:pPr>
              <w:spacing w:after="0" w:line="240" w:lineRule="auto"/>
              <w:rPr>
                <w:rFonts w:ascii="Wingdings 2" w:eastAsia="Times New Roman" w:hAnsi="Wingdings 2" w:cs="Calibri"/>
                <w:color w:val="000000" w:themeColor="text1"/>
                <w:lang w:eastAsia="es-ES"/>
              </w:rPr>
            </w:pPr>
            <w:r w:rsidRPr="00FB0CA1">
              <w:rPr>
                <w:rFonts w:ascii="Wingdings 2" w:eastAsia="Times New Roman" w:hAnsi="Wingdings 2" w:cs="Segoe UI"/>
                <w:color w:val="000000"/>
                <w:lang w:eastAsia="es-ES"/>
              </w:rPr>
              <w:t>R</w:t>
            </w:r>
          </w:p>
        </w:tc>
        <w:tc>
          <w:tcPr>
            <w:tcW w:w="2569" w:type="dxa"/>
            <w:shd w:val="clear" w:color="auto" w:fill="D9E2F3" w:themeFill="accent1" w:themeFillTint="33"/>
            <w:vAlign w:val="center"/>
          </w:tcPr>
          <w:p w14:paraId="3690AAB1" w14:textId="1B6011D1" w:rsidR="00E064B4" w:rsidRDefault="00916D25" w:rsidP="00E064B4">
            <w:pPr>
              <w:spacing w:after="0" w:line="240" w:lineRule="auto"/>
              <w:rPr>
                <w:rFonts w:ascii="Calibri" w:eastAsia="Times New Roman" w:hAnsi="Calibri" w:cs="Calibri"/>
                <w:color w:val="000000" w:themeColor="text1"/>
                <w:lang w:eastAsia="es-ES"/>
              </w:rPr>
            </w:pPr>
            <w:r>
              <w:rPr>
                <w:rFonts w:ascii="Calibri" w:eastAsia="Times New Roman" w:hAnsi="Calibri" w:cs="Calibri"/>
                <w:color w:val="000000"/>
                <w:lang w:eastAsia="es-ES"/>
              </w:rPr>
              <w:t>Reduce</w:t>
            </w:r>
            <w:r w:rsidR="00E064B4" w:rsidRPr="00FB0CA1">
              <w:rPr>
                <w:rFonts w:ascii="Calibri" w:eastAsia="Times New Roman" w:hAnsi="Calibri" w:cs="Calibri"/>
                <w:color w:val="000000"/>
                <w:lang w:eastAsia="es-ES"/>
              </w:rPr>
              <w:t> Risk:  </w:t>
            </w:r>
          </w:p>
        </w:tc>
        <w:tc>
          <w:tcPr>
            <w:tcW w:w="2609" w:type="dxa"/>
            <w:shd w:val="clear" w:color="auto" w:fill="auto"/>
            <w:vAlign w:val="center"/>
          </w:tcPr>
          <w:p w14:paraId="66F123A3" w14:textId="4F983194" w:rsidR="00E064B4" w:rsidRDefault="00E064B4" w:rsidP="00E064B4">
            <w:pPr>
              <w:spacing w:after="0" w:line="240" w:lineRule="auto"/>
              <w:rPr>
                <w:rFonts w:ascii="Wingdings 2" w:eastAsia="Times New Roman" w:hAnsi="Wingdings 2" w:cs="Calibri"/>
                <w:color w:val="000000" w:themeColor="text1"/>
                <w:lang w:eastAsia="es-ES"/>
              </w:rPr>
            </w:pPr>
          </w:p>
        </w:tc>
      </w:tr>
      <w:tr w:rsidR="00E064B4" w:rsidRPr="000E2E46" w14:paraId="6AFE7D77" w14:textId="77777777" w:rsidTr="0028375A">
        <w:trPr>
          <w:trHeight w:val="1000"/>
        </w:trPr>
        <w:tc>
          <w:tcPr>
            <w:tcW w:w="1800" w:type="dxa"/>
            <w:shd w:val="clear" w:color="auto" w:fill="8EAADB" w:themeFill="accent1" w:themeFillTint="99"/>
          </w:tcPr>
          <w:p w14:paraId="79B934F3" w14:textId="1CB2CC84" w:rsidR="00E064B4" w:rsidRDefault="00E064B4" w:rsidP="00E064B4">
            <w:pPr>
              <w:spacing w:after="0" w:line="240" w:lineRule="auto"/>
              <w:rPr>
                <w:rFonts w:ascii="Calibri" w:eastAsia="Times New Roman" w:hAnsi="Calibri" w:cs="Calibri"/>
                <w:color w:val="000000" w:themeColor="text1"/>
                <w:lang w:eastAsia="es-ES"/>
              </w:rPr>
            </w:pPr>
            <w:r>
              <w:rPr>
                <w:rFonts w:ascii="Calibri" w:eastAsia="Times New Roman" w:hAnsi="Calibri" w:cs="Calibri"/>
                <w:color w:val="000000" w:themeColor="text1"/>
                <w:lang w:eastAsia="es-ES"/>
              </w:rPr>
              <w:t>C</w:t>
            </w:r>
            <w:r>
              <w:rPr>
                <w:rFonts w:eastAsia="Times New Roman"/>
                <w:color w:val="000000" w:themeColor="text1"/>
                <w:lang w:eastAsia="es-ES"/>
              </w:rPr>
              <w:t>onsiderations:</w:t>
            </w:r>
          </w:p>
        </w:tc>
        <w:tc>
          <w:tcPr>
            <w:tcW w:w="6842" w:type="dxa"/>
            <w:gridSpan w:val="3"/>
            <w:shd w:val="clear" w:color="auto" w:fill="auto"/>
            <w:vAlign w:val="center"/>
          </w:tcPr>
          <w:p w14:paraId="51314A5C" w14:textId="6BE45099" w:rsidR="00E064B4" w:rsidRDefault="00E064B4" w:rsidP="00E064B4">
            <w:pPr>
              <w:spacing w:after="0" w:line="240" w:lineRule="auto"/>
              <w:rPr>
                <w:rFonts w:ascii="Calibri" w:eastAsia="Times New Roman" w:hAnsi="Calibri" w:cs="Calibri"/>
                <w:color w:val="000000" w:themeColor="text1"/>
                <w:lang w:val="en-US" w:eastAsia="es-ES"/>
              </w:rPr>
            </w:pPr>
            <w:r>
              <w:rPr>
                <w:rFonts w:eastAsia="Times New Roman" w:cstheme="minorHAnsi"/>
                <w:lang w:val="en-GB" w:eastAsia="es-ES"/>
              </w:rPr>
              <w:t>Selecting a ground station with a high latitude to ensure frequent access and choose an on-board computer with enough space in case of any inconvenience occurs with the ground station.</w:t>
            </w:r>
          </w:p>
        </w:tc>
      </w:tr>
    </w:tbl>
    <w:p w14:paraId="330949AB" w14:textId="77777777" w:rsidR="00BD4926" w:rsidRDefault="00BD4926" w:rsidP="00E064B4">
      <w:pPr>
        <w:rPr>
          <w:rFonts w:ascii="Calibri Light" w:eastAsia="Calibri Light" w:hAnsi="Calibri Light" w:cs="Calibri Light"/>
          <w:color w:val="1F3763"/>
          <w:lang w:val="en-US"/>
        </w:rPr>
      </w:pPr>
    </w:p>
    <w:p w14:paraId="0A08ABBC" w14:textId="214C4B80" w:rsidR="58C76092" w:rsidRDefault="58C76092" w:rsidP="005E3CDB">
      <w:pPr>
        <w:pStyle w:val="Ttulo3"/>
        <w:rPr>
          <w:rFonts w:ascii="Calibri Light" w:eastAsia="Calibri Light" w:hAnsi="Calibri Light" w:cs="Calibri Light"/>
          <w:color w:val="1F3763"/>
          <w:lang w:val="en-US"/>
        </w:rPr>
      </w:pPr>
      <w:bookmarkStart w:id="89" w:name="_Toc61711477"/>
      <w:r w:rsidRPr="4F027222">
        <w:rPr>
          <w:lang w:val="en-US"/>
        </w:rPr>
        <w:lastRenderedPageBreak/>
        <w:t>Power risks</w:t>
      </w:r>
      <w:bookmarkEnd w:id="89"/>
    </w:p>
    <w:p w14:paraId="19DC74A4" w14:textId="77777777" w:rsidR="4F027222" w:rsidRDefault="4F027222" w:rsidP="4F027222">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0"/>
        <w:gridCol w:w="1707"/>
        <w:gridCol w:w="2569"/>
        <w:gridCol w:w="2536"/>
      </w:tblGrid>
      <w:tr w:rsidR="196494F9" w14:paraId="254EE55B" w14:textId="77777777" w:rsidTr="0028375A">
        <w:trPr>
          <w:trHeight w:val="290"/>
        </w:trPr>
        <w:tc>
          <w:tcPr>
            <w:tcW w:w="1830" w:type="dxa"/>
            <w:shd w:val="clear" w:color="auto" w:fill="auto"/>
            <w:vAlign w:val="center"/>
          </w:tcPr>
          <w:p w14:paraId="466EBE0D" w14:textId="44188703" w:rsidR="196494F9" w:rsidRDefault="196494F9" w:rsidP="196494F9">
            <w:pPr>
              <w:spacing w:after="0" w:line="240" w:lineRule="auto"/>
              <w:rPr>
                <w:rFonts w:ascii="Calibri" w:eastAsia="Times New Roman" w:hAnsi="Calibri" w:cs="Calibri"/>
                <w:color w:val="000000" w:themeColor="text1"/>
                <w:lang w:eastAsia="es-ES"/>
              </w:rPr>
            </w:pPr>
            <w:r w:rsidRPr="196494F9">
              <w:rPr>
                <w:rFonts w:ascii="Calibri" w:eastAsia="Times New Roman" w:hAnsi="Calibri" w:cs="Calibri"/>
                <w:color w:val="000000" w:themeColor="text1"/>
                <w:lang w:eastAsia="es-ES"/>
              </w:rPr>
              <w:t xml:space="preserve">ID: </w:t>
            </w:r>
            <w:r w:rsidR="40E35081" w:rsidRPr="196494F9">
              <w:rPr>
                <w:rFonts w:ascii="Calibri" w:eastAsia="Times New Roman" w:hAnsi="Calibri" w:cs="Calibri"/>
                <w:b/>
                <w:bCs/>
                <w:color w:val="000000" w:themeColor="text1"/>
                <w:lang w:eastAsia="es-ES"/>
              </w:rPr>
              <w:t>POW- 001</w:t>
            </w:r>
          </w:p>
        </w:tc>
        <w:tc>
          <w:tcPr>
            <w:tcW w:w="6812" w:type="dxa"/>
            <w:gridSpan w:val="3"/>
            <w:shd w:val="clear" w:color="auto" w:fill="auto"/>
            <w:vAlign w:val="center"/>
          </w:tcPr>
          <w:p w14:paraId="0C505567" w14:textId="7591ED39" w:rsidR="40E35081" w:rsidRDefault="521145E2" w:rsidP="196494F9">
            <w:pPr>
              <w:spacing w:after="0" w:line="240" w:lineRule="auto"/>
            </w:pPr>
            <w:r w:rsidRPr="47971D6C">
              <w:rPr>
                <w:rFonts w:ascii="Calibri" w:eastAsia="Calibri" w:hAnsi="Calibri" w:cs="Calibri"/>
                <w:b/>
                <w:bCs/>
                <w:lang w:val="en-GB"/>
              </w:rPr>
              <w:t>Power distribution system failure</w:t>
            </w:r>
          </w:p>
        </w:tc>
      </w:tr>
      <w:tr w:rsidR="196494F9" w14:paraId="6BCAFF34" w14:textId="77777777" w:rsidTr="0028375A">
        <w:trPr>
          <w:trHeight w:val="290"/>
        </w:trPr>
        <w:tc>
          <w:tcPr>
            <w:tcW w:w="8642" w:type="dxa"/>
            <w:gridSpan w:val="4"/>
            <w:shd w:val="clear" w:color="auto" w:fill="D9E2F3" w:themeFill="accent1" w:themeFillTint="33"/>
            <w:vAlign w:val="center"/>
          </w:tcPr>
          <w:p w14:paraId="18D78B93" w14:textId="77777777" w:rsidR="196494F9" w:rsidRDefault="196494F9" w:rsidP="196494F9">
            <w:pPr>
              <w:spacing w:after="0" w:line="240" w:lineRule="auto"/>
              <w:jc w:val="center"/>
              <w:rPr>
                <w:rFonts w:ascii="Calibri" w:eastAsia="Times New Roman" w:hAnsi="Calibri" w:cs="Calibri"/>
                <w:b/>
                <w:bCs/>
                <w:color w:val="000000" w:themeColor="text1"/>
                <w:lang w:eastAsia="es-ES"/>
              </w:rPr>
            </w:pPr>
            <w:r w:rsidRPr="196494F9">
              <w:rPr>
                <w:rFonts w:ascii="Calibri" w:eastAsia="Times New Roman" w:hAnsi="Calibri" w:cs="Calibri"/>
                <w:b/>
                <w:bCs/>
                <w:color w:val="000000" w:themeColor="text1"/>
                <w:lang w:eastAsia="es-ES"/>
              </w:rPr>
              <w:t>SCENARIO</w:t>
            </w:r>
          </w:p>
        </w:tc>
      </w:tr>
      <w:tr w:rsidR="196494F9" w:rsidRPr="000E2E46" w14:paraId="21F0A95B" w14:textId="77777777" w:rsidTr="0028375A">
        <w:trPr>
          <w:trHeight w:val="1260"/>
        </w:trPr>
        <w:tc>
          <w:tcPr>
            <w:tcW w:w="1830" w:type="dxa"/>
            <w:shd w:val="clear" w:color="auto" w:fill="B4C6E7" w:themeFill="accent1" w:themeFillTint="66"/>
          </w:tcPr>
          <w:p w14:paraId="3FA027E8" w14:textId="77777777" w:rsidR="196494F9" w:rsidRDefault="196494F9" w:rsidP="00D75ADD">
            <w:pPr>
              <w:spacing w:after="0" w:line="240" w:lineRule="auto"/>
              <w:jc w:val="left"/>
              <w:rPr>
                <w:rFonts w:ascii="Calibri" w:eastAsia="Times New Roman" w:hAnsi="Calibri" w:cs="Calibri"/>
                <w:color w:val="000000" w:themeColor="text1"/>
                <w:lang w:eastAsia="es-ES"/>
              </w:rPr>
            </w:pPr>
            <w:r w:rsidRPr="196494F9">
              <w:rPr>
                <w:rFonts w:ascii="Calibri" w:eastAsia="Times New Roman" w:hAnsi="Calibri" w:cs="Calibri"/>
                <w:color w:val="000000" w:themeColor="text1"/>
                <w:lang w:eastAsia="es-ES"/>
              </w:rPr>
              <w:t>Causes and</w:t>
            </w:r>
            <w:r>
              <w:br/>
            </w:r>
            <w:r w:rsidRPr="196494F9">
              <w:rPr>
                <w:rFonts w:ascii="Calibri" w:eastAsia="Times New Roman" w:hAnsi="Calibri" w:cs="Calibri"/>
                <w:color w:val="000000" w:themeColor="text1"/>
                <w:lang w:eastAsia="es-ES"/>
              </w:rPr>
              <w:t>consequences:</w:t>
            </w:r>
          </w:p>
        </w:tc>
        <w:tc>
          <w:tcPr>
            <w:tcW w:w="6812" w:type="dxa"/>
            <w:gridSpan w:val="3"/>
            <w:shd w:val="clear" w:color="auto" w:fill="auto"/>
            <w:vAlign w:val="center"/>
          </w:tcPr>
          <w:p w14:paraId="685E30C1" w14:textId="32E3E3BB" w:rsidR="47B8AF8F" w:rsidRPr="006B006C" w:rsidRDefault="2DD409EA" w:rsidP="196494F9">
            <w:pPr>
              <w:spacing w:after="0" w:line="240" w:lineRule="auto"/>
              <w:rPr>
                <w:lang w:val="en-GB"/>
              </w:rPr>
            </w:pPr>
            <w:r w:rsidRPr="47971D6C">
              <w:rPr>
                <w:rFonts w:ascii="Calibri" w:eastAsia="Calibri" w:hAnsi="Calibri" w:cs="Calibri"/>
                <w:lang w:val="en-GB"/>
              </w:rPr>
              <w:t>The possible failure of some electrical devices could lead to an inappropriate power distribution and a bad functioning of some of the satellite subsystems.</w:t>
            </w:r>
          </w:p>
        </w:tc>
      </w:tr>
      <w:tr w:rsidR="196494F9" w14:paraId="43A010CA" w14:textId="77777777" w:rsidTr="0028375A">
        <w:trPr>
          <w:trHeight w:val="290"/>
        </w:trPr>
        <w:tc>
          <w:tcPr>
            <w:tcW w:w="1830" w:type="dxa"/>
            <w:vMerge w:val="restart"/>
            <w:shd w:val="clear" w:color="auto" w:fill="B4C6E7" w:themeFill="accent1" w:themeFillTint="66"/>
          </w:tcPr>
          <w:p w14:paraId="679BB639" w14:textId="77777777" w:rsidR="196494F9" w:rsidRDefault="196494F9" w:rsidP="196494F9">
            <w:pPr>
              <w:spacing w:after="0" w:line="240" w:lineRule="auto"/>
              <w:rPr>
                <w:rFonts w:ascii="Calibri" w:eastAsia="Times New Roman" w:hAnsi="Calibri" w:cs="Calibri"/>
                <w:color w:val="000000" w:themeColor="text1"/>
                <w:lang w:eastAsia="es-ES"/>
              </w:rPr>
            </w:pPr>
            <w:r w:rsidRPr="196494F9">
              <w:rPr>
                <w:rFonts w:ascii="Calibri" w:eastAsia="Times New Roman" w:hAnsi="Calibri" w:cs="Calibri"/>
                <w:color w:val="000000" w:themeColor="text1"/>
                <w:lang w:eastAsia="es-ES"/>
              </w:rPr>
              <w:t>Magnitude:</w:t>
            </w:r>
          </w:p>
        </w:tc>
        <w:tc>
          <w:tcPr>
            <w:tcW w:w="1707" w:type="dxa"/>
            <w:shd w:val="clear" w:color="auto" w:fill="D9E2F3" w:themeFill="accent1" w:themeFillTint="33"/>
            <w:vAlign w:val="center"/>
          </w:tcPr>
          <w:p w14:paraId="4AFEC834" w14:textId="77777777" w:rsidR="196494F9" w:rsidRDefault="196494F9" w:rsidP="196494F9">
            <w:pPr>
              <w:spacing w:after="0" w:line="240" w:lineRule="auto"/>
              <w:jc w:val="center"/>
              <w:rPr>
                <w:rFonts w:ascii="Calibri" w:eastAsia="Times New Roman" w:hAnsi="Calibri" w:cs="Calibri"/>
                <w:color w:val="000000" w:themeColor="text1"/>
                <w:lang w:eastAsia="es-ES"/>
              </w:rPr>
            </w:pPr>
            <w:r w:rsidRPr="196494F9">
              <w:rPr>
                <w:rFonts w:ascii="Calibri" w:eastAsia="Times New Roman" w:hAnsi="Calibri" w:cs="Calibri"/>
                <w:color w:val="000000" w:themeColor="text1"/>
                <w:lang w:eastAsia="es-ES"/>
              </w:rPr>
              <w:t>Severity</w:t>
            </w:r>
          </w:p>
        </w:tc>
        <w:tc>
          <w:tcPr>
            <w:tcW w:w="2569" w:type="dxa"/>
            <w:shd w:val="clear" w:color="auto" w:fill="D9E2F3" w:themeFill="accent1" w:themeFillTint="33"/>
            <w:vAlign w:val="center"/>
          </w:tcPr>
          <w:p w14:paraId="45A133A4" w14:textId="77777777" w:rsidR="196494F9" w:rsidRDefault="196494F9" w:rsidP="196494F9">
            <w:pPr>
              <w:spacing w:after="0" w:line="240" w:lineRule="auto"/>
              <w:jc w:val="center"/>
              <w:rPr>
                <w:rFonts w:ascii="Calibri" w:eastAsia="Times New Roman" w:hAnsi="Calibri" w:cs="Calibri"/>
                <w:color w:val="000000" w:themeColor="text1"/>
                <w:lang w:eastAsia="es-ES"/>
              </w:rPr>
            </w:pPr>
            <w:r w:rsidRPr="196494F9">
              <w:rPr>
                <w:rFonts w:ascii="Calibri" w:eastAsia="Times New Roman" w:hAnsi="Calibri" w:cs="Calibri"/>
                <w:color w:val="000000" w:themeColor="text1"/>
                <w:lang w:eastAsia="es-ES"/>
              </w:rPr>
              <w:t>Likelihood</w:t>
            </w:r>
          </w:p>
        </w:tc>
        <w:tc>
          <w:tcPr>
            <w:tcW w:w="2536" w:type="dxa"/>
            <w:shd w:val="clear" w:color="auto" w:fill="D9E2F3" w:themeFill="accent1" w:themeFillTint="33"/>
            <w:vAlign w:val="center"/>
          </w:tcPr>
          <w:p w14:paraId="3DD2826A" w14:textId="77777777" w:rsidR="196494F9" w:rsidRDefault="196494F9" w:rsidP="196494F9">
            <w:pPr>
              <w:spacing w:after="0" w:line="240" w:lineRule="auto"/>
              <w:jc w:val="center"/>
              <w:rPr>
                <w:rFonts w:ascii="Calibri" w:eastAsia="Times New Roman" w:hAnsi="Calibri" w:cs="Calibri"/>
                <w:color w:val="000000" w:themeColor="text1"/>
                <w:lang w:eastAsia="es-ES"/>
              </w:rPr>
            </w:pPr>
            <w:r w:rsidRPr="196494F9">
              <w:rPr>
                <w:rFonts w:ascii="Calibri" w:eastAsia="Times New Roman" w:hAnsi="Calibri" w:cs="Calibri"/>
                <w:color w:val="000000" w:themeColor="text1"/>
                <w:lang w:eastAsia="es-ES"/>
              </w:rPr>
              <w:t>Risk index</w:t>
            </w:r>
          </w:p>
        </w:tc>
      </w:tr>
      <w:tr w:rsidR="196494F9" w14:paraId="1ADD701C" w14:textId="77777777" w:rsidTr="7E514079">
        <w:trPr>
          <w:trHeight w:val="290"/>
        </w:trPr>
        <w:tc>
          <w:tcPr>
            <w:tcW w:w="1830" w:type="dxa"/>
            <w:vMerge/>
          </w:tcPr>
          <w:p w14:paraId="14E2F2F5" w14:textId="77777777" w:rsidR="00935F9B" w:rsidRDefault="00935F9B"/>
        </w:tc>
        <w:tc>
          <w:tcPr>
            <w:tcW w:w="1707" w:type="dxa"/>
            <w:shd w:val="clear" w:color="auto" w:fill="auto"/>
            <w:vAlign w:val="center"/>
          </w:tcPr>
          <w:p w14:paraId="0C841BA7" w14:textId="26AB8FAF" w:rsidR="3DD1AE5E" w:rsidRDefault="3DD1AE5E" w:rsidP="196494F9">
            <w:pPr>
              <w:spacing w:after="0" w:line="240" w:lineRule="auto"/>
              <w:jc w:val="center"/>
            </w:pPr>
            <w:r w:rsidRPr="196494F9">
              <w:rPr>
                <w:rFonts w:ascii="Calibri" w:eastAsia="Times New Roman" w:hAnsi="Calibri" w:cs="Calibri"/>
                <w:color w:val="000000" w:themeColor="text1"/>
                <w:lang w:eastAsia="es-ES"/>
              </w:rPr>
              <w:t>3</w:t>
            </w:r>
          </w:p>
        </w:tc>
        <w:tc>
          <w:tcPr>
            <w:tcW w:w="2569" w:type="dxa"/>
            <w:shd w:val="clear" w:color="auto" w:fill="auto"/>
            <w:vAlign w:val="center"/>
          </w:tcPr>
          <w:p w14:paraId="77C66D66" w14:textId="5F371017" w:rsidR="196494F9" w:rsidRDefault="196494F9" w:rsidP="196494F9">
            <w:pPr>
              <w:spacing w:after="0" w:line="240" w:lineRule="auto"/>
              <w:jc w:val="center"/>
              <w:rPr>
                <w:rFonts w:ascii="Calibri" w:eastAsia="Times New Roman" w:hAnsi="Calibri" w:cs="Calibri"/>
                <w:color w:val="000000" w:themeColor="text1"/>
                <w:lang w:eastAsia="es-ES"/>
              </w:rPr>
            </w:pPr>
            <w:r w:rsidRPr="196494F9">
              <w:rPr>
                <w:rFonts w:ascii="Calibri" w:eastAsia="Times New Roman" w:hAnsi="Calibri" w:cs="Calibri"/>
                <w:color w:val="000000" w:themeColor="text1"/>
                <w:lang w:eastAsia="es-ES"/>
              </w:rPr>
              <w:t>B</w:t>
            </w:r>
          </w:p>
        </w:tc>
        <w:tc>
          <w:tcPr>
            <w:tcW w:w="2536" w:type="dxa"/>
            <w:shd w:val="clear" w:color="auto" w:fill="FFFF00"/>
            <w:vAlign w:val="center"/>
          </w:tcPr>
          <w:p w14:paraId="12DE70E7" w14:textId="4CB3E5D4" w:rsidR="196494F9" w:rsidRDefault="196494F9" w:rsidP="196494F9">
            <w:pPr>
              <w:spacing w:after="0" w:line="240" w:lineRule="auto"/>
              <w:jc w:val="center"/>
              <w:rPr>
                <w:rFonts w:ascii="Calibri" w:eastAsia="Times New Roman" w:hAnsi="Calibri" w:cs="Calibri"/>
                <w:color w:val="000000" w:themeColor="text1"/>
                <w:lang w:eastAsia="es-ES"/>
              </w:rPr>
            </w:pPr>
            <w:r w:rsidRPr="196494F9">
              <w:rPr>
                <w:rFonts w:ascii="Calibri" w:eastAsia="Times New Roman" w:hAnsi="Calibri" w:cs="Calibri"/>
                <w:color w:val="000000" w:themeColor="text1"/>
                <w:lang w:eastAsia="es-ES"/>
              </w:rPr>
              <w:t>Medium</w:t>
            </w:r>
          </w:p>
        </w:tc>
      </w:tr>
      <w:tr w:rsidR="196494F9" w14:paraId="648B430C" w14:textId="77777777" w:rsidTr="0028375A">
        <w:trPr>
          <w:trHeight w:val="290"/>
        </w:trPr>
        <w:tc>
          <w:tcPr>
            <w:tcW w:w="8642" w:type="dxa"/>
            <w:gridSpan w:val="4"/>
            <w:shd w:val="clear" w:color="auto" w:fill="D9E2F3" w:themeFill="accent1" w:themeFillTint="33"/>
            <w:vAlign w:val="center"/>
          </w:tcPr>
          <w:p w14:paraId="035E11A4" w14:textId="77777777" w:rsidR="196494F9" w:rsidRDefault="196494F9" w:rsidP="196494F9">
            <w:pPr>
              <w:spacing w:after="0" w:line="240" w:lineRule="auto"/>
              <w:jc w:val="center"/>
              <w:rPr>
                <w:rFonts w:ascii="Calibri" w:eastAsia="Times New Roman" w:hAnsi="Calibri" w:cs="Calibri"/>
                <w:b/>
                <w:bCs/>
                <w:color w:val="000000" w:themeColor="text1"/>
                <w:lang w:eastAsia="es-ES"/>
              </w:rPr>
            </w:pPr>
            <w:r w:rsidRPr="196494F9">
              <w:rPr>
                <w:rFonts w:ascii="Calibri" w:eastAsia="Times New Roman" w:hAnsi="Calibri" w:cs="Calibri"/>
                <w:b/>
                <w:bCs/>
                <w:color w:val="000000" w:themeColor="text1"/>
                <w:lang w:eastAsia="es-ES"/>
              </w:rPr>
              <w:t>DECISION AND ACTION</w:t>
            </w:r>
          </w:p>
        </w:tc>
      </w:tr>
      <w:tr w:rsidR="196494F9" w14:paraId="6DDFBC0A" w14:textId="77777777" w:rsidTr="0028375A">
        <w:trPr>
          <w:trHeight w:val="290"/>
        </w:trPr>
        <w:tc>
          <w:tcPr>
            <w:tcW w:w="1830" w:type="dxa"/>
            <w:shd w:val="clear" w:color="auto" w:fill="B4C6E7" w:themeFill="accent1" w:themeFillTint="66"/>
            <w:vAlign w:val="center"/>
          </w:tcPr>
          <w:p w14:paraId="3DBC0396" w14:textId="77777777" w:rsidR="196494F9" w:rsidRDefault="196494F9" w:rsidP="196494F9">
            <w:pPr>
              <w:spacing w:after="0" w:line="240" w:lineRule="auto"/>
              <w:rPr>
                <w:rFonts w:ascii="Calibri" w:eastAsia="Times New Roman" w:hAnsi="Calibri" w:cs="Calibri"/>
                <w:color w:val="000000" w:themeColor="text1"/>
                <w:lang w:eastAsia="es-ES"/>
              </w:rPr>
            </w:pPr>
            <w:r w:rsidRPr="196494F9">
              <w:rPr>
                <w:rFonts w:ascii="Calibri" w:eastAsia="Times New Roman" w:hAnsi="Calibri" w:cs="Calibri"/>
                <w:color w:val="000000" w:themeColor="text1"/>
                <w:lang w:eastAsia="es-ES"/>
              </w:rPr>
              <w:t xml:space="preserve">Accept Risk: </w:t>
            </w:r>
          </w:p>
        </w:tc>
        <w:tc>
          <w:tcPr>
            <w:tcW w:w="1707" w:type="dxa"/>
            <w:shd w:val="clear" w:color="auto" w:fill="auto"/>
            <w:vAlign w:val="center"/>
          </w:tcPr>
          <w:p w14:paraId="72AD64BA" w14:textId="10C4AC2A" w:rsidR="196494F9" w:rsidRDefault="196494F9" w:rsidP="196494F9">
            <w:pPr>
              <w:spacing w:after="0" w:line="240" w:lineRule="auto"/>
              <w:rPr>
                <w:rFonts w:ascii="Wingdings 2" w:eastAsia="Times New Roman" w:hAnsi="Wingdings 2" w:cs="Calibri"/>
                <w:color w:val="000000" w:themeColor="text1"/>
                <w:lang w:eastAsia="es-ES"/>
              </w:rPr>
            </w:pPr>
          </w:p>
        </w:tc>
        <w:tc>
          <w:tcPr>
            <w:tcW w:w="2569" w:type="dxa"/>
            <w:shd w:val="clear" w:color="auto" w:fill="D9E2F3" w:themeFill="accent1" w:themeFillTint="33"/>
            <w:vAlign w:val="center"/>
          </w:tcPr>
          <w:p w14:paraId="06F466C0" w14:textId="77777777" w:rsidR="196494F9" w:rsidRDefault="196494F9" w:rsidP="196494F9">
            <w:pPr>
              <w:spacing w:after="0" w:line="240" w:lineRule="auto"/>
              <w:rPr>
                <w:rFonts w:ascii="Calibri" w:eastAsia="Times New Roman" w:hAnsi="Calibri" w:cs="Calibri"/>
                <w:color w:val="000000" w:themeColor="text1"/>
                <w:lang w:eastAsia="es-ES"/>
              </w:rPr>
            </w:pPr>
            <w:r w:rsidRPr="196494F9">
              <w:rPr>
                <w:rFonts w:ascii="Calibri" w:eastAsia="Times New Roman" w:hAnsi="Calibri" w:cs="Calibri"/>
                <w:color w:val="000000" w:themeColor="text1"/>
                <w:lang w:eastAsia="es-ES"/>
              </w:rPr>
              <w:t xml:space="preserve">Reduce Risk: </w:t>
            </w:r>
          </w:p>
        </w:tc>
        <w:tc>
          <w:tcPr>
            <w:tcW w:w="2536" w:type="dxa"/>
            <w:shd w:val="clear" w:color="auto" w:fill="auto"/>
            <w:vAlign w:val="center"/>
          </w:tcPr>
          <w:p w14:paraId="3D291D13" w14:textId="640D7842" w:rsidR="196494F9" w:rsidRDefault="196494F9" w:rsidP="196494F9">
            <w:pPr>
              <w:spacing w:after="0" w:line="240" w:lineRule="auto"/>
              <w:rPr>
                <w:rFonts w:ascii="Wingdings 2" w:eastAsia="Times New Roman" w:hAnsi="Wingdings 2" w:cs="Calibri"/>
                <w:color w:val="000000" w:themeColor="text1"/>
                <w:lang w:eastAsia="es-ES"/>
              </w:rPr>
            </w:pPr>
            <w:r w:rsidRPr="196494F9">
              <w:rPr>
                <w:rFonts w:ascii="Wingdings 2" w:eastAsia="Times New Roman" w:hAnsi="Times New Roman" w:cs="Calibri"/>
                <w:color w:val="000000" w:themeColor="text1"/>
                <w:lang w:eastAsia="es-ES"/>
              </w:rPr>
              <w:t> </w:t>
            </w:r>
            <w:r w:rsidRPr="196494F9">
              <w:rPr>
                <w:rFonts w:ascii="Wingdings 2" w:eastAsia="Times New Roman" w:hAnsi="Wingdings 2" w:cs="Calibri"/>
                <w:color w:val="000000" w:themeColor="text1"/>
                <w:lang w:eastAsia="es-ES"/>
              </w:rPr>
              <w:t>R</w:t>
            </w:r>
          </w:p>
        </w:tc>
      </w:tr>
      <w:tr w:rsidR="196494F9" w:rsidRPr="000E2E46" w14:paraId="30324AAA" w14:textId="77777777" w:rsidTr="0028375A">
        <w:trPr>
          <w:trHeight w:val="750"/>
        </w:trPr>
        <w:tc>
          <w:tcPr>
            <w:tcW w:w="1830" w:type="dxa"/>
            <w:shd w:val="clear" w:color="auto" w:fill="B4C6E7" w:themeFill="accent1" w:themeFillTint="66"/>
          </w:tcPr>
          <w:p w14:paraId="62C5C7E5" w14:textId="757E2472" w:rsidR="196494F9" w:rsidRDefault="196494F9" w:rsidP="196494F9">
            <w:pPr>
              <w:spacing w:after="0" w:line="240" w:lineRule="auto"/>
              <w:rPr>
                <w:rFonts w:ascii="Calibri" w:eastAsia="Times New Roman" w:hAnsi="Calibri" w:cs="Calibri"/>
                <w:color w:val="000000" w:themeColor="text1"/>
                <w:lang w:eastAsia="es-ES"/>
              </w:rPr>
            </w:pPr>
            <w:r w:rsidRPr="196494F9">
              <w:rPr>
                <w:rFonts w:ascii="Calibri" w:eastAsia="Times New Roman" w:hAnsi="Calibri" w:cs="Calibri"/>
                <w:color w:val="000000" w:themeColor="text1"/>
                <w:lang w:eastAsia="es-ES"/>
              </w:rPr>
              <w:t>Action/Reduction</w:t>
            </w:r>
            <w:r>
              <w:br/>
            </w:r>
            <w:r w:rsidRPr="196494F9">
              <w:rPr>
                <w:rFonts w:ascii="Calibri" w:eastAsia="Times New Roman" w:hAnsi="Calibri" w:cs="Calibri"/>
                <w:color w:val="000000" w:themeColor="text1"/>
                <w:lang w:eastAsia="es-ES"/>
              </w:rPr>
              <w:t>measures:</w:t>
            </w:r>
          </w:p>
        </w:tc>
        <w:tc>
          <w:tcPr>
            <w:tcW w:w="6812" w:type="dxa"/>
            <w:gridSpan w:val="3"/>
            <w:shd w:val="clear" w:color="auto" w:fill="auto"/>
            <w:vAlign w:val="center"/>
          </w:tcPr>
          <w:p w14:paraId="6B609942" w14:textId="0C9910ED" w:rsidR="4A052E06" w:rsidRPr="006B006C" w:rsidRDefault="3042CEA4" w:rsidP="196494F9">
            <w:pPr>
              <w:spacing w:after="0" w:line="240" w:lineRule="auto"/>
              <w:rPr>
                <w:lang w:val="en-GB"/>
              </w:rPr>
            </w:pPr>
            <w:r w:rsidRPr="47971D6C">
              <w:rPr>
                <w:rFonts w:ascii="Calibri" w:eastAsia="Calibri" w:hAnsi="Calibri" w:cs="Calibri"/>
                <w:lang w:val="en-GB"/>
              </w:rPr>
              <w:t>The use of redundant electrical components is an extended good praxis in space systems</w:t>
            </w:r>
            <w:r w:rsidR="7470440C" w:rsidRPr="7E514079">
              <w:rPr>
                <w:rFonts w:ascii="Calibri" w:eastAsia="Calibri" w:hAnsi="Calibri" w:cs="Calibri"/>
                <w:lang w:val="en-GB"/>
              </w:rPr>
              <w:t>,</w:t>
            </w:r>
            <w:r w:rsidRPr="47971D6C">
              <w:rPr>
                <w:rFonts w:ascii="Calibri" w:eastAsia="Calibri" w:hAnsi="Calibri" w:cs="Calibri"/>
                <w:lang w:val="en-GB"/>
              </w:rPr>
              <w:t xml:space="preserve"> and it allows to assure that a </w:t>
            </w:r>
            <w:r w:rsidRPr="47971D6C">
              <w:rPr>
                <w:rFonts w:ascii="Calibri" w:eastAsia="Calibri" w:hAnsi="Calibri" w:cs="Calibri"/>
                <w:i/>
                <w:iCs/>
                <w:lang w:val="en-GB"/>
              </w:rPr>
              <w:t>double failure</w:t>
            </w:r>
            <w:r w:rsidRPr="47971D6C">
              <w:rPr>
                <w:rFonts w:ascii="Calibri" w:eastAsia="Calibri" w:hAnsi="Calibri" w:cs="Calibri"/>
                <w:lang w:val="en-GB"/>
              </w:rPr>
              <w:t xml:space="preserve"> is needed to damage the system.</w:t>
            </w:r>
          </w:p>
        </w:tc>
      </w:tr>
    </w:tbl>
    <w:p w14:paraId="0C0700BA" w14:textId="77777777" w:rsidR="00E90B64" w:rsidRDefault="00E90B64" w:rsidP="4F027222">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0"/>
        <w:gridCol w:w="1707"/>
        <w:gridCol w:w="2569"/>
        <w:gridCol w:w="2536"/>
      </w:tblGrid>
      <w:tr w:rsidR="196494F9" w:rsidRPr="000E2E46" w14:paraId="1C6081DD" w14:textId="77777777" w:rsidTr="0028375A">
        <w:trPr>
          <w:trHeight w:val="290"/>
        </w:trPr>
        <w:tc>
          <w:tcPr>
            <w:tcW w:w="1830" w:type="dxa"/>
            <w:shd w:val="clear" w:color="auto" w:fill="auto"/>
            <w:vAlign w:val="center"/>
          </w:tcPr>
          <w:p w14:paraId="18397DAB" w14:textId="5849535C" w:rsidR="196494F9" w:rsidRDefault="196494F9" w:rsidP="196494F9">
            <w:pPr>
              <w:spacing w:after="0" w:line="240" w:lineRule="auto"/>
              <w:rPr>
                <w:rFonts w:ascii="Calibri" w:eastAsia="Times New Roman" w:hAnsi="Calibri" w:cs="Calibri"/>
                <w:color w:val="000000" w:themeColor="text1"/>
                <w:lang w:eastAsia="es-ES"/>
              </w:rPr>
            </w:pPr>
            <w:r w:rsidRPr="196494F9">
              <w:rPr>
                <w:rFonts w:ascii="Calibri" w:eastAsia="Times New Roman" w:hAnsi="Calibri" w:cs="Calibri"/>
                <w:color w:val="000000" w:themeColor="text1"/>
                <w:lang w:eastAsia="es-ES"/>
              </w:rPr>
              <w:t xml:space="preserve">ID: </w:t>
            </w:r>
            <w:r w:rsidRPr="196494F9">
              <w:rPr>
                <w:rFonts w:ascii="Calibri" w:eastAsia="Times New Roman" w:hAnsi="Calibri" w:cs="Calibri"/>
                <w:b/>
                <w:bCs/>
                <w:color w:val="000000" w:themeColor="text1"/>
                <w:lang w:eastAsia="es-ES"/>
              </w:rPr>
              <w:t>POW- 00</w:t>
            </w:r>
            <w:r w:rsidR="29B31EAB" w:rsidRPr="196494F9">
              <w:rPr>
                <w:rFonts w:ascii="Calibri" w:eastAsia="Times New Roman" w:hAnsi="Calibri" w:cs="Calibri"/>
                <w:b/>
                <w:bCs/>
                <w:color w:val="000000" w:themeColor="text1"/>
                <w:lang w:eastAsia="es-ES"/>
              </w:rPr>
              <w:t>2</w:t>
            </w:r>
          </w:p>
        </w:tc>
        <w:tc>
          <w:tcPr>
            <w:tcW w:w="6812" w:type="dxa"/>
            <w:gridSpan w:val="3"/>
            <w:shd w:val="clear" w:color="auto" w:fill="auto"/>
            <w:vAlign w:val="center"/>
          </w:tcPr>
          <w:p w14:paraId="3B98A7CF" w14:textId="0C37846D" w:rsidR="29B31EAB" w:rsidRPr="006B006C" w:rsidRDefault="079BE772" w:rsidP="196494F9">
            <w:pPr>
              <w:spacing w:after="0" w:line="240" w:lineRule="auto"/>
              <w:rPr>
                <w:lang w:val="en-GB"/>
              </w:rPr>
            </w:pPr>
            <w:r w:rsidRPr="47971D6C">
              <w:rPr>
                <w:rFonts w:ascii="Calibri" w:eastAsia="Calibri" w:hAnsi="Calibri" w:cs="Calibri"/>
                <w:b/>
                <w:bCs/>
                <w:lang w:val="en-GB"/>
              </w:rPr>
              <w:t>Failure in deployment of solar arrays</w:t>
            </w:r>
          </w:p>
        </w:tc>
      </w:tr>
      <w:tr w:rsidR="196494F9" w14:paraId="2CF4DA1F" w14:textId="77777777" w:rsidTr="0028375A">
        <w:trPr>
          <w:trHeight w:val="290"/>
        </w:trPr>
        <w:tc>
          <w:tcPr>
            <w:tcW w:w="8642" w:type="dxa"/>
            <w:gridSpan w:val="4"/>
            <w:shd w:val="clear" w:color="auto" w:fill="D9E2F3" w:themeFill="accent1" w:themeFillTint="33"/>
            <w:vAlign w:val="center"/>
          </w:tcPr>
          <w:p w14:paraId="19CAE3FA" w14:textId="77777777" w:rsidR="196494F9" w:rsidRDefault="196494F9" w:rsidP="196494F9">
            <w:pPr>
              <w:spacing w:after="0" w:line="240" w:lineRule="auto"/>
              <w:jc w:val="center"/>
              <w:rPr>
                <w:rFonts w:ascii="Calibri" w:eastAsia="Times New Roman" w:hAnsi="Calibri" w:cs="Calibri"/>
                <w:b/>
                <w:bCs/>
                <w:color w:val="000000" w:themeColor="text1"/>
                <w:lang w:eastAsia="es-ES"/>
              </w:rPr>
            </w:pPr>
            <w:r w:rsidRPr="196494F9">
              <w:rPr>
                <w:rFonts w:ascii="Calibri" w:eastAsia="Times New Roman" w:hAnsi="Calibri" w:cs="Calibri"/>
                <w:b/>
                <w:bCs/>
                <w:color w:val="000000" w:themeColor="text1"/>
                <w:lang w:eastAsia="es-ES"/>
              </w:rPr>
              <w:t>SCENARIO</w:t>
            </w:r>
          </w:p>
        </w:tc>
      </w:tr>
      <w:tr w:rsidR="196494F9" w:rsidRPr="000E2E46" w14:paraId="0BC0F32A" w14:textId="77777777" w:rsidTr="0028375A">
        <w:trPr>
          <w:trHeight w:val="1260"/>
        </w:trPr>
        <w:tc>
          <w:tcPr>
            <w:tcW w:w="1830" w:type="dxa"/>
            <w:shd w:val="clear" w:color="auto" w:fill="B4C6E7" w:themeFill="accent1" w:themeFillTint="66"/>
          </w:tcPr>
          <w:p w14:paraId="03B4D11C" w14:textId="77777777" w:rsidR="196494F9" w:rsidRDefault="196494F9" w:rsidP="00D75ADD">
            <w:pPr>
              <w:spacing w:after="0" w:line="240" w:lineRule="auto"/>
              <w:jc w:val="left"/>
              <w:rPr>
                <w:rFonts w:ascii="Calibri" w:eastAsia="Times New Roman" w:hAnsi="Calibri" w:cs="Calibri"/>
                <w:color w:val="000000" w:themeColor="text1"/>
                <w:lang w:eastAsia="es-ES"/>
              </w:rPr>
            </w:pPr>
            <w:r w:rsidRPr="196494F9">
              <w:rPr>
                <w:rFonts w:ascii="Calibri" w:eastAsia="Times New Roman" w:hAnsi="Calibri" w:cs="Calibri"/>
                <w:color w:val="000000" w:themeColor="text1"/>
                <w:lang w:eastAsia="es-ES"/>
              </w:rPr>
              <w:t>Causes and</w:t>
            </w:r>
            <w:r>
              <w:br/>
            </w:r>
            <w:r w:rsidRPr="196494F9">
              <w:rPr>
                <w:rFonts w:ascii="Calibri" w:eastAsia="Times New Roman" w:hAnsi="Calibri" w:cs="Calibri"/>
                <w:color w:val="000000" w:themeColor="text1"/>
                <w:lang w:eastAsia="es-ES"/>
              </w:rPr>
              <w:t>consequences:</w:t>
            </w:r>
          </w:p>
        </w:tc>
        <w:tc>
          <w:tcPr>
            <w:tcW w:w="6812" w:type="dxa"/>
            <w:gridSpan w:val="3"/>
            <w:shd w:val="clear" w:color="auto" w:fill="auto"/>
            <w:vAlign w:val="center"/>
          </w:tcPr>
          <w:p w14:paraId="324505B8" w14:textId="2EC4A24B" w:rsidR="3497ABAC" w:rsidRPr="006B006C" w:rsidRDefault="0FD3AB7F" w:rsidP="196494F9">
            <w:pPr>
              <w:spacing w:after="0" w:line="240" w:lineRule="auto"/>
              <w:rPr>
                <w:rFonts w:ascii="Calibri" w:eastAsia="Calibri" w:hAnsi="Calibri" w:cs="Calibri"/>
                <w:lang w:val="en-GB"/>
              </w:rPr>
            </w:pPr>
            <w:r w:rsidRPr="47971D6C">
              <w:rPr>
                <w:rFonts w:ascii="Calibri" w:eastAsia="Calibri" w:hAnsi="Calibri" w:cs="Calibri"/>
                <w:lang w:val="en-GB"/>
              </w:rPr>
              <w:t xml:space="preserve">The possible failure in the deployment of solar arrays could have a strong impact in the mission because </w:t>
            </w:r>
            <w:r w:rsidR="2AA05E55" w:rsidRPr="27FFB24C">
              <w:rPr>
                <w:rFonts w:ascii="Calibri" w:eastAsia="Calibri" w:hAnsi="Calibri" w:cs="Calibri"/>
                <w:lang w:val="en-GB"/>
              </w:rPr>
              <w:t xml:space="preserve">the </w:t>
            </w:r>
            <w:r w:rsidR="091D9EEB" w:rsidRPr="27FFB24C">
              <w:rPr>
                <w:rFonts w:ascii="Calibri" w:eastAsia="Calibri" w:hAnsi="Calibri" w:cs="Calibri"/>
                <w:lang w:val="en-GB"/>
              </w:rPr>
              <w:t>subsystem</w:t>
            </w:r>
            <w:r w:rsidR="7B03BF5B" w:rsidRPr="27FFB24C">
              <w:rPr>
                <w:rFonts w:ascii="Calibri" w:eastAsia="Calibri" w:hAnsi="Calibri" w:cs="Calibri"/>
                <w:lang w:val="en-GB"/>
              </w:rPr>
              <w:t>s</w:t>
            </w:r>
            <w:r w:rsidRPr="47971D6C">
              <w:rPr>
                <w:rFonts w:ascii="Calibri" w:eastAsia="Calibri" w:hAnsi="Calibri" w:cs="Calibri"/>
                <w:lang w:val="en-GB"/>
              </w:rPr>
              <w:t xml:space="preserve"> of the satellite could </w:t>
            </w:r>
            <w:r w:rsidR="38AF861D" w:rsidRPr="27FFB24C">
              <w:rPr>
                <w:rFonts w:ascii="Calibri" w:eastAsia="Calibri" w:hAnsi="Calibri" w:cs="Calibri"/>
                <w:lang w:val="en-GB"/>
              </w:rPr>
              <w:t>not</w:t>
            </w:r>
            <w:r w:rsidR="091D9EEB" w:rsidRPr="27FFB24C">
              <w:rPr>
                <w:rFonts w:ascii="Calibri" w:eastAsia="Calibri" w:hAnsi="Calibri" w:cs="Calibri"/>
                <w:lang w:val="en-GB"/>
              </w:rPr>
              <w:t xml:space="preserve"> </w:t>
            </w:r>
            <w:r w:rsidRPr="47971D6C">
              <w:rPr>
                <w:rFonts w:ascii="Calibri" w:eastAsia="Calibri" w:hAnsi="Calibri" w:cs="Calibri"/>
                <w:lang w:val="en-GB"/>
              </w:rPr>
              <w:t>receive the power needed for their operation.</w:t>
            </w:r>
          </w:p>
        </w:tc>
      </w:tr>
      <w:tr w:rsidR="196494F9" w14:paraId="50DC4383" w14:textId="77777777" w:rsidTr="0028375A">
        <w:trPr>
          <w:trHeight w:val="290"/>
        </w:trPr>
        <w:tc>
          <w:tcPr>
            <w:tcW w:w="1830" w:type="dxa"/>
            <w:vMerge w:val="restart"/>
            <w:shd w:val="clear" w:color="auto" w:fill="B4C6E7" w:themeFill="accent1" w:themeFillTint="66"/>
          </w:tcPr>
          <w:p w14:paraId="1D15AD85" w14:textId="77777777" w:rsidR="196494F9" w:rsidRDefault="196494F9" w:rsidP="196494F9">
            <w:pPr>
              <w:spacing w:after="0" w:line="240" w:lineRule="auto"/>
              <w:rPr>
                <w:rFonts w:ascii="Calibri" w:eastAsia="Times New Roman" w:hAnsi="Calibri" w:cs="Calibri"/>
                <w:color w:val="000000" w:themeColor="text1"/>
                <w:lang w:eastAsia="es-ES"/>
              </w:rPr>
            </w:pPr>
            <w:r w:rsidRPr="196494F9">
              <w:rPr>
                <w:rFonts w:ascii="Calibri" w:eastAsia="Times New Roman" w:hAnsi="Calibri" w:cs="Calibri"/>
                <w:color w:val="000000" w:themeColor="text1"/>
                <w:lang w:eastAsia="es-ES"/>
              </w:rPr>
              <w:t>Magnitude:</w:t>
            </w:r>
          </w:p>
        </w:tc>
        <w:tc>
          <w:tcPr>
            <w:tcW w:w="1707" w:type="dxa"/>
            <w:shd w:val="clear" w:color="auto" w:fill="D9E2F3" w:themeFill="accent1" w:themeFillTint="33"/>
            <w:vAlign w:val="center"/>
          </w:tcPr>
          <w:p w14:paraId="43FD516C" w14:textId="77777777" w:rsidR="196494F9" w:rsidRDefault="196494F9" w:rsidP="196494F9">
            <w:pPr>
              <w:spacing w:after="0" w:line="240" w:lineRule="auto"/>
              <w:jc w:val="center"/>
              <w:rPr>
                <w:rFonts w:ascii="Calibri" w:eastAsia="Times New Roman" w:hAnsi="Calibri" w:cs="Calibri"/>
                <w:color w:val="000000" w:themeColor="text1"/>
                <w:lang w:eastAsia="es-ES"/>
              </w:rPr>
            </w:pPr>
            <w:r w:rsidRPr="196494F9">
              <w:rPr>
                <w:rFonts w:ascii="Calibri" w:eastAsia="Times New Roman" w:hAnsi="Calibri" w:cs="Calibri"/>
                <w:color w:val="000000" w:themeColor="text1"/>
                <w:lang w:eastAsia="es-ES"/>
              </w:rPr>
              <w:t>Severity</w:t>
            </w:r>
          </w:p>
        </w:tc>
        <w:tc>
          <w:tcPr>
            <w:tcW w:w="2569" w:type="dxa"/>
            <w:shd w:val="clear" w:color="auto" w:fill="D9E2F3" w:themeFill="accent1" w:themeFillTint="33"/>
            <w:vAlign w:val="center"/>
          </w:tcPr>
          <w:p w14:paraId="20B2D3AE" w14:textId="77777777" w:rsidR="196494F9" w:rsidRDefault="196494F9" w:rsidP="196494F9">
            <w:pPr>
              <w:spacing w:after="0" w:line="240" w:lineRule="auto"/>
              <w:jc w:val="center"/>
              <w:rPr>
                <w:rFonts w:ascii="Calibri" w:eastAsia="Times New Roman" w:hAnsi="Calibri" w:cs="Calibri"/>
                <w:color w:val="000000" w:themeColor="text1"/>
                <w:lang w:eastAsia="es-ES"/>
              </w:rPr>
            </w:pPr>
            <w:r w:rsidRPr="196494F9">
              <w:rPr>
                <w:rFonts w:ascii="Calibri" w:eastAsia="Times New Roman" w:hAnsi="Calibri" w:cs="Calibri"/>
                <w:color w:val="000000" w:themeColor="text1"/>
                <w:lang w:eastAsia="es-ES"/>
              </w:rPr>
              <w:t>Likelihood</w:t>
            </w:r>
          </w:p>
        </w:tc>
        <w:tc>
          <w:tcPr>
            <w:tcW w:w="2536" w:type="dxa"/>
            <w:shd w:val="clear" w:color="auto" w:fill="D9E2F3" w:themeFill="accent1" w:themeFillTint="33"/>
            <w:vAlign w:val="center"/>
          </w:tcPr>
          <w:p w14:paraId="3F3582D1" w14:textId="77777777" w:rsidR="196494F9" w:rsidRDefault="196494F9" w:rsidP="196494F9">
            <w:pPr>
              <w:spacing w:after="0" w:line="240" w:lineRule="auto"/>
              <w:jc w:val="center"/>
              <w:rPr>
                <w:rFonts w:ascii="Calibri" w:eastAsia="Times New Roman" w:hAnsi="Calibri" w:cs="Calibri"/>
                <w:color w:val="000000" w:themeColor="text1"/>
                <w:lang w:eastAsia="es-ES"/>
              </w:rPr>
            </w:pPr>
            <w:r w:rsidRPr="196494F9">
              <w:rPr>
                <w:rFonts w:ascii="Calibri" w:eastAsia="Times New Roman" w:hAnsi="Calibri" w:cs="Calibri"/>
                <w:color w:val="000000" w:themeColor="text1"/>
                <w:lang w:eastAsia="es-ES"/>
              </w:rPr>
              <w:t>Risk index</w:t>
            </w:r>
          </w:p>
        </w:tc>
      </w:tr>
      <w:tr w:rsidR="196494F9" w14:paraId="14CAD0E1" w14:textId="77777777" w:rsidTr="7E514079">
        <w:trPr>
          <w:trHeight w:val="290"/>
        </w:trPr>
        <w:tc>
          <w:tcPr>
            <w:tcW w:w="1830" w:type="dxa"/>
            <w:vMerge/>
          </w:tcPr>
          <w:p w14:paraId="1F01C235" w14:textId="77777777" w:rsidR="00935F9B" w:rsidRDefault="00935F9B"/>
        </w:tc>
        <w:tc>
          <w:tcPr>
            <w:tcW w:w="1707" w:type="dxa"/>
            <w:shd w:val="clear" w:color="auto" w:fill="auto"/>
            <w:vAlign w:val="center"/>
          </w:tcPr>
          <w:p w14:paraId="4122E40C" w14:textId="6E536AB5" w:rsidR="7976EFA1" w:rsidRDefault="7976EFA1" w:rsidP="196494F9">
            <w:pPr>
              <w:spacing w:after="0" w:line="240" w:lineRule="auto"/>
              <w:jc w:val="center"/>
            </w:pPr>
            <w:r w:rsidRPr="196494F9">
              <w:rPr>
                <w:rFonts w:ascii="Calibri" w:eastAsia="Times New Roman" w:hAnsi="Calibri" w:cs="Calibri"/>
                <w:color w:val="000000" w:themeColor="text1"/>
                <w:lang w:eastAsia="es-ES"/>
              </w:rPr>
              <w:t>5</w:t>
            </w:r>
          </w:p>
        </w:tc>
        <w:tc>
          <w:tcPr>
            <w:tcW w:w="2569" w:type="dxa"/>
            <w:shd w:val="clear" w:color="auto" w:fill="auto"/>
            <w:vAlign w:val="center"/>
          </w:tcPr>
          <w:p w14:paraId="76901243" w14:textId="5F371017" w:rsidR="196494F9" w:rsidRDefault="196494F9" w:rsidP="196494F9">
            <w:pPr>
              <w:spacing w:after="0" w:line="240" w:lineRule="auto"/>
              <w:jc w:val="center"/>
              <w:rPr>
                <w:rFonts w:ascii="Calibri" w:eastAsia="Times New Roman" w:hAnsi="Calibri" w:cs="Calibri"/>
                <w:color w:val="000000" w:themeColor="text1"/>
                <w:lang w:eastAsia="es-ES"/>
              </w:rPr>
            </w:pPr>
            <w:r w:rsidRPr="196494F9">
              <w:rPr>
                <w:rFonts w:ascii="Calibri" w:eastAsia="Times New Roman" w:hAnsi="Calibri" w:cs="Calibri"/>
                <w:color w:val="000000" w:themeColor="text1"/>
                <w:lang w:eastAsia="es-ES"/>
              </w:rPr>
              <w:t>B</w:t>
            </w:r>
          </w:p>
        </w:tc>
        <w:tc>
          <w:tcPr>
            <w:tcW w:w="2536" w:type="dxa"/>
            <w:shd w:val="clear" w:color="auto" w:fill="FFFF00"/>
            <w:vAlign w:val="center"/>
          </w:tcPr>
          <w:p w14:paraId="78DFC7A6" w14:textId="4CB3E5D4" w:rsidR="196494F9" w:rsidRDefault="196494F9" w:rsidP="196494F9">
            <w:pPr>
              <w:spacing w:after="0" w:line="240" w:lineRule="auto"/>
              <w:jc w:val="center"/>
              <w:rPr>
                <w:rFonts w:ascii="Calibri" w:eastAsia="Times New Roman" w:hAnsi="Calibri" w:cs="Calibri"/>
                <w:color w:val="000000" w:themeColor="text1"/>
                <w:lang w:eastAsia="es-ES"/>
              </w:rPr>
            </w:pPr>
            <w:r w:rsidRPr="196494F9">
              <w:rPr>
                <w:rFonts w:ascii="Calibri" w:eastAsia="Times New Roman" w:hAnsi="Calibri" w:cs="Calibri"/>
                <w:color w:val="000000" w:themeColor="text1"/>
                <w:lang w:eastAsia="es-ES"/>
              </w:rPr>
              <w:t>Medium</w:t>
            </w:r>
          </w:p>
        </w:tc>
      </w:tr>
      <w:tr w:rsidR="196494F9" w14:paraId="40874DC6" w14:textId="77777777" w:rsidTr="0028375A">
        <w:trPr>
          <w:trHeight w:val="290"/>
        </w:trPr>
        <w:tc>
          <w:tcPr>
            <w:tcW w:w="8642" w:type="dxa"/>
            <w:gridSpan w:val="4"/>
            <w:shd w:val="clear" w:color="auto" w:fill="D9E2F3" w:themeFill="accent1" w:themeFillTint="33"/>
            <w:vAlign w:val="center"/>
          </w:tcPr>
          <w:p w14:paraId="2E8BAA76" w14:textId="77777777" w:rsidR="196494F9" w:rsidRDefault="196494F9" w:rsidP="196494F9">
            <w:pPr>
              <w:spacing w:after="0" w:line="240" w:lineRule="auto"/>
              <w:jc w:val="center"/>
              <w:rPr>
                <w:rFonts w:ascii="Calibri" w:eastAsia="Times New Roman" w:hAnsi="Calibri" w:cs="Calibri"/>
                <w:b/>
                <w:bCs/>
                <w:color w:val="000000" w:themeColor="text1"/>
                <w:lang w:eastAsia="es-ES"/>
              </w:rPr>
            </w:pPr>
            <w:r w:rsidRPr="196494F9">
              <w:rPr>
                <w:rFonts w:ascii="Calibri" w:eastAsia="Times New Roman" w:hAnsi="Calibri" w:cs="Calibri"/>
                <w:b/>
                <w:bCs/>
                <w:color w:val="000000" w:themeColor="text1"/>
                <w:lang w:eastAsia="es-ES"/>
              </w:rPr>
              <w:t>DECISION AND ACTION</w:t>
            </w:r>
          </w:p>
        </w:tc>
      </w:tr>
      <w:tr w:rsidR="196494F9" w14:paraId="24A2AA00" w14:textId="77777777" w:rsidTr="0028375A">
        <w:trPr>
          <w:trHeight w:val="290"/>
        </w:trPr>
        <w:tc>
          <w:tcPr>
            <w:tcW w:w="1830" w:type="dxa"/>
            <w:shd w:val="clear" w:color="auto" w:fill="B4C6E7" w:themeFill="accent1" w:themeFillTint="66"/>
            <w:vAlign w:val="center"/>
          </w:tcPr>
          <w:p w14:paraId="246F9911" w14:textId="77777777" w:rsidR="196494F9" w:rsidRDefault="196494F9" w:rsidP="196494F9">
            <w:pPr>
              <w:spacing w:after="0" w:line="240" w:lineRule="auto"/>
              <w:rPr>
                <w:rFonts w:ascii="Calibri" w:eastAsia="Times New Roman" w:hAnsi="Calibri" w:cs="Calibri"/>
                <w:color w:val="000000" w:themeColor="text1"/>
                <w:lang w:eastAsia="es-ES"/>
              </w:rPr>
            </w:pPr>
            <w:r w:rsidRPr="196494F9">
              <w:rPr>
                <w:rFonts w:ascii="Calibri" w:eastAsia="Times New Roman" w:hAnsi="Calibri" w:cs="Calibri"/>
                <w:color w:val="000000" w:themeColor="text1"/>
                <w:lang w:eastAsia="es-ES"/>
              </w:rPr>
              <w:t xml:space="preserve">Accept Risk: </w:t>
            </w:r>
          </w:p>
        </w:tc>
        <w:tc>
          <w:tcPr>
            <w:tcW w:w="1707" w:type="dxa"/>
            <w:shd w:val="clear" w:color="auto" w:fill="auto"/>
            <w:vAlign w:val="center"/>
          </w:tcPr>
          <w:p w14:paraId="5F9618B9" w14:textId="10C4AC2A" w:rsidR="196494F9" w:rsidRDefault="196494F9" w:rsidP="196494F9">
            <w:pPr>
              <w:spacing w:after="0" w:line="240" w:lineRule="auto"/>
              <w:rPr>
                <w:rFonts w:ascii="Wingdings 2" w:eastAsia="Times New Roman" w:hAnsi="Wingdings 2" w:cs="Calibri"/>
                <w:color w:val="000000" w:themeColor="text1"/>
                <w:lang w:eastAsia="es-ES"/>
              </w:rPr>
            </w:pPr>
          </w:p>
        </w:tc>
        <w:tc>
          <w:tcPr>
            <w:tcW w:w="2569" w:type="dxa"/>
            <w:shd w:val="clear" w:color="auto" w:fill="D9E2F3" w:themeFill="accent1" w:themeFillTint="33"/>
            <w:vAlign w:val="center"/>
          </w:tcPr>
          <w:p w14:paraId="796A5D87" w14:textId="77777777" w:rsidR="196494F9" w:rsidRDefault="196494F9" w:rsidP="196494F9">
            <w:pPr>
              <w:spacing w:after="0" w:line="240" w:lineRule="auto"/>
              <w:rPr>
                <w:rFonts w:ascii="Calibri" w:eastAsia="Times New Roman" w:hAnsi="Calibri" w:cs="Calibri"/>
                <w:color w:val="000000" w:themeColor="text1"/>
                <w:lang w:eastAsia="es-ES"/>
              </w:rPr>
            </w:pPr>
            <w:r w:rsidRPr="196494F9">
              <w:rPr>
                <w:rFonts w:ascii="Calibri" w:eastAsia="Times New Roman" w:hAnsi="Calibri" w:cs="Calibri"/>
                <w:color w:val="000000" w:themeColor="text1"/>
                <w:lang w:eastAsia="es-ES"/>
              </w:rPr>
              <w:t xml:space="preserve">Reduce Risk: </w:t>
            </w:r>
          </w:p>
        </w:tc>
        <w:tc>
          <w:tcPr>
            <w:tcW w:w="2536" w:type="dxa"/>
            <w:shd w:val="clear" w:color="auto" w:fill="auto"/>
            <w:vAlign w:val="center"/>
          </w:tcPr>
          <w:p w14:paraId="3DE63C0D" w14:textId="640D7842" w:rsidR="196494F9" w:rsidRDefault="196494F9" w:rsidP="196494F9">
            <w:pPr>
              <w:spacing w:after="0" w:line="240" w:lineRule="auto"/>
              <w:rPr>
                <w:rFonts w:ascii="Wingdings 2" w:eastAsia="Times New Roman" w:hAnsi="Wingdings 2" w:cs="Calibri"/>
                <w:color w:val="000000" w:themeColor="text1"/>
                <w:lang w:eastAsia="es-ES"/>
              </w:rPr>
            </w:pPr>
            <w:r w:rsidRPr="196494F9">
              <w:rPr>
                <w:rFonts w:ascii="Wingdings 2" w:eastAsia="Times New Roman" w:hAnsi="Times New Roman" w:cs="Calibri"/>
                <w:color w:val="000000" w:themeColor="text1"/>
                <w:lang w:eastAsia="es-ES"/>
              </w:rPr>
              <w:t> </w:t>
            </w:r>
            <w:r w:rsidRPr="196494F9">
              <w:rPr>
                <w:rFonts w:ascii="Wingdings 2" w:eastAsia="Times New Roman" w:hAnsi="Wingdings 2" w:cs="Calibri"/>
                <w:color w:val="000000" w:themeColor="text1"/>
                <w:lang w:eastAsia="es-ES"/>
              </w:rPr>
              <w:t>R</w:t>
            </w:r>
          </w:p>
        </w:tc>
      </w:tr>
      <w:tr w:rsidR="196494F9" w:rsidRPr="000E2E46" w14:paraId="18782A3F" w14:textId="77777777" w:rsidTr="0028375A">
        <w:trPr>
          <w:trHeight w:val="750"/>
        </w:trPr>
        <w:tc>
          <w:tcPr>
            <w:tcW w:w="1830" w:type="dxa"/>
            <w:shd w:val="clear" w:color="auto" w:fill="B4C6E7" w:themeFill="accent1" w:themeFillTint="66"/>
          </w:tcPr>
          <w:p w14:paraId="1D99A581" w14:textId="757E2472" w:rsidR="196494F9" w:rsidRDefault="196494F9" w:rsidP="196494F9">
            <w:pPr>
              <w:spacing w:after="0" w:line="240" w:lineRule="auto"/>
              <w:rPr>
                <w:rFonts w:ascii="Calibri" w:eastAsia="Times New Roman" w:hAnsi="Calibri" w:cs="Calibri"/>
                <w:color w:val="000000" w:themeColor="text1"/>
                <w:lang w:eastAsia="es-ES"/>
              </w:rPr>
            </w:pPr>
            <w:r w:rsidRPr="196494F9">
              <w:rPr>
                <w:rFonts w:ascii="Calibri" w:eastAsia="Times New Roman" w:hAnsi="Calibri" w:cs="Calibri"/>
                <w:color w:val="000000" w:themeColor="text1"/>
                <w:lang w:eastAsia="es-ES"/>
              </w:rPr>
              <w:t>Action/Reduction</w:t>
            </w:r>
            <w:r>
              <w:br/>
            </w:r>
            <w:r w:rsidRPr="196494F9">
              <w:rPr>
                <w:rFonts w:ascii="Calibri" w:eastAsia="Times New Roman" w:hAnsi="Calibri" w:cs="Calibri"/>
                <w:color w:val="000000" w:themeColor="text1"/>
                <w:lang w:eastAsia="es-ES"/>
              </w:rPr>
              <w:t>measures:</w:t>
            </w:r>
          </w:p>
        </w:tc>
        <w:tc>
          <w:tcPr>
            <w:tcW w:w="6812" w:type="dxa"/>
            <w:gridSpan w:val="3"/>
            <w:shd w:val="clear" w:color="auto" w:fill="auto"/>
            <w:vAlign w:val="center"/>
          </w:tcPr>
          <w:p w14:paraId="5CC8A184" w14:textId="0473D789" w:rsidR="4EFCD747" w:rsidRPr="006B006C" w:rsidRDefault="6EAF2986" w:rsidP="196494F9">
            <w:pPr>
              <w:spacing w:after="0" w:line="240" w:lineRule="auto"/>
              <w:rPr>
                <w:lang w:val="en-GB"/>
              </w:rPr>
            </w:pPr>
            <w:r w:rsidRPr="47971D6C">
              <w:rPr>
                <w:rFonts w:ascii="Calibri" w:eastAsia="Calibri" w:hAnsi="Calibri" w:cs="Calibri"/>
                <w:lang w:val="en-GB"/>
              </w:rPr>
              <w:t>The use of redundant mechanisms is a way to reduce risk, because if the main mechanism fails, the redundant one can be used</w:t>
            </w:r>
            <w:r w:rsidR="5464FB50" w:rsidRPr="7E514079">
              <w:rPr>
                <w:rFonts w:ascii="Calibri" w:eastAsia="Calibri" w:hAnsi="Calibri" w:cs="Calibri"/>
                <w:lang w:val="en-GB"/>
              </w:rPr>
              <w:t>,</w:t>
            </w:r>
            <w:r w:rsidRPr="47971D6C">
              <w:rPr>
                <w:rFonts w:ascii="Calibri" w:eastAsia="Calibri" w:hAnsi="Calibri" w:cs="Calibri"/>
                <w:lang w:val="en-GB"/>
              </w:rPr>
              <w:t xml:space="preserve"> and the mission can continue.</w:t>
            </w:r>
          </w:p>
        </w:tc>
      </w:tr>
    </w:tbl>
    <w:p w14:paraId="0CA43735" w14:textId="49A43D88" w:rsidR="00D21A53" w:rsidRPr="00D21A53" w:rsidRDefault="00D21A53" w:rsidP="00D21A53">
      <w:pPr>
        <w:rPr>
          <w:lang w:val="en-US"/>
        </w:rPr>
      </w:pPr>
    </w:p>
    <w:p w14:paraId="18D51939" w14:textId="37F8D6A3" w:rsidR="00172A17" w:rsidRDefault="00172A17" w:rsidP="33AA302C">
      <w:pPr>
        <w:rPr>
          <w:lang w:val="en-US"/>
        </w:rPr>
      </w:pPr>
    </w:p>
    <w:p w14:paraId="7A0D3967" w14:textId="77777777" w:rsidR="00762B80" w:rsidRDefault="00762B80" w:rsidP="33AA302C">
      <w:pPr>
        <w:rPr>
          <w:lang w:val="en-US"/>
        </w:rPr>
      </w:pPr>
    </w:p>
    <w:p w14:paraId="0F5D84E5" w14:textId="3695D655" w:rsidR="00762B80" w:rsidRPr="006B006C" w:rsidRDefault="00762B80" w:rsidP="33AA302C">
      <w:pPr>
        <w:rPr>
          <w:lang w:val="en-GB"/>
        </w:rPr>
      </w:pPr>
      <w:r w:rsidRPr="006B006C">
        <w:rPr>
          <w:lang w:val="en-GB"/>
        </w:rPr>
        <w:br w:type="page"/>
      </w:r>
    </w:p>
    <w:p w14:paraId="0FC459D8" w14:textId="747277D4" w:rsidR="00A1307C" w:rsidRPr="007025D1" w:rsidRDefault="005E3CDB" w:rsidP="007025D1">
      <w:pPr>
        <w:pStyle w:val="Ttulo1"/>
      </w:pPr>
      <w:bookmarkStart w:id="90" w:name="_Toc61711478"/>
      <w:r>
        <w:lastRenderedPageBreak/>
        <w:t>Conclusions</w:t>
      </w:r>
      <w:bookmarkEnd w:id="90"/>
    </w:p>
    <w:p w14:paraId="7AC822C1" w14:textId="77777777" w:rsidR="006722DC" w:rsidRDefault="006722DC" w:rsidP="00E71EE9">
      <w:pPr>
        <w:spacing w:after="0"/>
      </w:pPr>
    </w:p>
    <w:p w14:paraId="359BDC81" w14:textId="4329D4FC" w:rsidR="006722DC" w:rsidRDefault="005E3CDB" w:rsidP="006722DC">
      <w:pPr>
        <w:pStyle w:val="Ttulo2"/>
      </w:pPr>
      <w:bookmarkStart w:id="91" w:name="_Toc61711479"/>
      <w:r>
        <w:t>Mission Analysis and Launcher</w:t>
      </w:r>
      <w:bookmarkEnd w:id="91"/>
      <w:r>
        <w:t xml:space="preserve"> </w:t>
      </w:r>
    </w:p>
    <w:p w14:paraId="5634D2D0" w14:textId="77777777" w:rsidR="006722DC" w:rsidRDefault="006722DC" w:rsidP="00E71EE9">
      <w:pPr>
        <w:spacing w:after="0"/>
      </w:pPr>
    </w:p>
    <w:p w14:paraId="70DC3E69" w14:textId="0A100780" w:rsidR="008F67B5" w:rsidRPr="00385D5D" w:rsidRDefault="00385D5D" w:rsidP="006722DC">
      <w:pPr>
        <w:rPr>
          <w:lang w:val="en-US"/>
        </w:rPr>
      </w:pPr>
      <w:r w:rsidRPr="00385D5D">
        <w:rPr>
          <w:lang w:val="en-US"/>
        </w:rPr>
        <w:t xml:space="preserve">The proposed orbit </w:t>
      </w:r>
      <w:r>
        <w:rPr>
          <w:lang w:val="en-US"/>
        </w:rPr>
        <w:t>for the mission is</w:t>
      </w:r>
      <w:r w:rsidR="00840C6E">
        <w:rPr>
          <w:lang w:val="en-US"/>
        </w:rPr>
        <w:t>:</w:t>
      </w:r>
    </w:p>
    <w:p w14:paraId="2766138D" w14:textId="53AEE5D3" w:rsidR="00840C6E" w:rsidRPr="00840C6E" w:rsidRDefault="00840C6E" w:rsidP="00E71EE9">
      <w:pPr>
        <w:pStyle w:val="Prrafodelista"/>
        <w:numPr>
          <w:ilvl w:val="0"/>
          <w:numId w:val="18"/>
        </w:numPr>
        <w:ind w:left="567"/>
        <w:rPr>
          <w:lang w:val="en-US"/>
        </w:rPr>
      </w:pPr>
      <w:r>
        <w:rPr>
          <w:lang w:val="en-US"/>
        </w:rPr>
        <w:t>Sun-Synchronous LAN 18</w:t>
      </w:r>
      <w:r w:rsidR="00F01A2E">
        <w:rPr>
          <w:lang w:val="en-US"/>
        </w:rPr>
        <w:t xml:space="preserve"> (</w:t>
      </w:r>
      <w:r w:rsidR="00F01A2E" w:rsidRPr="49329351">
        <w:rPr>
          <w:rFonts w:eastAsiaTheme="minorEastAsia"/>
          <w:lang w:val="en-US"/>
        </w:rPr>
        <w:t>Dusk-</w:t>
      </w:r>
      <w:r w:rsidR="00F01A2E">
        <w:rPr>
          <w:rFonts w:eastAsiaTheme="minorEastAsia"/>
          <w:lang w:val="en-US"/>
        </w:rPr>
        <w:t>D</w:t>
      </w:r>
      <w:r w:rsidR="00F01A2E" w:rsidRPr="49329351">
        <w:rPr>
          <w:rFonts w:eastAsiaTheme="minorEastAsia"/>
          <w:lang w:val="en-US"/>
        </w:rPr>
        <w:t>awn</w:t>
      </w:r>
      <w:r w:rsidR="00F01A2E">
        <w:rPr>
          <w:rFonts w:eastAsiaTheme="minorEastAsia"/>
          <w:lang w:val="en-US"/>
        </w:rPr>
        <w:t>)</w:t>
      </w:r>
      <w:r w:rsidR="00796E18">
        <w:rPr>
          <w:rFonts w:eastAsiaTheme="minorEastAsia"/>
          <w:lang w:val="en-US"/>
        </w:rPr>
        <w:t xml:space="preserve">, </w:t>
      </w:r>
      <w:r w:rsidR="00796E18" w:rsidRPr="49329351">
        <w:rPr>
          <w:rFonts w:eastAsiaTheme="minorEastAsia"/>
          <w:lang w:val="en-US"/>
        </w:rPr>
        <w:t>with a local time of ascending node at 18:00 (and a local time of descending node at 06:00)</w:t>
      </w:r>
      <w:r w:rsidR="000D172D">
        <w:rPr>
          <w:rFonts w:eastAsiaTheme="minorEastAsia"/>
          <w:lang w:val="en-US"/>
        </w:rPr>
        <w:t>.</w:t>
      </w:r>
      <w:r w:rsidR="00322083">
        <w:rPr>
          <w:rFonts w:eastAsiaTheme="minorEastAsia"/>
          <w:lang w:val="en-US"/>
        </w:rPr>
        <w:t xml:space="preserve"> </w:t>
      </w:r>
      <w:r w:rsidR="001C0466">
        <w:rPr>
          <w:rFonts w:eastAsiaTheme="minorEastAsia"/>
          <w:lang w:val="en-US"/>
        </w:rPr>
        <w:t xml:space="preserve">Critical for </w:t>
      </w:r>
      <w:r w:rsidR="007B49E9">
        <w:rPr>
          <w:rFonts w:eastAsiaTheme="minorEastAsia"/>
          <w:lang w:val="en-US"/>
        </w:rPr>
        <w:t xml:space="preserve">requisite </w:t>
      </w:r>
      <w:r w:rsidR="001C0466">
        <w:rPr>
          <w:rFonts w:eastAsiaTheme="minorEastAsia"/>
          <w:lang w:val="en-US"/>
        </w:rPr>
        <w:t>R-100 (Zenith antennas should have a FOV of 90</w:t>
      </w:r>
      <w:r w:rsidR="001130E1">
        <w:rPr>
          <w:rFonts w:cstheme="minorHAnsi"/>
          <w:lang w:val="en-US"/>
        </w:rPr>
        <w:t>°</w:t>
      </w:r>
      <w:r w:rsidR="001C0466">
        <w:rPr>
          <w:rFonts w:eastAsiaTheme="minorEastAsia"/>
          <w:lang w:val="en-US"/>
        </w:rPr>
        <w:t xml:space="preserve"> free of the Sun)</w:t>
      </w:r>
      <w:r w:rsidR="009A53E9">
        <w:rPr>
          <w:rFonts w:eastAsiaTheme="minorEastAsia"/>
          <w:lang w:val="en-US"/>
        </w:rPr>
        <w:t>.</w:t>
      </w:r>
    </w:p>
    <w:p w14:paraId="1CC3D000" w14:textId="7E5B46BC" w:rsidR="000D172D" w:rsidRPr="00840C6E" w:rsidRDefault="000D172D" w:rsidP="00E71EE9">
      <w:pPr>
        <w:pStyle w:val="Prrafodelista"/>
        <w:numPr>
          <w:ilvl w:val="0"/>
          <w:numId w:val="18"/>
        </w:numPr>
        <w:ind w:left="567"/>
        <w:rPr>
          <w:lang w:val="en-US"/>
        </w:rPr>
      </w:pPr>
      <w:r>
        <w:rPr>
          <w:rFonts w:eastAsiaTheme="minorEastAsia"/>
          <w:lang w:val="en-US"/>
        </w:rPr>
        <w:t xml:space="preserve">Altitude: 550 km. This </w:t>
      </w:r>
      <w:r w:rsidR="004340FD">
        <w:rPr>
          <w:rFonts w:eastAsiaTheme="minorEastAsia"/>
          <w:lang w:val="en-US"/>
        </w:rPr>
        <w:t>value is flexible</w:t>
      </w:r>
      <w:r w:rsidR="009A7FE9">
        <w:rPr>
          <w:rFonts w:eastAsiaTheme="minorEastAsia"/>
          <w:lang w:val="en-US"/>
        </w:rPr>
        <w:t>.</w:t>
      </w:r>
      <w:r w:rsidR="004340FD">
        <w:rPr>
          <w:rFonts w:eastAsiaTheme="minorEastAsia"/>
          <w:lang w:val="en-US"/>
        </w:rPr>
        <w:t xml:space="preserve"> </w:t>
      </w:r>
      <w:r w:rsidR="008853E0">
        <w:rPr>
          <w:rFonts w:eastAsiaTheme="minorEastAsia"/>
          <w:lang w:val="en-US"/>
        </w:rPr>
        <w:t xml:space="preserve">Studies </w:t>
      </w:r>
      <w:r w:rsidR="00BB3EDE">
        <w:rPr>
          <w:rFonts w:eastAsiaTheme="minorEastAsia"/>
          <w:lang w:val="en-US"/>
        </w:rPr>
        <w:t>at different altitudes (450</w:t>
      </w:r>
      <w:r w:rsidR="005F637C">
        <w:rPr>
          <w:rFonts w:eastAsiaTheme="minorEastAsia"/>
          <w:lang w:val="en-US"/>
        </w:rPr>
        <w:t xml:space="preserve"> and 500 km) have </w:t>
      </w:r>
      <w:r w:rsidR="000B08BD">
        <w:rPr>
          <w:rFonts w:eastAsiaTheme="minorEastAsia"/>
          <w:lang w:val="en-US"/>
        </w:rPr>
        <w:t>been made</w:t>
      </w:r>
      <w:r w:rsidR="007829C0">
        <w:rPr>
          <w:rFonts w:eastAsiaTheme="minorEastAsia"/>
          <w:lang w:val="en-US"/>
        </w:rPr>
        <w:t xml:space="preserve">. </w:t>
      </w:r>
      <w:r w:rsidR="000A3496">
        <w:rPr>
          <w:rFonts w:eastAsiaTheme="minorEastAsia"/>
          <w:lang w:val="en-US"/>
        </w:rPr>
        <w:t>Lower altitudes may increase the mission duration</w:t>
      </w:r>
      <w:r w:rsidR="002951AE">
        <w:rPr>
          <w:rFonts w:eastAsiaTheme="minorEastAsia"/>
          <w:lang w:val="en-US"/>
        </w:rPr>
        <w:t xml:space="preserve">, but </w:t>
      </w:r>
      <w:r w:rsidR="00385F61">
        <w:rPr>
          <w:rFonts w:eastAsiaTheme="minorEastAsia"/>
          <w:lang w:val="en-US"/>
        </w:rPr>
        <w:t>probably, the altitude will be selected when the launcher is established</w:t>
      </w:r>
      <w:r w:rsidR="008E3D3E">
        <w:rPr>
          <w:rFonts w:eastAsiaTheme="minorEastAsia"/>
          <w:lang w:val="en-US"/>
        </w:rPr>
        <w:t>.</w:t>
      </w:r>
      <w:r w:rsidR="007651F6">
        <w:rPr>
          <w:rFonts w:eastAsiaTheme="minorEastAsia"/>
          <w:lang w:val="en-US"/>
        </w:rPr>
        <w:t xml:space="preserve"> </w:t>
      </w:r>
    </w:p>
    <w:p w14:paraId="638268F9" w14:textId="7E8B9D05" w:rsidR="006B6228" w:rsidRPr="008E3D3E" w:rsidRDefault="00DE637D" w:rsidP="00E71EE9">
      <w:pPr>
        <w:pStyle w:val="Prrafodelista"/>
        <w:numPr>
          <w:ilvl w:val="0"/>
          <w:numId w:val="18"/>
        </w:numPr>
        <w:ind w:left="567"/>
        <w:rPr>
          <w:lang w:val="en-US"/>
        </w:rPr>
      </w:pPr>
      <w:r>
        <w:rPr>
          <w:rFonts w:eastAsiaTheme="minorEastAsia"/>
          <w:lang w:val="en-US"/>
        </w:rPr>
        <w:t xml:space="preserve">Mission duration: </w:t>
      </w:r>
      <w:r w:rsidR="00BB1C20">
        <w:rPr>
          <w:rFonts w:eastAsiaTheme="minorEastAsia"/>
          <w:lang w:val="en-US"/>
        </w:rPr>
        <w:t xml:space="preserve">1 </w:t>
      </w:r>
      <w:r w:rsidR="00B12BA1">
        <w:rPr>
          <w:rFonts w:eastAsiaTheme="minorEastAsia"/>
          <w:lang w:val="en-US"/>
        </w:rPr>
        <w:t>September</w:t>
      </w:r>
      <w:r w:rsidR="00516E12">
        <w:rPr>
          <w:rFonts w:eastAsiaTheme="minorEastAsia"/>
          <w:lang w:val="en-US"/>
        </w:rPr>
        <w:t xml:space="preserve"> </w:t>
      </w:r>
      <w:r w:rsidR="00BB1C20">
        <w:rPr>
          <w:rFonts w:eastAsiaTheme="minorEastAsia"/>
          <w:lang w:val="en-US"/>
        </w:rPr>
        <w:t>-</w:t>
      </w:r>
      <w:r w:rsidR="00516E12">
        <w:rPr>
          <w:rFonts w:eastAsiaTheme="minorEastAsia"/>
          <w:lang w:val="en-US"/>
        </w:rPr>
        <w:t xml:space="preserve"> 15 </w:t>
      </w:r>
      <w:r w:rsidR="00B12BA1">
        <w:rPr>
          <w:rFonts w:eastAsiaTheme="minorEastAsia"/>
          <w:lang w:val="en-US"/>
        </w:rPr>
        <w:t>April</w:t>
      </w:r>
      <w:r w:rsidR="00516E12">
        <w:rPr>
          <w:rFonts w:eastAsiaTheme="minorEastAsia"/>
          <w:lang w:val="en-US"/>
        </w:rPr>
        <w:t xml:space="preserve">. This duration is limited by </w:t>
      </w:r>
      <w:r w:rsidR="002F0382">
        <w:rPr>
          <w:rFonts w:eastAsiaTheme="minorEastAsia"/>
          <w:lang w:val="en-US"/>
        </w:rPr>
        <w:t>the eclipses period that begin in May for this orbit</w:t>
      </w:r>
      <w:r w:rsidR="00923D7A">
        <w:rPr>
          <w:rFonts w:eastAsiaTheme="minorEastAsia"/>
          <w:lang w:val="en-US"/>
        </w:rPr>
        <w:t xml:space="preserve"> with a maximum in June</w:t>
      </w:r>
      <w:r w:rsidR="00313279">
        <w:rPr>
          <w:rFonts w:eastAsiaTheme="minorEastAsia"/>
          <w:lang w:val="en-US"/>
        </w:rPr>
        <w:t>.</w:t>
      </w:r>
    </w:p>
    <w:p w14:paraId="17F39C26" w14:textId="0D132B63" w:rsidR="006B6228" w:rsidRPr="006B6228" w:rsidRDefault="00086A0D" w:rsidP="00E71EE9">
      <w:pPr>
        <w:pStyle w:val="Prrafodelista"/>
        <w:numPr>
          <w:ilvl w:val="0"/>
          <w:numId w:val="18"/>
        </w:numPr>
        <w:ind w:left="567"/>
        <w:rPr>
          <w:lang w:val="en-US"/>
        </w:rPr>
      </w:pPr>
      <w:r>
        <w:rPr>
          <w:rFonts w:eastAsiaTheme="minorEastAsia"/>
          <w:lang w:val="en-US"/>
        </w:rPr>
        <w:t xml:space="preserve">Sun </w:t>
      </w:r>
      <w:r w:rsidR="00654E25">
        <w:rPr>
          <w:rFonts w:eastAsiaTheme="minorEastAsia"/>
          <w:lang w:val="en-US"/>
        </w:rPr>
        <w:t xml:space="preserve">incidence: </w:t>
      </w:r>
      <w:r w:rsidR="00420983">
        <w:rPr>
          <w:rFonts w:eastAsiaTheme="minorEastAsia"/>
          <w:lang w:val="en-US"/>
        </w:rPr>
        <w:t xml:space="preserve">the zenith sensor must have a minimum </w:t>
      </w:r>
      <w:r w:rsidR="00850BAD">
        <w:rPr>
          <w:rFonts w:eastAsiaTheme="minorEastAsia"/>
          <w:lang w:val="en-US"/>
        </w:rPr>
        <w:t>inclination of 15 deg</w:t>
      </w:r>
      <w:r w:rsidR="0046454A">
        <w:rPr>
          <w:rFonts w:eastAsiaTheme="minorEastAsia"/>
          <w:lang w:val="en-US"/>
        </w:rPr>
        <w:t xml:space="preserve">. </w:t>
      </w:r>
      <w:r w:rsidR="00966478">
        <w:rPr>
          <w:rFonts w:eastAsiaTheme="minorEastAsia"/>
          <w:lang w:val="en-US"/>
        </w:rPr>
        <w:t xml:space="preserve">Larger inclination </w:t>
      </w:r>
      <w:r w:rsidR="005047E2">
        <w:rPr>
          <w:rFonts w:eastAsiaTheme="minorEastAsia"/>
          <w:lang w:val="en-US"/>
        </w:rPr>
        <w:t xml:space="preserve">could extend the </w:t>
      </w:r>
      <w:r w:rsidR="00F052CE">
        <w:rPr>
          <w:rFonts w:eastAsiaTheme="minorEastAsia"/>
          <w:lang w:val="en-US"/>
        </w:rPr>
        <w:t>mission duration</w:t>
      </w:r>
      <w:r w:rsidR="007E4072">
        <w:rPr>
          <w:rFonts w:eastAsiaTheme="minorEastAsia"/>
          <w:lang w:val="en-US"/>
        </w:rPr>
        <w:t>,</w:t>
      </w:r>
      <w:r w:rsidR="00F052CE">
        <w:rPr>
          <w:rFonts w:eastAsiaTheme="minorEastAsia"/>
          <w:lang w:val="en-US"/>
        </w:rPr>
        <w:t xml:space="preserve"> but a study should be carried out </w:t>
      </w:r>
      <w:r w:rsidR="00007DED">
        <w:rPr>
          <w:rFonts w:eastAsiaTheme="minorEastAsia"/>
          <w:lang w:val="en-US"/>
        </w:rPr>
        <w:t xml:space="preserve">to determine if </w:t>
      </w:r>
      <w:r w:rsidR="00AF7E74">
        <w:rPr>
          <w:rFonts w:eastAsiaTheme="minorEastAsia"/>
          <w:lang w:val="en-US"/>
        </w:rPr>
        <w:t>those larger inclination</w:t>
      </w:r>
      <w:r w:rsidR="00D96D88">
        <w:rPr>
          <w:rFonts w:eastAsiaTheme="minorEastAsia"/>
          <w:lang w:val="en-US"/>
        </w:rPr>
        <w:t>s</w:t>
      </w:r>
      <w:r w:rsidR="00AF7E74">
        <w:rPr>
          <w:rFonts w:eastAsiaTheme="minorEastAsia"/>
          <w:lang w:val="en-US"/>
        </w:rPr>
        <w:t>,</w:t>
      </w:r>
      <w:r w:rsidR="00007DED">
        <w:rPr>
          <w:rFonts w:eastAsiaTheme="minorEastAsia"/>
          <w:lang w:val="en-US"/>
        </w:rPr>
        <w:t xml:space="preserve"> a</w:t>
      </w:r>
      <w:r w:rsidR="00AF7E74">
        <w:rPr>
          <w:rFonts w:eastAsiaTheme="minorEastAsia"/>
          <w:lang w:val="en-US"/>
        </w:rPr>
        <w:t>t</w:t>
      </w:r>
      <w:r w:rsidR="00007DED">
        <w:rPr>
          <w:rFonts w:eastAsiaTheme="minorEastAsia"/>
          <w:lang w:val="en-US"/>
        </w:rPr>
        <w:t xml:space="preserve"> structural point of view</w:t>
      </w:r>
      <w:r w:rsidR="00AF7E74">
        <w:rPr>
          <w:rFonts w:eastAsiaTheme="minorEastAsia"/>
          <w:lang w:val="en-US"/>
        </w:rPr>
        <w:t>,</w:t>
      </w:r>
      <w:r w:rsidR="00007DED">
        <w:rPr>
          <w:rFonts w:eastAsiaTheme="minorEastAsia"/>
          <w:lang w:val="en-US"/>
        </w:rPr>
        <w:t xml:space="preserve"> </w:t>
      </w:r>
      <w:r w:rsidR="00D96D88">
        <w:rPr>
          <w:rFonts w:eastAsiaTheme="minorEastAsia"/>
          <w:lang w:val="en-US"/>
        </w:rPr>
        <w:t>are</w:t>
      </w:r>
      <w:r w:rsidR="00007DED">
        <w:rPr>
          <w:rFonts w:eastAsiaTheme="minorEastAsia"/>
          <w:lang w:val="en-US"/>
        </w:rPr>
        <w:t xml:space="preserve"> possible to obtain</w:t>
      </w:r>
      <w:r w:rsidR="00D96D88">
        <w:rPr>
          <w:rFonts w:eastAsiaTheme="minorEastAsia"/>
          <w:lang w:val="en-US"/>
        </w:rPr>
        <w:t xml:space="preserve"> and to confirm that the sensor </w:t>
      </w:r>
      <w:r w:rsidR="00B94EF2">
        <w:rPr>
          <w:rFonts w:eastAsiaTheme="minorEastAsia"/>
          <w:lang w:val="en-US"/>
        </w:rPr>
        <w:t xml:space="preserve">is free of the </w:t>
      </w:r>
      <w:r w:rsidR="006B6228">
        <w:rPr>
          <w:rFonts w:eastAsiaTheme="minorEastAsia"/>
          <w:lang w:val="en-US"/>
        </w:rPr>
        <w:t>Earth and spacecraft obstacle.</w:t>
      </w:r>
    </w:p>
    <w:p w14:paraId="352EE253" w14:textId="5CD1527B" w:rsidR="00D34C89" w:rsidRPr="005907C7" w:rsidRDefault="00D34C89" w:rsidP="00E71EE9">
      <w:pPr>
        <w:pStyle w:val="Prrafodelista"/>
        <w:numPr>
          <w:ilvl w:val="0"/>
          <w:numId w:val="18"/>
        </w:numPr>
        <w:ind w:left="567"/>
        <w:rPr>
          <w:lang w:val="en-US"/>
        </w:rPr>
      </w:pPr>
      <w:r>
        <w:rPr>
          <w:rFonts w:eastAsiaTheme="minorEastAsia"/>
          <w:lang w:val="en-US"/>
        </w:rPr>
        <w:t xml:space="preserve">Accesses to the poles: </w:t>
      </w:r>
      <w:r w:rsidR="00AA3E56">
        <w:rPr>
          <w:rFonts w:eastAsiaTheme="minorEastAsia"/>
          <w:lang w:val="en-US"/>
        </w:rPr>
        <w:t xml:space="preserve">The number of accesses to a region of 500 Km around the magnetic poles is compliant with the mission requisites. It is not necessary to </w:t>
      </w:r>
      <w:r w:rsidR="00E874FF">
        <w:rPr>
          <w:rFonts w:eastAsiaTheme="minorEastAsia"/>
          <w:lang w:val="en-US"/>
        </w:rPr>
        <w:t xml:space="preserve">increase the radius </w:t>
      </w:r>
      <w:r w:rsidR="005907C7">
        <w:rPr>
          <w:rFonts w:eastAsiaTheme="minorEastAsia"/>
          <w:lang w:val="en-US"/>
        </w:rPr>
        <w:t>of the area studied.</w:t>
      </w:r>
    </w:p>
    <w:p w14:paraId="3541CBA0" w14:textId="2784B058" w:rsidR="005907C7" w:rsidRPr="00840C6E" w:rsidRDefault="005907C7" w:rsidP="00E71EE9">
      <w:pPr>
        <w:pStyle w:val="Prrafodelista"/>
        <w:numPr>
          <w:ilvl w:val="0"/>
          <w:numId w:val="18"/>
        </w:numPr>
        <w:ind w:left="567"/>
        <w:rPr>
          <w:lang w:val="en-US"/>
        </w:rPr>
      </w:pPr>
      <w:r>
        <w:rPr>
          <w:rFonts w:eastAsiaTheme="minorEastAsia"/>
          <w:lang w:val="en-US"/>
        </w:rPr>
        <w:t xml:space="preserve">Accesses to the </w:t>
      </w:r>
      <w:r w:rsidR="007944E6">
        <w:rPr>
          <w:rFonts w:eastAsiaTheme="minorEastAsia"/>
          <w:lang w:val="en-US"/>
        </w:rPr>
        <w:t>ground station: The location of the chosen ground station, close to the north pole, ensures that the satellite is going to have frequent accesses with it</w:t>
      </w:r>
      <w:r w:rsidR="00343704">
        <w:rPr>
          <w:rFonts w:eastAsiaTheme="minorEastAsia"/>
          <w:lang w:val="en-US"/>
        </w:rPr>
        <w:t xml:space="preserve">. </w:t>
      </w:r>
    </w:p>
    <w:p w14:paraId="0DD0186B" w14:textId="34638EA7" w:rsidR="00313279" w:rsidRPr="009134CB" w:rsidRDefault="00313279" w:rsidP="00E71EE9">
      <w:pPr>
        <w:pStyle w:val="Prrafodelista"/>
        <w:numPr>
          <w:ilvl w:val="0"/>
          <w:numId w:val="18"/>
        </w:numPr>
        <w:ind w:left="567"/>
        <w:rPr>
          <w:lang w:val="en-US"/>
        </w:rPr>
      </w:pPr>
      <w:r>
        <w:rPr>
          <w:rFonts w:eastAsiaTheme="minorEastAsia"/>
          <w:lang w:val="en-US"/>
        </w:rPr>
        <w:t>Measurements duration: in the worst case (550 km)</w:t>
      </w:r>
      <w:r w:rsidR="00236099">
        <w:rPr>
          <w:rFonts w:eastAsiaTheme="minorEastAsia"/>
          <w:lang w:val="en-US"/>
        </w:rPr>
        <w:t xml:space="preserve"> we </w:t>
      </w:r>
      <w:r w:rsidR="00AC6C3C">
        <w:rPr>
          <w:rFonts w:eastAsiaTheme="minorEastAsia"/>
          <w:lang w:val="en-US"/>
        </w:rPr>
        <w:t>achieve 59 days of measurements.</w:t>
      </w:r>
    </w:p>
    <w:p w14:paraId="4A21B7EA" w14:textId="77777777" w:rsidR="009134CB" w:rsidRDefault="009134CB" w:rsidP="00E71EE9">
      <w:pPr>
        <w:spacing w:after="0"/>
        <w:ind w:left="567"/>
        <w:rPr>
          <w:lang w:val="en-US"/>
        </w:rPr>
      </w:pPr>
    </w:p>
    <w:p w14:paraId="04282147" w14:textId="332BCEA6" w:rsidR="009134CB" w:rsidRPr="009134CB" w:rsidRDefault="00F71D03" w:rsidP="009134CB">
      <w:pPr>
        <w:rPr>
          <w:lang w:val="en-US"/>
        </w:rPr>
      </w:pPr>
      <w:r>
        <w:rPr>
          <w:lang w:val="en-US"/>
        </w:rPr>
        <w:t>For the launcher selection, two options are given:</w:t>
      </w:r>
    </w:p>
    <w:p w14:paraId="484DC812" w14:textId="0010B7BA" w:rsidR="00F71D03" w:rsidRDefault="00F71D03" w:rsidP="00E71EE9">
      <w:pPr>
        <w:pStyle w:val="Prrafodelista"/>
        <w:numPr>
          <w:ilvl w:val="0"/>
          <w:numId w:val="19"/>
        </w:numPr>
        <w:ind w:left="567"/>
        <w:rPr>
          <w:lang w:val="en-US"/>
        </w:rPr>
      </w:pPr>
      <w:r>
        <w:rPr>
          <w:lang w:val="en-US"/>
        </w:rPr>
        <w:t xml:space="preserve">VEGA: it is one of the most common option for </w:t>
      </w:r>
      <w:r w:rsidR="00D35EA5">
        <w:rPr>
          <w:lang w:val="en-US"/>
        </w:rPr>
        <w:t>small satellites</w:t>
      </w:r>
      <w:r w:rsidR="007E4072">
        <w:rPr>
          <w:lang w:val="en-US"/>
        </w:rPr>
        <w:t>.</w:t>
      </w:r>
      <w:r w:rsidR="00D35EA5">
        <w:rPr>
          <w:lang w:val="en-US"/>
        </w:rPr>
        <w:t xml:space="preserve"> Furthermore, there are precedents of </w:t>
      </w:r>
      <w:r w:rsidR="007E4072">
        <w:rPr>
          <w:lang w:val="en-US"/>
        </w:rPr>
        <w:t>CubeSats launch</w:t>
      </w:r>
      <w:r w:rsidR="00CE2A5B">
        <w:rPr>
          <w:lang w:val="en-US"/>
        </w:rPr>
        <w:t>es</w:t>
      </w:r>
      <w:r w:rsidR="00D35EA5">
        <w:rPr>
          <w:lang w:val="en-US"/>
        </w:rPr>
        <w:t xml:space="preserve"> from VEGA recently (mission VV1</w:t>
      </w:r>
      <w:r w:rsidR="00313279">
        <w:rPr>
          <w:lang w:val="en-US"/>
        </w:rPr>
        <w:t>16).</w:t>
      </w:r>
      <w:r w:rsidR="00D35EA5">
        <w:rPr>
          <w:lang w:val="en-US"/>
        </w:rPr>
        <w:t xml:space="preserve"> </w:t>
      </w:r>
      <w:r w:rsidR="007E4072">
        <w:rPr>
          <w:lang w:val="en-US"/>
        </w:rPr>
        <w:t xml:space="preserve"> The fact that it is an European launcher and </w:t>
      </w:r>
      <w:r w:rsidR="00CE2A5B">
        <w:rPr>
          <w:lang w:val="en-US"/>
        </w:rPr>
        <w:t>it, relatively, low cost</w:t>
      </w:r>
      <w:r w:rsidR="005455E8">
        <w:rPr>
          <w:lang w:val="en-US"/>
        </w:rPr>
        <w:t>, make it a very suitable option</w:t>
      </w:r>
      <w:r w:rsidR="00313279">
        <w:rPr>
          <w:lang w:val="en-US"/>
        </w:rPr>
        <w:t>.</w:t>
      </w:r>
    </w:p>
    <w:p w14:paraId="5B99B25C" w14:textId="6D70E1AA" w:rsidR="00717928" w:rsidRDefault="00717928" w:rsidP="00E71EE9">
      <w:pPr>
        <w:pStyle w:val="Prrafodelista"/>
        <w:numPr>
          <w:ilvl w:val="0"/>
          <w:numId w:val="19"/>
        </w:numPr>
        <w:ind w:left="567"/>
        <w:rPr>
          <w:lang w:val="en-US"/>
        </w:rPr>
      </w:pPr>
      <w:r>
        <w:rPr>
          <w:lang w:val="en-US"/>
        </w:rPr>
        <w:t xml:space="preserve">Soyuz: </w:t>
      </w:r>
      <w:r w:rsidR="00AF1208">
        <w:rPr>
          <w:lang w:val="en-US"/>
        </w:rPr>
        <w:t>even though</w:t>
      </w:r>
      <w:r>
        <w:rPr>
          <w:lang w:val="en-US"/>
        </w:rPr>
        <w:t xml:space="preserve"> it is intended for bigger and heavier payloads, the </w:t>
      </w:r>
      <w:r w:rsidR="005B16A6">
        <w:rPr>
          <w:lang w:val="en-US"/>
        </w:rPr>
        <w:t>Soyuz</w:t>
      </w:r>
      <w:r>
        <w:rPr>
          <w:lang w:val="en-US"/>
        </w:rPr>
        <w:t xml:space="preserve"> retains the advantages of being a launcher that works with the European Space Agency</w:t>
      </w:r>
      <w:r w:rsidR="005B16A6">
        <w:rPr>
          <w:lang w:val="en-US"/>
        </w:rPr>
        <w:t xml:space="preserve">. It has a good flight </w:t>
      </w:r>
      <w:r w:rsidR="005B10AC">
        <w:rPr>
          <w:lang w:val="en-US"/>
        </w:rPr>
        <w:t>record;</w:t>
      </w:r>
      <w:r w:rsidR="005B16A6">
        <w:rPr>
          <w:lang w:val="en-US"/>
        </w:rPr>
        <w:t xml:space="preserve"> some CubeSat missions have been </w:t>
      </w:r>
      <w:r w:rsidR="00AF1208">
        <w:rPr>
          <w:lang w:val="en-US"/>
        </w:rPr>
        <w:t xml:space="preserve">successfully launched with them. </w:t>
      </w:r>
    </w:p>
    <w:p w14:paraId="4CF06AC0" w14:textId="77777777" w:rsidR="008201CA" w:rsidRDefault="008201CA" w:rsidP="00E71EE9">
      <w:pPr>
        <w:pStyle w:val="Prrafodelista"/>
        <w:spacing w:after="0"/>
        <w:rPr>
          <w:lang w:val="en-US"/>
        </w:rPr>
      </w:pPr>
    </w:p>
    <w:p w14:paraId="33108A60" w14:textId="4F17FD13" w:rsidR="0003500A" w:rsidRPr="00F71D03" w:rsidRDefault="008201CA" w:rsidP="008201CA">
      <w:pPr>
        <w:pStyle w:val="Ttulo2"/>
        <w:rPr>
          <w:lang w:val="en-US"/>
        </w:rPr>
      </w:pPr>
      <w:bookmarkStart w:id="92" w:name="_Toc61711480"/>
      <w:r>
        <w:rPr>
          <w:lang w:val="en-US"/>
        </w:rPr>
        <w:t xml:space="preserve">Mechanical </w:t>
      </w:r>
      <w:r w:rsidR="00FD203E">
        <w:rPr>
          <w:lang w:val="en-US"/>
        </w:rPr>
        <w:t>D</w:t>
      </w:r>
      <w:r>
        <w:rPr>
          <w:lang w:val="en-US"/>
        </w:rPr>
        <w:t xml:space="preserve">esign and </w:t>
      </w:r>
      <w:r w:rsidR="00FD203E">
        <w:rPr>
          <w:lang w:val="en-US"/>
        </w:rPr>
        <w:t>S</w:t>
      </w:r>
      <w:r>
        <w:rPr>
          <w:lang w:val="en-US"/>
        </w:rPr>
        <w:t>tructure</w:t>
      </w:r>
      <w:bookmarkEnd w:id="92"/>
    </w:p>
    <w:p w14:paraId="6120F90E" w14:textId="2A68F188" w:rsidR="00F673CC" w:rsidRDefault="00F673CC" w:rsidP="00E71EE9">
      <w:pPr>
        <w:spacing w:after="0"/>
        <w:rPr>
          <w:lang w:val="en-US"/>
        </w:rPr>
      </w:pPr>
    </w:p>
    <w:p w14:paraId="1706CB18" w14:textId="44DB7463" w:rsidR="00A77711" w:rsidRDefault="00A77711" w:rsidP="00F673CC">
      <w:pPr>
        <w:rPr>
          <w:lang w:val="en-US"/>
        </w:rPr>
      </w:pPr>
      <w:r>
        <w:rPr>
          <w:lang w:val="en-US"/>
        </w:rPr>
        <w:t xml:space="preserve">Based on the final configuration </w:t>
      </w:r>
      <w:r w:rsidR="004700AA">
        <w:rPr>
          <w:lang w:val="en-US"/>
        </w:rPr>
        <w:t xml:space="preserve">of the platform, many conclusions </w:t>
      </w:r>
      <w:r w:rsidR="00B12BA1">
        <w:rPr>
          <w:lang w:val="en-US"/>
        </w:rPr>
        <w:t>have</w:t>
      </w:r>
      <w:r w:rsidR="004700AA">
        <w:rPr>
          <w:lang w:val="en-US"/>
        </w:rPr>
        <w:t xml:space="preserve"> been obtained:</w:t>
      </w:r>
    </w:p>
    <w:p w14:paraId="781F04AA" w14:textId="4FBA8A31" w:rsidR="004700AA" w:rsidRDefault="004075AA" w:rsidP="00E71EE9">
      <w:pPr>
        <w:pStyle w:val="Prrafodelista"/>
        <w:numPr>
          <w:ilvl w:val="0"/>
          <w:numId w:val="28"/>
        </w:numPr>
        <w:ind w:left="567"/>
        <w:rPr>
          <w:lang w:val="en-US"/>
        </w:rPr>
      </w:pPr>
      <w:r>
        <w:rPr>
          <w:lang w:val="en-US"/>
        </w:rPr>
        <w:t xml:space="preserve">Components location is not a trivial problem, </w:t>
      </w:r>
      <w:r w:rsidR="00FC6A3C">
        <w:rPr>
          <w:lang w:val="en-US"/>
        </w:rPr>
        <w:t>each component has its own requirements</w:t>
      </w:r>
      <w:r w:rsidR="00206543">
        <w:rPr>
          <w:lang w:val="en-US"/>
        </w:rPr>
        <w:t xml:space="preserve"> of positioning or </w:t>
      </w:r>
      <w:r w:rsidR="003721FC">
        <w:rPr>
          <w:lang w:val="en-US"/>
        </w:rPr>
        <w:t>accessibility</w:t>
      </w:r>
      <w:r w:rsidR="00FC6A3C">
        <w:rPr>
          <w:lang w:val="en-US"/>
        </w:rPr>
        <w:t xml:space="preserve"> </w:t>
      </w:r>
      <w:r w:rsidR="005343F0">
        <w:rPr>
          <w:lang w:val="en-US"/>
        </w:rPr>
        <w:t xml:space="preserve">and sometimes </w:t>
      </w:r>
      <w:r w:rsidR="00A726AD">
        <w:rPr>
          <w:lang w:val="en-US"/>
        </w:rPr>
        <w:t xml:space="preserve">not every of them can be satisfied. </w:t>
      </w:r>
      <w:r w:rsidR="00087FA2">
        <w:rPr>
          <w:lang w:val="en-US"/>
        </w:rPr>
        <w:t xml:space="preserve">Also, </w:t>
      </w:r>
      <w:r w:rsidR="00C54086">
        <w:rPr>
          <w:lang w:val="en-US"/>
        </w:rPr>
        <w:t xml:space="preserve">as an added difficulty, it is </w:t>
      </w:r>
      <w:r w:rsidR="00DA47C3">
        <w:rPr>
          <w:lang w:val="en-US"/>
        </w:rPr>
        <w:t>imperative to accomplish CubeSat specifications</w:t>
      </w:r>
      <w:r w:rsidR="00BA56D0">
        <w:rPr>
          <w:lang w:val="en-US"/>
        </w:rPr>
        <w:t xml:space="preserve"> and take on account that wiring should be possible. </w:t>
      </w:r>
      <w:r w:rsidR="00157CD5">
        <w:rPr>
          <w:lang w:val="en-US"/>
        </w:rPr>
        <w:t xml:space="preserve"> There is not a unique solution, but more than finding the best </w:t>
      </w:r>
      <w:r w:rsidR="007E671E">
        <w:rPr>
          <w:lang w:val="en-US"/>
        </w:rPr>
        <w:t>one, this</w:t>
      </w:r>
      <w:r w:rsidR="00157CD5">
        <w:rPr>
          <w:lang w:val="en-US"/>
        </w:rPr>
        <w:t xml:space="preserve"> preliminary design was about proving all the component</w:t>
      </w:r>
      <w:r w:rsidR="00FA1861">
        <w:rPr>
          <w:lang w:val="en-US"/>
        </w:rPr>
        <w:t>s</w:t>
      </w:r>
      <w:r w:rsidR="00157CD5">
        <w:rPr>
          <w:lang w:val="en-US"/>
        </w:rPr>
        <w:t xml:space="preserve"> </w:t>
      </w:r>
      <w:r w:rsidR="003721FC">
        <w:rPr>
          <w:lang w:val="en-US"/>
        </w:rPr>
        <w:t xml:space="preserve">fit on the structure and achieve </w:t>
      </w:r>
      <w:r w:rsidR="00AE0A11">
        <w:rPr>
          <w:lang w:val="en-US"/>
        </w:rPr>
        <w:t>their</w:t>
      </w:r>
      <w:r w:rsidR="003721FC">
        <w:rPr>
          <w:lang w:val="en-US"/>
        </w:rPr>
        <w:t xml:space="preserve"> </w:t>
      </w:r>
      <w:r w:rsidR="00AE0A11">
        <w:rPr>
          <w:lang w:val="en-US"/>
        </w:rPr>
        <w:t>purposes</w:t>
      </w:r>
      <w:r w:rsidR="003721FC">
        <w:rPr>
          <w:lang w:val="en-US"/>
        </w:rPr>
        <w:t>.</w:t>
      </w:r>
    </w:p>
    <w:p w14:paraId="3AE80093" w14:textId="669B0B60" w:rsidR="003721FC" w:rsidRDefault="00AE0A11" w:rsidP="00E71EE9">
      <w:pPr>
        <w:pStyle w:val="Prrafodelista"/>
        <w:numPr>
          <w:ilvl w:val="0"/>
          <w:numId w:val="28"/>
        </w:numPr>
        <w:ind w:left="567"/>
        <w:rPr>
          <w:lang w:val="en-US"/>
        </w:rPr>
      </w:pPr>
      <w:r>
        <w:rPr>
          <w:lang w:val="en-US"/>
        </w:rPr>
        <w:lastRenderedPageBreak/>
        <w:t xml:space="preserve">Exceed the mass margin entails </w:t>
      </w:r>
      <w:r w:rsidR="00CB011C">
        <w:rPr>
          <w:lang w:val="en-US"/>
        </w:rPr>
        <w:t xml:space="preserve">a series </w:t>
      </w:r>
      <w:r w:rsidR="00B13543">
        <w:rPr>
          <w:lang w:val="en-US"/>
        </w:rPr>
        <w:t>of consequences</w:t>
      </w:r>
      <w:r w:rsidR="00CB011C">
        <w:rPr>
          <w:lang w:val="en-US"/>
        </w:rPr>
        <w:t xml:space="preserve"> that </w:t>
      </w:r>
      <w:r w:rsidR="0098670B">
        <w:rPr>
          <w:lang w:val="en-US"/>
        </w:rPr>
        <w:t>implies</w:t>
      </w:r>
      <w:r w:rsidR="00B13543">
        <w:rPr>
          <w:lang w:val="en-US"/>
        </w:rPr>
        <w:t xml:space="preserve"> a</w:t>
      </w:r>
      <w:r w:rsidR="0098670B">
        <w:rPr>
          <w:lang w:val="en-US"/>
        </w:rPr>
        <w:t xml:space="preserve"> cost increas</w:t>
      </w:r>
      <w:r w:rsidR="00B13543">
        <w:rPr>
          <w:lang w:val="en-US"/>
        </w:rPr>
        <w:t>e</w:t>
      </w:r>
      <w:r w:rsidR="0098670B">
        <w:rPr>
          <w:lang w:val="en-US"/>
        </w:rPr>
        <w:t xml:space="preserve">. </w:t>
      </w:r>
      <w:r w:rsidR="00C30B9D">
        <w:rPr>
          <w:lang w:val="en-US"/>
        </w:rPr>
        <w:t xml:space="preserve">It is very important to </w:t>
      </w:r>
      <w:r w:rsidR="00463AFA">
        <w:rPr>
          <w:lang w:val="en-US"/>
        </w:rPr>
        <w:t xml:space="preserve">have under supervision the mass budget </w:t>
      </w:r>
      <w:r w:rsidR="00B13543">
        <w:rPr>
          <w:lang w:val="en-US"/>
        </w:rPr>
        <w:t xml:space="preserve">during the </w:t>
      </w:r>
      <w:r w:rsidR="00C55388">
        <w:rPr>
          <w:lang w:val="en-US"/>
        </w:rPr>
        <w:t>successive</w:t>
      </w:r>
      <w:r w:rsidR="00B13543">
        <w:rPr>
          <w:lang w:val="en-US"/>
        </w:rPr>
        <w:t xml:space="preserve"> phases</w:t>
      </w:r>
      <w:r w:rsidR="153E304A" w:rsidRPr="7E514079">
        <w:rPr>
          <w:lang w:val="en-US"/>
        </w:rPr>
        <w:t>,</w:t>
      </w:r>
      <w:r w:rsidR="00816164">
        <w:rPr>
          <w:lang w:val="en-US"/>
        </w:rPr>
        <w:t xml:space="preserve"> so it does not exceed the limit stablished by CubeSat </w:t>
      </w:r>
      <w:r w:rsidR="00C55388">
        <w:rPr>
          <w:lang w:val="en-US"/>
        </w:rPr>
        <w:t>standards or launcher specifications.</w:t>
      </w:r>
      <w:r w:rsidR="00463AFA">
        <w:rPr>
          <w:lang w:val="en-US"/>
        </w:rPr>
        <w:t xml:space="preserve"> </w:t>
      </w:r>
    </w:p>
    <w:p w14:paraId="0EBBA2C0" w14:textId="226B662E" w:rsidR="0060516A" w:rsidRDefault="00620491" w:rsidP="00620491">
      <w:pPr>
        <w:pStyle w:val="Ttulo2"/>
        <w:rPr>
          <w:lang w:val="en-US"/>
        </w:rPr>
      </w:pPr>
      <w:bookmarkStart w:id="93" w:name="_Toc61711481"/>
      <w:r>
        <w:rPr>
          <w:lang w:val="en-US"/>
        </w:rPr>
        <w:t>Communication subsystem and ground station</w:t>
      </w:r>
      <w:bookmarkEnd w:id="93"/>
    </w:p>
    <w:p w14:paraId="4488AF6E" w14:textId="77777777" w:rsidR="00620491" w:rsidRDefault="00620491" w:rsidP="00620491">
      <w:pPr>
        <w:rPr>
          <w:lang w:val="en-US"/>
        </w:rPr>
      </w:pPr>
    </w:p>
    <w:p w14:paraId="169D0D2D" w14:textId="0D49C5B9" w:rsidR="00620491" w:rsidRDefault="00F37BCD" w:rsidP="00620491">
      <w:pPr>
        <w:rPr>
          <w:lang w:val="en-US"/>
        </w:rPr>
      </w:pPr>
      <w:r>
        <w:rPr>
          <w:lang w:val="en-US"/>
        </w:rPr>
        <w:t xml:space="preserve">According to </w:t>
      </w:r>
      <w:r w:rsidR="00707F22">
        <w:rPr>
          <w:lang w:val="en-US"/>
        </w:rPr>
        <w:t xml:space="preserve">the budget calculations, the </w:t>
      </w:r>
      <w:r w:rsidR="006E08EA">
        <w:rPr>
          <w:lang w:val="en-US"/>
        </w:rPr>
        <w:t>conclusions are:</w:t>
      </w:r>
    </w:p>
    <w:p w14:paraId="04F48DDD" w14:textId="4A549DAA" w:rsidR="00EB1503" w:rsidRDefault="006E08EA" w:rsidP="00E71EE9">
      <w:pPr>
        <w:pStyle w:val="Prrafodelista"/>
        <w:numPr>
          <w:ilvl w:val="0"/>
          <w:numId w:val="20"/>
        </w:numPr>
        <w:ind w:left="567"/>
        <w:rPr>
          <w:lang w:val="en-US"/>
        </w:rPr>
      </w:pPr>
      <w:r>
        <w:rPr>
          <w:lang w:val="en-US"/>
        </w:rPr>
        <w:t xml:space="preserve">The </w:t>
      </w:r>
      <w:r w:rsidR="00042BCB">
        <w:rPr>
          <w:lang w:val="en-US"/>
        </w:rPr>
        <w:t xml:space="preserve">uplink margin </w:t>
      </w:r>
      <w:r w:rsidR="00042BCB" w:rsidRPr="00042BCB">
        <w:rPr>
          <w:lang w:val="en-US"/>
        </w:rPr>
        <w:t>is 22,36 dB and 4,81 dB for the downlink. Since both margins are positive, it is ensured that all the information will be received with an adequate signal-to-noise ratio.</w:t>
      </w:r>
    </w:p>
    <w:p w14:paraId="58DC1883" w14:textId="56B2643C" w:rsidR="006E08EA" w:rsidRDefault="005E7133" w:rsidP="005E7133">
      <w:pPr>
        <w:rPr>
          <w:lang w:val="en-US"/>
        </w:rPr>
      </w:pPr>
      <w:r>
        <w:rPr>
          <w:lang w:val="en-US"/>
        </w:rPr>
        <w:t>According to the ground station selection:</w:t>
      </w:r>
    </w:p>
    <w:p w14:paraId="6142D648" w14:textId="4B075F07" w:rsidR="005E7133" w:rsidRDefault="005E7133" w:rsidP="00E71EE9">
      <w:pPr>
        <w:pStyle w:val="Prrafodelista"/>
        <w:numPr>
          <w:ilvl w:val="0"/>
          <w:numId w:val="20"/>
        </w:numPr>
        <w:ind w:left="567"/>
        <w:rPr>
          <w:lang w:val="en-US"/>
        </w:rPr>
      </w:pPr>
      <w:r>
        <w:rPr>
          <w:lang w:val="en-US"/>
        </w:rPr>
        <w:t xml:space="preserve">The </w:t>
      </w:r>
      <w:r w:rsidR="00F542F5">
        <w:rPr>
          <w:lang w:val="en-US"/>
        </w:rPr>
        <w:t xml:space="preserve">access report shows </w:t>
      </w:r>
      <w:r w:rsidR="00D6463E">
        <w:rPr>
          <w:lang w:val="en-US"/>
        </w:rPr>
        <w:t>th</w:t>
      </w:r>
      <w:r w:rsidR="009F406C">
        <w:rPr>
          <w:lang w:val="en-US"/>
        </w:rPr>
        <w:t>at the average access time is 2 minutes. However, various access take place throughout the day</w:t>
      </w:r>
      <w:r w:rsidR="005852D9">
        <w:rPr>
          <w:lang w:val="en-US"/>
        </w:rPr>
        <w:t xml:space="preserve">. For that reason, the data transfer is </w:t>
      </w:r>
      <w:r w:rsidR="00CC096C">
        <w:rPr>
          <w:lang w:val="en-US"/>
        </w:rPr>
        <w:t xml:space="preserve">feasible in terms of </w:t>
      </w:r>
      <w:r w:rsidR="00CC096C" w:rsidRPr="7E514079">
        <w:rPr>
          <w:lang w:val="en-US"/>
        </w:rPr>
        <w:t>data</w:t>
      </w:r>
      <w:r w:rsidR="4C4AF62C" w:rsidRPr="7E514079">
        <w:rPr>
          <w:lang w:val="en-US"/>
        </w:rPr>
        <w:t xml:space="preserve"> </w:t>
      </w:r>
      <w:r w:rsidR="00CC096C" w:rsidRPr="7E514079">
        <w:rPr>
          <w:lang w:val="en-US"/>
        </w:rPr>
        <w:t>rate</w:t>
      </w:r>
      <w:r w:rsidR="00CC096C">
        <w:rPr>
          <w:lang w:val="en-US"/>
        </w:rPr>
        <w:t>, which is 20 kbps.</w:t>
      </w:r>
    </w:p>
    <w:p w14:paraId="117882AD" w14:textId="77777777" w:rsidR="005E7133" w:rsidRPr="005E7133" w:rsidRDefault="005E7133" w:rsidP="005E7133">
      <w:pPr>
        <w:rPr>
          <w:lang w:val="en-US"/>
        </w:rPr>
      </w:pPr>
    </w:p>
    <w:p w14:paraId="7463FA83" w14:textId="097B8444" w:rsidR="00FD203E" w:rsidRDefault="00FD203E" w:rsidP="00345F04">
      <w:pPr>
        <w:pStyle w:val="Ttulo2"/>
        <w:rPr>
          <w:lang w:val="en-US"/>
        </w:rPr>
      </w:pPr>
      <w:bookmarkStart w:id="94" w:name="_Toc61711482"/>
      <w:r w:rsidRPr="00FD203E">
        <w:rPr>
          <w:lang w:val="en-US"/>
        </w:rPr>
        <w:t>Thermal Control subsystem</w:t>
      </w:r>
      <w:bookmarkEnd w:id="94"/>
      <w:r w:rsidRPr="00FD203E">
        <w:rPr>
          <w:lang w:val="en-US"/>
        </w:rPr>
        <w:t xml:space="preserve"> </w:t>
      </w:r>
    </w:p>
    <w:p w14:paraId="5E3C1A74" w14:textId="77777777" w:rsidR="00FD203E" w:rsidRPr="00FD203E" w:rsidRDefault="00FD203E" w:rsidP="00FD203E">
      <w:pPr>
        <w:rPr>
          <w:lang w:val="en-US"/>
        </w:rPr>
      </w:pPr>
    </w:p>
    <w:p w14:paraId="6DBE0E00" w14:textId="10022331" w:rsidR="0003500A" w:rsidRDefault="004A74F8" w:rsidP="0003500A">
      <w:pPr>
        <w:rPr>
          <w:lang w:val="en-US"/>
        </w:rPr>
      </w:pPr>
      <w:r>
        <w:rPr>
          <w:rStyle w:val="jlqj4b"/>
          <w:lang w:val="en"/>
        </w:rPr>
        <w:t>The</w:t>
      </w:r>
      <w:r w:rsidR="00F63927">
        <w:rPr>
          <w:rStyle w:val="jlqj4b"/>
          <w:lang w:val="en"/>
        </w:rPr>
        <w:t xml:space="preserve"> following conclusions have been reached </w:t>
      </w:r>
      <w:r w:rsidR="0034074C">
        <w:rPr>
          <w:rStyle w:val="jlqj4b"/>
          <w:lang w:val="en"/>
        </w:rPr>
        <w:t>regarding</w:t>
      </w:r>
      <w:r w:rsidR="00F63927">
        <w:rPr>
          <w:rStyle w:val="jlqj4b"/>
          <w:lang w:val="en"/>
        </w:rPr>
        <w:t xml:space="preserve"> </w:t>
      </w:r>
      <w:r>
        <w:rPr>
          <w:rStyle w:val="jlqj4b"/>
          <w:lang w:val="en"/>
        </w:rPr>
        <w:t>the</w:t>
      </w:r>
      <w:r w:rsidR="00F63927">
        <w:rPr>
          <w:rStyle w:val="jlqj4b"/>
          <w:lang w:val="en"/>
        </w:rPr>
        <w:t xml:space="preserve"> thermal behavior:</w:t>
      </w:r>
    </w:p>
    <w:p w14:paraId="3CE0363B" w14:textId="44B87915" w:rsidR="0003500A" w:rsidRDefault="000E6F44" w:rsidP="00E71EE9">
      <w:pPr>
        <w:pStyle w:val="Prrafodelista"/>
        <w:numPr>
          <w:ilvl w:val="0"/>
          <w:numId w:val="20"/>
        </w:numPr>
        <w:ind w:left="567"/>
        <w:rPr>
          <w:lang w:val="en-US"/>
        </w:rPr>
      </w:pPr>
      <w:r>
        <w:rPr>
          <w:lang w:val="en-US"/>
        </w:rPr>
        <w:t xml:space="preserve">The </w:t>
      </w:r>
      <w:r w:rsidR="006575D6">
        <w:rPr>
          <w:lang w:val="en-US"/>
        </w:rPr>
        <w:t>Sun</w:t>
      </w:r>
      <w:r>
        <w:rPr>
          <w:lang w:val="en-US"/>
        </w:rPr>
        <w:t>-</w:t>
      </w:r>
      <w:r w:rsidR="00C624AD">
        <w:rPr>
          <w:lang w:val="en-US"/>
        </w:rPr>
        <w:t>synchronous</w:t>
      </w:r>
      <w:r>
        <w:rPr>
          <w:lang w:val="en-US"/>
        </w:rPr>
        <w:t xml:space="preserve"> orbit in which the spacecraft is located, together with the absence of eclipses</w:t>
      </w:r>
      <w:r w:rsidR="00AF14EA">
        <w:rPr>
          <w:lang w:val="en-US"/>
        </w:rPr>
        <w:t>, mak</w:t>
      </w:r>
      <w:r w:rsidR="00403538">
        <w:rPr>
          <w:lang w:val="en-US"/>
        </w:rPr>
        <w:t xml:space="preserve">e the </w:t>
      </w:r>
      <w:r w:rsidR="00403538" w:rsidRPr="0034074C">
        <w:rPr>
          <w:b/>
          <w:bCs/>
          <w:lang w:val="en-US"/>
        </w:rPr>
        <w:t xml:space="preserve">thermal </w:t>
      </w:r>
      <w:r w:rsidR="004A74F8" w:rsidRPr="0034074C">
        <w:rPr>
          <w:b/>
          <w:bCs/>
          <w:lang w:val="en-US"/>
        </w:rPr>
        <w:t>environment</w:t>
      </w:r>
      <w:r w:rsidR="00403538">
        <w:rPr>
          <w:lang w:val="en-US"/>
        </w:rPr>
        <w:t xml:space="preserve"> to which </w:t>
      </w:r>
      <w:r w:rsidR="004A74F8">
        <w:rPr>
          <w:lang w:val="en-US"/>
        </w:rPr>
        <w:t xml:space="preserve">the satellite </w:t>
      </w:r>
      <w:r w:rsidR="00403538">
        <w:rPr>
          <w:lang w:val="en-US"/>
        </w:rPr>
        <w:t xml:space="preserve">is </w:t>
      </w:r>
      <w:r w:rsidR="00C624AD">
        <w:rPr>
          <w:lang w:val="en-US"/>
        </w:rPr>
        <w:t>ex</w:t>
      </w:r>
      <w:r w:rsidR="00403538">
        <w:rPr>
          <w:lang w:val="en-US"/>
        </w:rPr>
        <w:t xml:space="preserve">posed </w:t>
      </w:r>
      <w:r w:rsidR="00403538" w:rsidRPr="0034074C">
        <w:rPr>
          <w:b/>
          <w:bCs/>
          <w:lang w:val="en-US"/>
        </w:rPr>
        <w:t>very stable</w:t>
      </w:r>
      <w:r w:rsidR="00403538">
        <w:rPr>
          <w:lang w:val="en-US"/>
        </w:rPr>
        <w:t xml:space="preserve"> </w:t>
      </w:r>
      <w:r w:rsidR="005E3211">
        <w:rPr>
          <w:lang w:val="en-US"/>
        </w:rPr>
        <w:t>throughout</w:t>
      </w:r>
      <w:r w:rsidR="00403538">
        <w:rPr>
          <w:lang w:val="en-US"/>
        </w:rPr>
        <w:t xml:space="preserve"> the entire development of the mission.</w:t>
      </w:r>
    </w:p>
    <w:p w14:paraId="6B6CDDB2" w14:textId="0DB131F1" w:rsidR="00F56084" w:rsidRPr="00F56084" w:rsidRDefault="008D2351" w:rsidP="00E71EE9">
      <w:pPr>
        <w:pStyle w:val="Prrafodelista"/>
        <w:numPr>
          <w:ilvl w:val="0"/>
          <w:numId w:val="20"/>
        </w:numPr>
        <w:ind w:left="567"/>
        <w:rPr>
          <w:lang w:val="en-US"/>
        </w:rPr>
      </w:pPr>
      <w:r>
        <w:rPr>
          <w:lang w:val="en-US"/>
        </w:rPr>
        <w:t xml:space="preserve">A </w:t>
      </w:r>
      <w:r w:rsidRPr="0034074C">
        <w:rPr>
          <w:b/>
          <w:bCs/>
          <w:lang w:val="en-US"/>
        </w:rPr>
        <w:t>thermal balance</w:t>
      </w:r>
      <w:r>
        <w:rPr>
          <w:lang w:val="en-US"/>
        </w:rPr>
        <w:t xml:space="preserve"> has been carried out for the spacecraft</w:t>
      </w:r>
      <w:r w:rsidR="00DD6476">
        <w:rPr>
          <w:lang w:val="en-US"/>
        </w:rPr>
        <w:t xml:space="preserve"> to estimate </w:t>
      </w:r>
      <w:r w:rsidR="00C30A5C">
        <w:rPr>
          <w:lang w:val="en-US"/>
        </w:rPr>
        <w:t>its temperature</w:t>
      </w:r>
      <w:r w:rsidR="00A63BA5">
        <w:rPr>
          <w:lang w:val="en-US"/>
        </w:rPr>
        <w:t xml:space="preserve">, both for the </w:t>
      </w:r>
      <w:r w:rsidR="00D35B12" w:rsidRPr="0034074C">
        <w:rPr>
          <w:b/>
          <w:bCs/>
          <w:lang w:val="en-US"/>
        </w:rPr>
        <w:t>cold and hot</w:t>
      </w:r>
      <w:r w:rsidR="00A63BA5" w:rsidRPr="0034074C">
        <w:rPr>
          <w:b/>
          <w:bCs/>
          <w:lang w:val="en-US"/>
        </w:rPr>
        <w:t xml:space="preserve"> case</w:t>
      </w:r>
      <w:r w:rsidR="00A63BA5">
        <w:rPr>
          <w:lang w:val="en-US"/>
        </w:rPr>
        <w:t xml:space="preserve"> </w:t>
      </w:r>
      <w:r w:rsidR="00300EEE">
        <w:rPr>
          <w:lang w:val="en-US"/>
        </w:rPr>
        <w:t xml:space="preserve">found </w:t>
      </w:r>
      <w:r w:rsidR="00583B76">
        <w:rPr>
          <w:lang w:val="en-US"/>
        </w:rPr>
        <w:t xml:space="preserve">along </w:t>
      </w:r>
      <w:r w:rsidR="00300EEE">
        <w:rPr>
          <w:lang w:val="en-US"/>
        </w:rPr>
        <w:t>the missio</w:t>
      </w:r>
      <w:r w:rsidR="00153B1D">
        <w:rPr>
          <w:lang w:val="en-US"/>
        </w:rPr>
        <w:t>n</w:t>
      </w:r>
      <w:r w:rsidR="00300EEE">
        <w:rPr>
          <w:lang w:val="en-US"/>
        </w:rPr>
        <w:t xml:space="preserve">. </w:t>
      </w:r>
    </w:p>
    <w:p w14:paraId="1A387786" w14:textId="45A99096" w:rsidR="00403538" w:rsidRDefault="009A6A85" w:rsidP="00E71EE9">
      <w:pPr>
        <w:pStyle w:val="Prrafodelista"/>
        <w:numPr>
          <w:ilvl w:val="0"/>
          <w:numId w:val="20"/>
        </w:numPr>
        <w:ind w:left="567"/>
        <w:rPr>
          <w:lang w:val="en-US"/>
        </w:rPr>
      </w:pPr>
      <w:r>
        <w:rPr>
          <w:lang w:val="en-US"/>
        </w:rPr>
        <w:t>It</w:t>
      </w:r>
      <w:r w:rsidR="00403538">
        <w:rPr>
          <w:lang w:val="en-US"/>
        </w:rPr>
        <w:t xml:space="preserve"> has been </w:t>
      </w:r>
      <w:r w:rsidR="00E9489F">
        <w:rPr>
          <w:lang w:val="en-US"/>
        </w:rPr>
        <w:t>proved</w:t>
      </w:r>
      <w:r w:rsidR="00403538">
        <w:rPr>
          <w:lang w:val="en-US"/>
        </w:rPr>
        <w:t xml:space="preserve"> that </w:t>
      </w:r>
      <w:r w:rsidR="00A257D3" w:rsidRPr="0034074C">
        <w:rPr>
          <w:b/>
          <w:bCs/>
          <w:lang w:val="en-US"/>
        </w:rPr>
        <w:t xml:space="preserve">black paint </w:t>
      </w:r>
      <w:r w:rsidR="00C624AD" w:rsidRPr="0034074C">
        <w:rPr>
          <w:b/>
          <w:bCs/>
          <w:lang w:val="en-US"/>
        </w:rPr>
        <w:t>3M Black Velvet</w:t>
      </w:r>
      <w:r w:rsidR="002D4A1E">
        <w:rPr>
          <w:lang w:val="en-US"/>
        </w:rPr>
        <w:t xml:space="preserve">, </w:t>
      </w:r>
      <w:r w:rsidR="002D4A1E" w:rsidRPr="49329351">
        <w:rPr>
          <w:lang w:val="en-US"/>
        </w:rPr>
        <w:t>which has an emissivity of 0.84 and an absorptivity of 0.97</w:t>
      </w:r>
      <w:r w:rsidR="00B345C4">
        <w:rPr>
          <w:lang w:val="en-US"/>
        </w:rPr>
        <w:t xml:space="preserve">, </w:t>
      </w:r>
      <w:r w:rsidR="007B03D1">
        <w:rPr>
          <w:lang w:val="en-US"/>
        </w:rPr>
        <w:t>i</w:t>
      </w:r>
      <w:r w:rsidR="00B345C4">
        <w:rPr>
          <w:lang w:val="en-US"/>
        </w:rPr>
        <w:t xml:space="preserve">s </w:t>
      </w:r>
      <w:r w:rsidR="007012EF">
        <w:rPr>
          <w:lang w:val="en-US"/>
        </w:rPr>
        <w:t xml:space="preserve">the most suitable </w:t>
      </w:r>
      <w:r w:rsidR="00B70CBA">
        <w:rPr>
          <w:lang w:val="en-US"/>
        </w:rPr>
        <w:t xml:space="preserve">surface finish </w:t>
      </w:r>
      <w:r w:rsidR="001A5F73">
        <w:rPr>
          <w:lang w:val="en-US"/>
        </w:rPr>
        <w:t xml:space="preserve">for the satellite outer faces </w:t>
      </w:r>
      <w:r w:rsidR="004521E8">
        <w:rPr>
          <w:lang w:val="en-US"/>
        </w:rPr>
        <w:t xml:space="preserve">in accordance </w:t>
      </w:r>
      <w:r w:rsidR="00E27423">
        <w:rPr>
          <w:lang w:val="en-US"/>
        </w:rPr>
        <w:t xml:space="preserve">with </w:t>
      </w:r>
      <w:r w:rsidR="007012EF">
        <w:rPr>
          <w:lang w:val="en-US"/>
        </w:rPr>
        <w:t>the thermal conditions.</w:t>
      </w:r>
    </w:p>
    <w:p w14:paraId="0102FB2E" w14:textId="77777777" w:rsidR="00E0586C" w:rsidRPr="00E0586C" w:rsidRDefault="002752C9" w:rsidP="00E71EE9">
      <w:pPr>
        <w:pStyle w:val="Prrafodelista"/>
        <w:numPr>
          <w:ilvl w:val="0"/>
          <w:numId w:val="20"/>
        </w:numPr>
        <w:ind w:left="567"/>
        <w:rPr>
          <w:rStyle w:val="jlqj4b"/>
          <w:lang w:val="en-US"/>
        </w:rPr>
      </w:pPr>
      <w:r>
        <w:rPr>
          <w:rStyle w:val="jlqj4b"/>
          <w:lang w:val="en"/>
        </w:rPr>
        <w:t xml:space="preserve">The analysis of the extreme </w:t>
      </w:r>
      <w:r w:rsidR="00E27423">
        <w:rPr>
          <w:rStyle w:val="jlqj4b"/>
          <w:lang w:val="en"/>
        </w:rPr>
        <w:t>operational scenarios</w:t>
      </w:r>
      <w:r>
        <w:rPr>
          <w:rStyle w:val="jlqj4b"/>
          <w:lang w:val="en"/>
        </w:rPr>
        <w:t xml:space="preserve">, </w:t>
      </w:r>
      <w:r w:rsidR="00256600">
        <w:rPr>
          <w:rStyle w:val="jlqj4b"/>
          <w:lang w:val="en"/>
        </w:rPr>
        <w:t xml:space="preserve">the </w:t>
      </w:r>
      <w:r w:rsidR="00E27423">
        <w:rPr>
          <w:rStyle w:val="jlqj4b"/>
          <w:lang w:val="en"/>
        </w:rPr>
        <w:t>hot and the cold case</w:t>
      </w:r>
      <w:r>
        <w:rPr>
          <w:rStyle w:val="jlqj4b"/>
          <w:lang w:val="en"/>
        </w:rPr>
        <w:t xml:space="preserve">, which </w:t>
      </w:r>
      <w:r w:rsidR="004617CF">
        <w:rPr>
          <w:rStyle w:val="jlqj4b"/>
          <w:lang w:val="en"/>
        </w:rPr>
        <w:t xml:space="preserve">both </w:t>
      </w:r>
      <w:r>
        <w:rPr>
          <w:rStyle w:val="jlqj4b"/>
          <w:lang w:val="en"/>
        </w:rPr>
        <w:t xml:space="preserve">depend on the environmental conditions and the internal </w:t>
      </w:r>
      <w:r w:rsidR="004617CF">
        <w:rPr>
          <w:rStyle w:val="jlqj4b"/>
          <w:lang w:val="en"/>
        </w:rPr>
        <w:t xml:space="preserve">power </w:t>
      </w:r>
      <w:r>
        <w:rPr>
          <w:rStyle w:val="jlqj4b"/>
          <w:lang w:val="en"/>
        </w:rPr>
        <w:t xml:space="preserve">dissipation, </w:t>
      </w:r>
      <w:r w:rsidR="00D5037C">
        <w:rPr>
          <w:rStyle w:val="jlqj4b"/>
          <w:lang w:val="en"/>
        </w:rPr>
        <w:t xml:space="preserve">demonstrate that </w:t>
      </w:r>
      <w:r>
        <w:rPr>
          <w:rStyle w:val="jlqj4b"/>
          <w:lang w:val="en"/>
        </w:rPr>
        <w:t xml:space="preserve">the </w:t>
      </w:r>
      <w:r w:rsidR="00D5037C" w:rsidRPr="0034074C">
        <w:rPr>
          <w:rStyle w:val="jlqj4b"/>
          <w:b/>
          <w:bCs/>
          <w:lang w:val="en"/>
        </w:rPr>
        <w:t xml:space="preserve">cold </w:t>
      </w:r>
      <w:r w:rsidRPr="0034074C">
        <w:rPr>
          <w:rStyle w:val="jlqj4b"/>
          <w:b/>
          <w:bCs/>
          <w:lang w:val="en"/>
        </w:rPr>
        <w:t xml:space="preserve">case </w:t>
      </w:r>
      <w:r w:rsidR="00EA52E2" w:rsidRPr="0034074C">
        <w:rPr>
          <w:rStyle w:val="jlqj4b"/>
          <w:b/>
          <w:bCs/>
          <w:lang w:val="en"/>
        </w:rPr>
        <w:t>temperature</w:t>
      </w:r>
      <w:r w:rsidR="00EA52E2">
        <w:rPr>
          <w:rStyle w:val="jlqj4b"/>
          <w:lang w:val="en"/>
        </w:rPr>
        <w:t xml:space="preserve"> of the spacecraft </w:t>
      </w:r>
      <w:r w:rsidR="00EA52E2" w:rsidRPr="0034074C">
        <w:rPr>
          <w:rStyle w:val="jlqj4b"/>
          <w:b/>
          <w:bCs/>
          <w:lang w:val="en"/>
        </w:rPr>
        <w:t xml:space="preserve">is </w:t>
      </w:r>
      <w:r w:rsidR="00E41841" w:rsidRPr="0034074C">
        <w:rPr>
          <w:rFonts w:cstheme="minorHAnsi"/>
          <w:b/>
          <w:bCs/>
          <w:lang w:val="en-US"/>
        </w:rPr>
        <w:t>13</w:t>
      </w:r>
      <w:r w:rsidR="00D5037C" w:rsidRPr="0034074C">
        <w:rPr>
          <w:rFonts w:cstheme="minorHAnsi"/>
          <w:b/>
          <w:bCs/>
          <w:lang w:val="en-US"/>
        </w:rPr>
        <w:t>°C</w:t>
      </w:r>
      <w:r w:rsidR="00F239A6">
        <w:rPr>
          <w:rFonts w:cstheme="minorHAnsi"/>
          <w:lang w:val="en-US"/>
        </w:rPr>
        <w:t xml:space="preserve"> </w:t>
      </w:r>
      <w:r w:rsidR="00F239A6">
        <w:rPr>
          <w:rStyle w:val="jlqj4b"/>
          <w:lang w:val="en"/>
        </w:rPr>
        <w:t xml:space="preserve">whereas in the </w:t>
      </w:r>
      <w:r w:rsidR="00F239A6" w:rsidRPr="0034074C">
        <w:rPr>
          <w:rStyle w:val="jlqj4b"/>
          <w:b/>
          <w:bCs/>
          <w:lang w:val="en"/>
        </w:rPr>
        <w:t>hot case</w:t>
      </w:r>
      <w:r>
        <w:rPr>
          <w:rStyle w:val="jlqj4b"/>
          <w:lang w:val="en"/>
        </w:rPr>
        <w:t xml:space="preserve"> </w:t>
      </w:r>
      <w:r w:rsidR="004939C5">
        <w:rPr>
          <w:rStyle w:val="jlqj4b"/>
          <w:lang w:val="en"/>
        </w:rPr>
        <w:t xml:space="preserve">it </w:t>
      </w:r>
      <w:r w:rsidR="004939C5" w:rsidRPr="0034074C">
        <w:rPr>
          <w:rStyle w:val="jlqj4b"/>
          <w:b/>
          <w:bCs/>
          <w:lang w:val="en"/>
        </w:rPr>
        <w:t xml:space="preserve">is </w:t>
      </w:r>
      <w:r w:rsidR="00015155" w:rsidRPr="0034074C">
        <w:rPr>
          <w:rFonts w:cstheme="minorHAnsi"/>
          <w:b/>
          <w:bCs/>
          <w:lang w:val="en-US"/>
        </w:rPr>
        <w:t>26</w:t>
      </w:r>
      <w:r w:rsidR="00D5037C" w:rsidRPr="0034074C">
        <w:rPr>
          <w:rFonts w:cstheme="minorHAnsi"/>
          <w:b/>
          <w:bCs/>
          <w:lang w:val="en-US"/>
        </w:rPr>
        <w:t>°C</w:t>
      </w:r>
      <w:r w:rsidR="00E0586C">
        <w:rPr>
          <w:rStyle w:val="jlqj4b"/>
          <w:lang w:val="en"/>
        </w:rPr>
        <w:t xml:space="preserve">. </w:t>
      </w:r>
    </w:p>
    <w:p w14:paraId="54C0C684" w14:textId="5069DC19" w:rsidR="00B758FE" w:rsidRPr="004939C5" w:rsidRDefault="00E0586C" w:rsidP="00E71EE9">
      <w:pPr>
        <w:pStyle w:val="Prrafodelista"/>
        <w:numPr>
          <w:ilvl w:val="0"/>
          <w:numId w:val="20"/>
        </w:numPr>
        <w:ind w:left="567"/>
        <w:rPr>
          <w:rStyle w:val="jlqj4b"/>
          <w:lang w:val="en-US"/>
        </w:rPr>
      </w:pPr>
      <w:r>
        <w:rPr>
          <w:rStyle w:val="jlqj4b"/>
          <w:lang w:val="en"/>
        </w:rPr>
        <w:t>Despite the lowest temperature allowed</w:t>
      </w:r>
      <w:r w:rsidR="00360A70" w:rsidRPr="00360A70">
        <w:rPr>
          <w:rStyle w:val="jlqj4b"/>
          <w:lang w:val="en"/>
        </w:rPr>
        <w:t xml:space="preserve"> </w:t>
      </w:r>
      <w:r w:rsidR="00360A70">
        <w:rPr>
          <w:rStyle w:val="jlqj4b"/>
          <w:lang w:val="en"/>
        </w:rPr>
        <w:t>is fulfilled</w:t>
      </w:r>
      <w:r>
        <w:rPr>
          <w:rStyle w:val="jlqj4b"/>
          <w:lang w:val="en"/>
        </w:rPr>
        <w:t>, this is 11</w:t>
      </w:r>
      <w:r>
        <w:rPr>
          <w:rFonts w:cstheme="minorHAnsi"/>
          <w:lang w:val="en-US"/>
        </w:rPr>
        <w:t>°C according to the requirements,</w:t>
      </w:r>
      <w:r w:rsidR="004939C5">
        <w:rPr>
          <w:rStyle w:val="jlqj4b"/>
          <w:lang w:val="en"/>
        </w:rPr>
        <w:t xml:space="preserve"> </w:t>
      </w:r>
      <w:r w:rsidR="002752C9">
        <w:rPr>
          <w:rStyle w:val="jlqj4b"/>
          <w:lang w:val="en"/>
        </w:rPr>
        <w:t xml:space="preserve">the </w:t>
      </w:r>
      <w:r w:rsidR="000B58F8">
        <w:rPr>
          <w:rStyle w:val="jlqj4b"/>
          <w:lang w:val="en"/>
        </w:rPr>
        <w:t>upper</w:t>
      </w:r>
      <w:r w:rsidR="00360A70">
        <w:rPr>
          <w:rStyle w:val="jlqj4b"/>
          <w:lang w:val="en"/>
        </w:rPr>
        <w:t xml:space="preserve"> </w:t>
      </w:r>
      <w:r w:rsidR="002752C9">
        <w:rPr>
          <w:rStyle w:val="jlqj4b"/>
          <w:lang w:val="en"/>
        </w:rPr>
        <w:t>21</w:t>
      </w:r>
      <w:r w:rsidR="00D5037C">
        <w:rPr>
          <w:rFonts w:cstheme="minorHAnsi"/>
          <w:lang w:val="en-US"/>
        </w:rPr>
        <w:t>°C</w:t>
      </w:r>
      <w:r w:rsidR="00360A70">
        <w:rPr>
          <w:rFonts w:cstheme="minorHAnsi"/>
          <w:lang w:val="en-US"/>
        </w:rPr>
        <w:t xml:space="preserve"> limit</w:t>
      </w:r>
      <w:r w:rsidR="00D5037C">
        <w:rPr>
          <w:rStyle w:val="jlqj4b"/>
          <w:lang w:val="en"/>
        </w:rPr>
        <w:t xml:space="preserve"> </w:t>
      </w:r>
      <w:r w:rsidR="000B58F8">
        <w:rPr>
          <w:rStyle w:val="jlqj4b"/>
          <w:lang w:val="en"/>
        </w:rPr>
        <w:t xml:space="preserve">is </w:t>
      </w:r>
      <w:r w:rsidR="002752C9">
        <w:rPr>
          <w:rStyle w:val="jlqj4b"/>
          <w:lang w:val="en"/>
        </w:rPr>
        <w:t>exceeded.</w:t>
      </w:r>
      <w:r w:rsidR="0034074C">
        <w:rPr>
          <w:rStyle w:val="jlqj4b"/>
          <w:lang w:val="en"/>
        </w:rPr>
        <w:t xml:space="preserve"> </w:t>
      </w:r>
      <w:r w:rsidR="0034074C" w:rsidRPr="0034074C">
        <w:rPr>
          <w:rStyle w:val="jlqj4b"/>
          <w:b/>
          <w:bCs/>
          <w:lang w:val="en"/>
        </w:rPr>
        <w:t>Temperature requirement</w:t>
      </w:r>
      <w:r w:rsidR="0034074C">
        <w:rPr>
          <w:rStyle w:val="jlqj4b"/>
          <w:lang w:val="en"/>
        </w:rPr>
        <w:t xml:space="preserve"> is not fully met.</w:t>
      </w:r>
    </w:p>
    <w:p w14:paraId="6BF04A40" w14:textId="06123DAE" w:rsidR="004939C5" w:rsidRDefault="00676CD2" w:rsidP="00E71EE9">
      <w:pPr>
        <w:pStyle w:val="Prrafodelista"/>
        <w:numPr>
          <w:ilvl w:val="0"/>
          <w:numId w:val="20"/>
        </w:numPr>
        <w:ind w:left="567"/>
        <w:rPr>
          <w:lang w:val="en-US"/>
        </w:rPr>
      </w:pPr>
      <w:r>
        <w:rPr>
          <w:lang w:val="en-US"/>
        </w:rPr>
        <w:t xml:space="preserve">As for the </w:t>
      </w:r>
      <w:r w:rsidRPr="0034074C">
        <w:rPr>
          <w:b/>
          <w:bCs/>
          <w:lang w:val="en-US"/>
        </w:rPr>
        <w:t xml:space="preserve">solar </w:t>
      </w:r>
      <w:r w:rsidR="30BBFD59" w:rsidRPr="7E514079">
        <w:rPr>
          <w:b/>
          <w:bCs/>
          <w:lang w:val="en-US"/>
        </w:rPr>
        <w:t>arrays'</w:t>
      </w:r>
      <w:r w:rsidRPr="0034074C">
        <w:rPr>
          <w:b/>
          <w:bCs/>
          <w:lang w:val="en-US"/>
        </w:rPr>
        <w:t xml:space="preserve"> hinges</w:t>
      </w:r>
      <w:r>
        <w:rPr>
          <w:lang w:val="en-US"/>
        </w:rPr>
        <w:t>, a</w:t>
      </w:r>
      <w:r w:rsidR="009C5285">
        <w:rPr>
          <w:lang w:val="en-US"/>
        </w:rPr>
        <w:t xml:space="preserve"> </w:t>
      </w:r>
      <w:r w:rsidR="00476128">
        <w:rPr>
          <w:lang w:val="en-US"/>
        </w:rPr>
        <w:t xml:space="preserve">suitable </w:t>
      </w:r>
      <w:r w:rsidR="00BC14BE">
        <w:rPr>
          <w:lang w:val="en-US"/>
        </w:rPr>
        <w:t xml:space="preserve">choice that </w:t>
      </w:r>
      <w:r w:rsidR="004B16E3">
        <w:rPr>
          <w:lang w:val="en-US"/>
        </w:rPr>
        <w:t xml:space="preserve">provide </w:t>
      </w:r>
      <w:r w:rsidR="00476128">
        <w:rPr>
          <w:lang w:val="en-US"/>
        </w:rPr>
        <w:t xml:space="preserve">good </w:t>
      </w:r>
      <w:r w:rsidR="00BC14BE">
        <w:rPr>
          <w:lang w:val="en-US"/>
        </w:rPr>
        <w:t>thermal</w:t>
      </w:r>
      <w:r w:rsidR="004B16E3">
        <w:rPr>
          <w:lang w:val="en-US"/>
        </w:rPr>
        <w:t xml:space="preserve"> isolation </w:t>
      </w:r>
      <w:r w:rsidR="00F47ECD">
        <w:rPr>
          <w:lang w:val="en-US"/>
        </w:rPr>
        <w:t xml:space="preserve">between the </w:t>
      </w:r>
      <w:r w:rsidR="002A6B52">
        <w:rPr>
          <w:lang w:val="en-US"/>
        </w:rPr>
        <w:t>spacecraft body</w:t>
      </w:r>
      <w:r w:rsidR="00F47ECD">
        <w:rPr>
          <w:lang w:val="en-US"/>
        </w:rPr>
        <w:t xml:space="preserve"> and the solar panels</w:t>
      </w:r>
      <w:r w:rsidR="00FD2C99">
        <w:rPr>
          <w:lang w:val="en-US"/>
        </w:rPr>
        <w:t xml:space="preserve"> is</w:t>
      </w:r>
      <w:r w:rsidR="00257253">
        <w:rPr>
          <w:lang w:val="en-US"/>
        </w:rPr>
        <w:t xml:space="preserve"> </w:t>
      </w:r>
      <w:r w:rsidR="00257253" w:rsidRPr="0034074C">
        <w:rPr>
          <w:b/>
          <w:bCs/>
          <w:lang w:val="en-US"/>
        </w:rPr>
        <w:t>material G10</w:t>
      </w:r>
      <w:r w:rsidR="00257253">
        <w:rPr>
          <w:lang w:val="en-US"/>
        </w:rPr>
        <w:t>.</w:t>
      </w:r>
    </w:p>
    <w:p w14:paraId="7851A38F" w14:textId="4FD285BB" w:rsidR="00257253" w:rsidRPr="000E6F44" w:rsidRDefault="002018F3" w:rsidP="00E71EE9">
      <w:pPr>
        <w:pStyle w:val="Prrafodelista"/>
        <w:numPr>
          <w:ilvl w:val="0"/>
          <w:numId w:val="20"/>
        </w:numPr>
        <w:ind w:left="567"/>
        <w:rPr>
          <w:lang w:val="en-US"/>
        </w:rPr>
      </w:pPr>
      <w:r>
        <w:rPr>
          <w:lang w:val="en-US"/>
        </w:rPr>
        <w:t>To correct</w:t>
      </w:r>
      <w:r w:rsidR="00C76F0E">
        <w:rPr>
          <w:lang w:val="en-US"/>
        </w:rPr>
        <w:t xml:space="preserve"> the excess</w:t>
      </w:r>
      <w:r>
        <w:rPr>
          <w:lang w:val="en-US"/>
        </w:rPr>
        <w:t xml:space="preserve"> in</w:t>
      </w:r>
      <w:r w:rsidR="00C76F0E">
        <w:rPr>
          <w:lang w:val="en-US"/>
        </w:rPr>
        <w:t xml:space="preserve"> temperature </w:t>
      </w:r>
      <w:r>
        <w:rPr>
          <w:lang w:val="en-US"/>
        </w:rPr>
        <w:t xml:space="preserve">in the hot </w:t>
      </w:r>
      <w:r w:rsidR="00D73F16">
        <w:rPr>
          <w:lang w:val="en-US"/>
        </w:rPr>
        <w:t>case</w:t>
      </w:r>
      <w:r w:rsidR="0055649F">
        <w:rPr>
          <w:lang w:val="en-US"/>
        </w:rPr>
        <w:t xml:space="preserve">, </w:t>
      </w:r>
      <w:r w:rsidR="00EF6A22" w:rsidRPr="00FA533F">
        <w:rPr>
          <w:b/>
          <w:bCs/>
          <w:lang w:val="en-US"/>
        </w:rPr>
        <w:t>the use of louvers is proposed</w:t>
      </w:r>
      <w:r w:rsidR="00EF6A22">
        <w:rPr>
          <w:lang w:val="en-US"/>
        </w:rPr>
        <w:t xml:space="preserve">. </w:t>
      </w:r>
      <w:r w:rsidR="001067E2">
        <w:rPr>
          <w:lang w:val="en-US"/>
        </w:rPr>
        <w:t>T</w:t>
      </w:r>
      <w:r w:rsidR="00746957">
        <w:rPr>
          <w:lang w:val="en-US"/>
        </w:rPr>
        <w:t xml:space="preserve">his way heat can be </w:t>
      </w:r>
      <w:r w:rsidR="001067E2">
        <w:rPr>
          <w:lang w:val="en-US"/>
        </w:rPr>
        <w:t xml:space="preserve">naturally controlled and </w:t>
      </w:r>
      <w:r w:rsidR="00746957">
        <w:rPr>
          <w:lang w:val="en-US"/>
        </w:rPr>
        <w:t>dissipated</w:t>
      </w:r>
      <w:r w:rsidR="001067E2">
        <w:rPr>
          <w:lang w:val="en-US"/>
        </w:rPr>
        <w:t xml:space="preserve">, </w:t>
      </w:r>
      <w:r w:rsidR="00C16A35">
        <w:rPr>
          <w:lang w:val="en-US"/>
        </w:rPr>
        <w:t xml:space="preserve">introducing slight </w:t>
      </w:r>
      <w:r w:rsidR="0035572C">
        <w:rPr>
          <w:lang w:val="en-US"/>
        </w:rPr>
        <w:t>variations in temperature</w:t>
      </w:r>
      <w:r w:rsidR="00995599">
        <w:rPr>
          <w:lang w:val="en-US"/>
        </w:rPr>
        <w:t xml:space="preserve"> so that the spacecraft remains within </w:t>
      </w:r>
      <w:r w:rsidR="00C35292">
        <w:rPr>
          <w:lang w:val="en-US"/>
        </w:rPr>
        <w:t xml:space="preserve">the allowable </w:t>
      </w:r>
      <w:r w:rsidR="00617A48">
        <w:rPr>
          <w:lang w:val="en-US"/>
        </w:rPr>
        <w:t>range</w:t>
      </w:r>
      <w:r w:rsidR="00F56084">
        <w:rPr>
          <w:lang w:val="en-US"/>
        </w:rPr>
        <w:t>.</w:t>
      </w:r>
      <w:r w:rsidR="002307A2">
        <w:rPr>
          <w:lang w:val="en-US"/>
        </w:rPr>
        <w:t xml:space="preserve"> Besides, it does not </w:t>
      </w:r>
      <w:r w:rsidR="009E55CC">
        <w:rPr>
          <w:lang w:val="en-US"/>
        </w:rPr>
        <w:t>demand</w:t>
      </w:r>
      <w:r w:rsidR="002307A2">
        <w:rPr>
          <w:lang w:val="en-US"/>
        </w:rPr>
        <w:t xml:space="preserve"> </w:t>
      </w:r>
      <w:r w:rsidR="00EE3817">
        <w:rPr>
          <w:lang w:val="en-US"/>
        </w:rPr>
        <w:t xml:space="preserve">any </w:t>
      </w:r>
      <w:r w:rsidR="009E55CC">
        <w:rPr>
          <w:lang w:val="en-US"/>
        </w:rPr>
        <w:t xml:space="preserve">additional </w:t>
      </w:r>
      <w:r w:rsidR="00EE3817">
        <w:rPr>
          <w:lang w:val="en-US"/>
        </w:rPr>
        <w:t>power</w:t>
      </w:r>
      <w:r w:rsidR="009E55CC">
        <w:rPr>
          <w:lang w:val="en-US"/>
        </w:rPr>
        <w:t xml:space="preserve"> </w:t>
      </w:r>
      <w:r w:rsidR="00506288">
        <w:rPr>
          <w:lang w:val="en-US"/>
        </w:rPr>
        <w:t xml:space="preserve">as long as </w:t>
      </w:r>
      <w:r w:rsidR="007D7DA5">
        <w:rPr>
          <w:lang w:val="en-US"/>
        </w:rPr>
        <w:t xml:space="preserve">implementing </w:t>
      </w:r>
      <w:r w:rsidR="007D7DA5">
        <w:rPr>
          <w:rFonts w:eastAsiaTheme="minorEastAsia"/>
          <w:lang w:val="en-US"/>
        </w:rPr>
        <w:t>f</w:t>
      </w:r>
      <w:r w:rsidR="002229F1" w:rsidRPr="49329351">
        <w:rPr>
          <w:rFonts w:eastAsiaTheme="minorEastAsia"/>
          <w:lang w:val="en-US"/>
        </w:rPr>
        <w:t xml:space="preserve">orm </w:t>
      </w:r>
      <w:r w:rsidR="007D7DA5">
        <w:rPr>
          <w:rFonts w:eastAsiaTheme="minorEastAsia"/>
          <w:lang w:val="en-US"/>
        </w:rPr>
        <w:t>f</w:t>
      </w:r>
      <w:r w:rsidR="002229F1" w:rsidRPr="49329351">
        <w:rPr>
          <w:rFonts w:eastAsiaTheme="minorEastAsia"/>
          <w:lang w:val="en-US"/>
        </w:rPr>
        <w:t xml:space="preserve">actor </w:t>
      </w:r>
      <w:r w:rsidR="00631CD1">
        <w:rPr>
          <w:rFonts w:eastAsiaTheme="minorEastAsia"/>
          <w:lang w:val="en-US"/>
        </w:rPr>
        <w:t xml:space="preserve">materials to actuate the </w:t>
      </w:r>
      <w:r w:rsidR="00FA533F">
        <w:rPr>
          <w:rFonts w:eastAsiaTheme="minorEastAsia"/>
          <w:lang w:val="en-US"/>
        </w:rPr>
        <w:t>flaps</w:t>
      </w:r>
      <w:r w:rsidR="007D7DA5">
        <w:rPr>
          <w:lang w:val="en-US"/>
        </w:rPr>
        <w:t>.</w:t>
      </w:r>
    </w:p>
    <w:p w14:paraId="165A4A6C" w14:textId="5F47FA61" w:rsidR="00E71EE9" w:rsidRDefault="00E71EE9" w:rsidP="4F027222">
      <w:pPr>
        <w:rPr>
          <w:lang w:val="en-US"/>
        </w:rPr>
      </w:pPr>
      <w:r>
        <w:rPr>
          <w:lang w:val="en-US"/>
        </w:rPr>
        <w:br w:type="page"/>
      </w:r>
    </w:p>
    <w:p w14:paraId="4EBDF66A" w14:textId="54453A27" w:rsidR="4F027222" w:rsidRDefault="00FD203E" w:rsidP="004A74F8">
      <w:pPr>
        <w:pStyle w:val="Ttulo2"/>
        <w:rPr>
          <w:lang w:val="en-US"/>
        </w:rPr>
      </w:pPr>
      <w:bookmarkStart w:id="95" w:name="_Toc61711483"/>
      <w:r>
        <w:rPr>
          <w:lang w:val="en-US"/>
        </w:rPr>
        <w:lastRenderedPageBreak/>
        <w:t>Attitude Determination and Control Systems</w:t>
      </w:r>
      <w:bookmarkEnd w:id="95"/>
      <w:r>
        <w:rPr>
          <w:lang w:val="en-US"/>
        </w:rPr>
        <w:t xml:space="preserve"> </w:t>
      </w:r>
    </w:p>
    <w:p w14:paraId="635E14CA" w14:textId="77777777" w:rsidR="000E6F44" w:rsidRPr="000E6F44" w:rsidRDefault="000E6F44" w:rsidP="000E6F44">
      <w:pPr>
        <w:rPr>
          <w:lang w:val="en-US"/>
        </w:rPr>
      </w:pPr>
    </w:p>
    <w:p w14:paraId="11EC43C9" w14:textId="76F3C27F" w:rsidR="4E44C15E" w:rsidRDefault="4E44C15E" w:rsidP="49329351">
      <w:pPr>
        <w:rPr>
          <w:lang w:val="en-US"/>
        </w:rPr>
      </w:pPr>
      <w:r w:rsidRPr="49329351">
        <w:rPr>
          <w:lang w:val="en-US"/>
        </w:rPr>
        <w:t>According to the results obtained in the study of the ACDS subsystem the following conclusions had been extracted:</w:t>
      </w:r>
    </w:p>
    <w:p w14:paraId="661D7E4F" w14:textId="662F7A1E" w:rsidR="4E44C15E" w:rsidRPr="00ED577D" w:rsidRDefault="4E44C15E" w:rsidP="49329351">
      <w:pPr>
        <w:pStyle w:val="Prrafodelista"/>
        <w:numPr>
          <w:ilvl w:val="0"/>
          <w:numId w:val="1"/>
        </w:numPr>
        <w:rPr>
          <w:rFonts w:eastAsiaTheme="minorEastAsia"/>
          <w:lang w:val="en-US"/>
        </w:rPr>
      </w:pPr>
      <w:r w:rsidRPr="49329351">
        <w:rPr>
          <w:lang w:val="en-US"/>
        </w:rPr>
        <w:t xml:space="preserve">The disturbance torque, which is about 15.166 </w:t>
      </w:r>
      <w:r w:rsidRPr="49329351">
        <w:rPr>
          <w:rFonts w:ascii="Calibri" w:eastAsia="Calibri" w:hAnsi="Calibri" w:cs="Calibri"/>
          <w:lang w:val="en-US"/>
        </w:rPr>
        <w:t>µN·m,</w:t>
      </w:r>
      <w:r w:rsidR="46F0FB08" w:rsidRPr="49329351">
        <w:rPr>
          <w:rFonts w:ascii="Calibri" w:eastAsia="Calibri" w:hAnsi="Calibri" w:cs="Calibri"/>
          <w:lang w:val="en-US"/>
        </w:rPr>
        <w:t xml:space="preserve"> can be largely counteracted by the actuators available on the market.</w:t>
      </w:r>
      <w:r w:rsidR="2E1918CA" w:rsidRPr="49329351">
        <w:rPr>
          <w:rFonts w:ascii="Calibri" w:eastAsia="Calibri" w:hAnsi="Calibri" w:cs="Calibri"/>
          <w:lang w:val="en-US"/>
        </w:rPr>
        <w:t xml:space="preserve"> The main of these perturbation</w:t>
      </w:r>
      <w:r w:rsidR="246B5586" w:rsidRPr="49329351">
        <w:rPr>
          <w:rFonts w:ascii="Calibri" w:eastAsia="Calibri" w:hAnsi="Calibri" w:cs="Calibri"/>
          <w:lang w:val="en-US"/>
        </w:rPr>
        <w:t>s</w:t>
      </w:r>
      <w:r w:rsidR="2E1918CA" w:rsidRPr="49329351">
        <w:rPr>
          <w:rFonts w:ascii="Calibri" w:eastAsia="Calibri" w:hAnsi="Calibri" w:cs="Calibri"/>
          <w:lang w:val="en-US"/>
        </w:rPr>
        <w:t xml:space="preserve"> is the </w:t>
      </w:r>
      <w:r w:rsidR="1C32C704" w:rsidRPr="49329351">
        <w:rPr>
          <w:rFonts w:ascii="Calibri" w:eastAsia="Calibri" w:hAnsi="Calibri" w:cs="Calibri"/>
          <w:lang w:val="en-US"/>
        </w:rPr>
        <w:t>aerodynamic</w:t>
      </w:r>
      <w:r w:rsidR="2E1918CA" w:rsidRPr="49329351">
        <w:rPr>
          <w:rFonts w:ascii="Calibri" w:eastAsia="Calibri" w:hAnsi="Calibri" w:cs="Calibri"/>
          <w:lang w:val="en-US"/>
        </w:rPr>
        <w:t xml:space="preserve"> force due to the low altitude.</w:t>
      </w:r>
    </w:p>
    <w:p w14:paraId="78B6E643" w14:textId="4865AFE8" w:rsidR="6750B1C9" w:rsidRPr="00ED577D" w:rsidRDefault="6750B1C9" w:rsidP="49329351">
      <w:pPr>
        <w:pStyle w:val="Prrafodelista"/>
        <w:numPr>
          <w:ilvl w:val="0"/>
          <w:numId w:val="1"/>
        </w:numPr>
        <w:rPr>
          <w:rFonts w:eastAsiaTheme="minorEastAsia"/>
          <w:lang w:val="en-US"/>
        </w:rPr>
      </w:pPr>
      <w:r w:rsidRPr="49329351">
        <w:rPr>
          <w:rFonts w:ascii="Calibri" w:eastAsia="Calibri" w:hAnsi="Calibri" w:cs="Calibri"/>
          <w:lang w:val="en-US"/>
        </w:rPr>
        <w:t xml:space="preserve">Momentum storage could be the most demanding requirement (it is </w:t>
      </w:r>
      <w:r w:rsidR="4D1F8322" w:rsidRPr="49329351">
        <w:rPr>
          <w:rFonts w:ascii="Calibri" w:eastAsia="Calibri" w:hAnsi="Calibri" w:cs="Calibri"/>
          <w:lang w:val="en-US"/>
        </w:rPr>
        <w:t>around</w:t>
      </w:r>
      <w:r w:rsidRPr="49329351">
        <w:rPr>
          <w:rFonts w:ascii="Calibri" w:eastAsia="Calibri" w:hAnsi="Calibri" w:cs="Calibri"/>
          <w:lang w:val="en-US"/>
        </w:rPr>
        <w:t xml:space="preserve"> </w:t>
      </w:r>
      <w:r w:rsidRPr="49329351">
        <w:rPr>
          <w:rFonts w:ascii="Calibri" w:eastAsia="Calibri" w:hAnsi="Calibri" w:cs="Calibri"/>
          <w:lang w:val="en"/>
        </w:rPr>
        <w:t>18.406 mN·m·s)</w:t>
      </w:r>
      <w:r w:rsidRPr="49329351">
        <w:rPr>
          <w:rFonts w:ascii="Calibri" w:eastAsia="Calibri" w:hAnsi="Calibri" w:cs="Calibri"/>
          <w:lang w:val="en-US"/>
        </w:rPr>
        <w:t xml:space="preserve">, as the spacecraft </w:t>
      </w:r>
      <w:r w:rsidR="0BE235DC" w:rsidRPr="49329351">
        <w:rPr>
          <w:rFonts w:ascii="Calibri" w:eastAsia="Calibri" w:hAnsi="Calibri" w:cs="Calibri"/>
          <w:lang w:val="en-US"/>
        </w:rPr>
        <w:t>must</w:t>
      </w:r>
      <w:r w:rsidRPr="49329351">
        <w:rPr>
          <w:rFonts w:ascii="Calibri" w:eastAsia="Calibri" w:hAnsi="Calibri" w:cs="Calibri"/>
          <w:lang w:val="en-US"/>
        </w:rPr>
        <w:t xml:space="preserve"> continuously rotate to focus on the earth with its </w:t>
      </w:r>
      <w:r w:rsidR="7F60AE05" w:rsidRPr="49329351">
        <w:rPr>
          <w:rFonts w:ascii="Calibri" w:eastAsia="Calibri" w:hAnsi="Calibri" w:cs="Calibri"/>
          <w:lang w:val="en-US"/>
        </w:rPr>
        <w:t>sensors,</w:t>
      </w:r>
      <w:r w:rsidRPr="49329351">
        <w:rPr>
          <w:rFonts w:ascii="Calibri" w:eastAsia="Calibri" w:hAnsi="Calibri" w:cs="Calibri"/>
          <w:lang w:val="en-US"/>
        </w:rPr>
        <w:t xml:space="preserve"> but that requisite can be lowered </w:t>
      </w:r>
      <w:r w:rsidR="0F004D13" w:rsidRPr="49329351">
        <w:rPr>
          <w:rFonts w:ascii="Calibri" w:eastAsia="Calibri" w:hAnsi="Calibri" w:cs="Calibri"/>
          <w:lang w:val="en-US"/>
        </w:rPr>
        <w:t>using</w:t>
      </w:r>
      <w:r w:rsidRPr="49329351">
        <w:rPr>
          <w:rFonts w:ascii="Calibri" w:eastAsia="Calibri" w:hAnsi="Calibri" w:cs="Calibri"/>
          <w:lang w:val="en-US"/>
        </w:rPr>
        <w:t xml:space="preserve"> magnetorquers</w:t>
      </w:r>
      <w:r w:rsidR="190F0BCC" w:rsidRPr="49329351">
        <w:rPr>
          <w:rFonts w:ascii="Calibri" w:eastAsia="Calibri" w:hAnsi="Calibri" w:cs="Calibri"/>
          <w:lang w:val="en-US"/>
        </w:rPr>
        <w:t>.</w:t>
      </w:r>
    </w:p>
    <w:p w14:paraId="61A757F9" w14:textId="18075A8E" w:rsidR="45D8593B" w:rsidRPr="00ED577D" w:rsidRDefault="45D8593B" w:rsidP="4F027222">
      <w:pPr>
        <w:pStyle w:val="Prrafodelista"/>
        <w:numPr>
          <w:ilvl w:val="0"/>
          <w:numId w:val="1"/>
        </w:numPr>
        <w:rPr>
          <w:rFonts w:eastAsiaTheme="minorEastAsia"/>
          <w:lang w:val="en-US"/>
        </w:rPr>
      </w:pPr>
      <w:r w:rsidRPr="00ED577D">
        <w:rPr>
          <w:rFonts w:ascii="Calibri" w:eastAsia="Calibri" w:hAnsi="Calibri" w:cs="Calibri"/>
          <w:lang w:val="en-US"/>
        </w:rPr>
        <w:t>To meet the strict requirement for accuracy in aiming</w:t>
      </w:r>
      <w:r w:rsidR="4A44F5F8" w:rsidRPr="00ED577D">
        <w:rPr>
          <w:rFonts w:ascii="Calibri" w:eastAsia="Calibri" w:hAnsi="Calibri" w:cs="Calibri"/>
          <w:lang w:val="en-US"/>
        </w:rPr>
        <w:t xml:space="preserve"> (0.1 deg)</w:t>
      </w:r>
      <w:r w:rsidRPr="00ED577D">
        <w:rPr>
          <w:rFonts w:ascii="Calibri" w:eastAsia="Calibri" w:hAnsi="Calibri" w:cs="Calibri"/>
          <w:lang w:val="en-US"/>
        </w:rPr>
        <w:t>, an advanced attitude determination system must be included</w:t>
      </w:r>
      <w:r w:rsidR="190F0BCC" w:rsidRPr="00ED577D">
        <w:rPr>
          <w:rFonts w:ascii="Calibri" w:eastAsia="Calibri" w:hAnsi="Calibri" w:cs="Calibri"/>
          <w:lang w:val="en-US"/>
        </w:rPr>
        <w:t xml:space="preserve"> (</w:t>
      </w:r>
      <w:r w:rsidR="4AE35EF3" w:rsidRPr="00ED577D">
        <w:rPr>
          <w:rFonts w:ascii="Calibri" w:eastAsia="Calibri" w:hAnsi="Calibri" w:cs="Calibri"/>
          <w:lang w:val="en-US"/>
        </w:rPr>
        <w:t xml:space="preserve">such </w:t>
      </w:r>
      <w:r w:rsidR="190F0BCC" w:rsidRPr="00ED577D">
        <w:rPr>
          <w:rFonts w:ascii="Calibri" w:eastAsia="Calibri" w:hAnsi="Calibri" w:cs="Calibri"/>
          <w:lang w:val="en-US"/>
        </w:rPr>
        <w:t>as a Star Tracker).</w:t>
      </w:r>
    </w:p>
    <w:p w14:paraId="60A54454" w14:textId="6C6806F2" w:rsidR="4F027222" w:rsidRDefault="4F027222" w:rsidP="4F027222">
      <w:pPr>
        <w:rPr>
          <w:lang w:val="en-US"/>
        </w:rPr>
      </w:pPr>
    </w:p>
    <w:p w14:paraId="0346755D" w14:textId="14EB9C33" w:rsidR="4F027222" w:rsidRDefault="00FD203E" w:rsidP="196494F9">
      <w:pPr>
        <w:pStyle w:val="Ttulo2"/>
      </w:pPr>
      <w:bookmarkStart w:id="96" w:name="_Toc61711484"/>
      <w:r>
        <w:rPr>
          <w:lang w:val="en-US"/>
        </w:rPr>
        <w:t>Power Subsystem</w:t>
      </w:r>
      <w:bookmarkEnd w:id="96"/>
      <w:r>
        <w:rPr>
          <w:lang w:val="en-US"/>
        </w:rPr>
        <w:t xml:space="preserve"> </w:t>
      </w:r>
    </w:p>
    <w:p w14:paraId="17ECE76C" w14:textId="1CAD9DCB" w:rsidR="4F027222" w:rsidRPr="006B006C" w:rsidRDefault="2FC9FD51" w:rsidP="196494F9">
      <w:pPr>
        <w:spacing w:line="257" w:lineRule="auto"/>
        <w:rPr>
          <w:lang w:val="en-GB"/>
        </w:rPr>
      </w:pPr>
      <w:r w:rsidRPr="196494F9">
        <w:rPr>
          <w:rFonts w:ascii="Calibri" w:eastAsia="Calibri" w:hAnsi="Calibri" w:cs="Calibri"/>
          <w:lang w:val="en-GB"/>
        </w:rPr>
        <w:t>The design of the power subsystem has consisted in the selection of the battery and the solar cells that assure the compliance of the requirements of the mission. Different modes of operation have been considered to estimate the amount of power that all the subsystems are going to use.</w:t>
      </w:r>
    </w:p>
    <w:p w14:paraId="44AFCBE4" w14:textId="71993BAE" w:rsidR="4F027222" w:rsidRPr="006B006C" w:rsidRDefault="2FC9FD51" w:rsidP="00FD203E">
      <w:pPr>
        <w:pStyle w:val="Prrafodelista"/>
        <w:numPr>
          <w:ilvl w:val="0"/>
          <w:numId w:val="33"/>
        </w:numPr>
        <w:spacing w:line="257" w:lineRule="auto"/>
        <w:rPr>
          <w:rFonts w:eastAsiaTheme="minorEastAsia"/>
          <w:lang w:val="en-GB"/>
        </w:rPr>
      </w:pPr>
      <w:r w:rsidRPr="196494F9">
        <w:rPr>
          <w:rFonts w:ascii="Calibri" w:eastAsia="Calibri" w:hAnsi="Calibri" w:cs="Calibri"/>
          <w:lang w:val="en-GB"/>
        </w:rPr>
        <w:t xml:space="preserve">The battery selected has been a Li-ion battery, which is one of the smallest made for </w:t>
      </w:r>
      <w:r w:rsidR="00961E19">
        <w:rPr>
          <w:rFonts w:ascii="Calibri" w:eastAsia="Calibri" w:hAnsi="Calibri" w:cs="Calibri"/>
          <w:lang w:val="en-GB"/>
        </w:rPr>
        <w:t>CubeSat</w:t>
      </w:r>
      <w:r w:rsidRPr="196494F9">
        <w:rPr>
          <w:rFonts w:ascii="Calibri" w:eastAsia="Calibri" w:hAnsi="Calibri" w:cs="Calibri"/>
          <w:lang w:val="en-GB"/>
        </w:rPr>
        <w:t>s, but ensure the supply of power for all subsystems in each operational mode.</w:t>
      </w:r>
    </w:p>
    <w:p w14:paraId="725BDFED" w14:textId="1AC2BC7C" w:rsidR="4F027222" w:rsidRPr="006B006C" w:rsidRDefault="2FC9FD51" w:rsidP="00FD203E">
      <w:pPr>
        <w:pStyle w:val="Prrafodelista"/>
        <w:numPr>
          <w:ilvl w:val="0"/>
          <w:numId w:val="33"/>
        </w:numPr>
        <w:spacing w:line="257" w:lineRule="auto"/>
        <w:rPr>
          <w:rFonts w:eastAsiaTheme="minorEastAsia"/>
          <w:lang w:val="en-GB"/>
        </w:rPr>
      </w:pPr>
      <w:r w:rsidRPr="196494F9">
        <w:rPr>
          <w:rFonts w:ascii="Calibri" w:eastAsia="Calibri" w:hAnsi="Calibri" w:cs="Calibri"/>
          <w:lang w:val="en-GB"/>
        </w:rPr>
        <w:t xml:space="preserve">Solar arrays have been designed to be deployable, to guarantee that they do not interfere with other instruments of the satellite. In addition, the selected cells for the panels are of high quality, their efficiency is of 30%, because the small size of the </w:t>
      </w:r>
      <w:r w:rsidR="00961E19">
        <w:rPr>
          <w:rFonts w:ascii="Calibri" w:eastAsia="Calibri" w:hAnsi="Calibri" w:cs="Calibri"/>
          <w:lang w:val="en-GB"/>
        </w:rPr>
        <w:t>CubeSat</w:t>
      </w:r>
      <w:r w:rsidRPr="196494F9">
        <w:rPr>
          <w:rFonts w:ascii="Calibri" w:eastAsia="Calibri" w:hAnsi="Calibri" w:cs="Calibri"/>
          <w:lang w:val="en-GB"/>
        </w:rPr>
        <w:t xml:space="preserve"> causes a very reduced area to place the panels.</w:t>
      </w:r>
    </w:p>
    <w:p w14:paraId="0908C0CD" w14:textId="33A5C016" w:rsidR="4F027222" w:rsidRDefault="4F027222" w:rsidP="196494F9">
      <w:pPr>
        <w:rPr>
          <w:lang w:val="en-US"/>
        </w:rPr>
      </w:pPr>
    </w:p>
    <w:p w14:paraId="723CFD9D" w14:textId="447F37F5" w:rsidR="4F027222" w:rsidRDefault="4F027222" w:rsidP="4F027222">
      <w:pPr>
        <w:rPr>
          <w:lang w:val="en-US"/>
        </w:rPr>
      </w:pPr>
    </w:p>
    <w:p w14:paraId="5908239A" w14:textId="4B7A66BE" w:rsidR="00024FE5" w:rsidRPr="002D0DBD" w:rsidRDefault="00024FE5" w:rsidP="002D0DBD">
      <w:pPr>
        <w:rPr>
          <w:lang w:val="en-US"/>
        </w:rPr>
      </w:pPr>
    </w:p>
    <w:sectPr w:rsidR="00024FE5" w:rsidRPr="002D0DBD" w:rsidSect="007F345D">
      <w:footerReference w:type="default" r:id="rId55"/>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15BD29" w14:textId="77777777" w:rsidR="0081710D" w:rsidRDefault="0081710D" w:rsidP="00EB5332">
      <w:pPr>
        <w:spacing w:after="0" w:line="240" w:lineRule="auto"/>
      </w:pPr>
      <w:r>
        <w:separator/>
      </w:r>
    </w:p>
  </w:endnote>
  <w:endnote w:type="continuationSeparator" w:id="0">
    <w:p w14:paraId="700783D9" w14:textId="77777777" w:rsidR="0081710D" w:rsidRDefault="0081710D" w:rsidP="00EB5332">
      <w:pPr>
        <w:spacing w:after="0" w:line="240" w:lineRule="auto"/>
      </w:pPr>
      <w:r>
        <w:continuationSeparator/>
      </w:r>
    </w:p>
  </w:endnote>
  <w:endnote w:type="continuationNotice" w:id="1">
    <w:p w14:paraId="7ACCF8C5" w14:textId="77777777" w:rsidR="0081710D" w:rsidRDefault="0081710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0433488"/>
      <w:docPartObj>
        <w:docPartGallery w:val="Page Numbers (Bottom of Page)"/>
        <w:docPartUnique/>
      </w:docPartObj>
    </w:sdtPr>
    <w:sdtEndPr/>
    <w:sdtContent>
      <w:p w14:paraId="15CA123A" w14:textId="568C0FB9" w:rsidR="0039248C" w:rsidRDefault="0039248C">
        <w:pPr>
          <w:pStyle w:val="Piedepgina"/>
          <w:jc w:val="right"/>
        </w:pPr>
        <w:r>
          <w:fldChar w:fldCharType="begin"/>
        </w:r>
        <w:r>
          <w:instrText>PAGE   \* MERGEFORMAT</w:instrText>
        </w:r>
        <w:r>
          <w:fldChar w:fldCharType="separate"/>
        </w:r>
        <w:r>
          <w:t>2</w:t>
        </w:r>
        <w:r>
          <w:fldChar w:fldCharType="end"/>
        </w:r>
      </w:p>
    </w:sdtContent>
  </w:sdt>
  <w:p w14:paraId="444F98C0" w14:textId="77777777" w:rsidR="00A20D30" w:rsidRDefault="00A20D3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3139315"/>
      <w:docPartObj>
        <w:docPartGallery w:val="Page Numbers (Bottom of Page)"/>
        <w:docPartUnique/>
      </w:docPartObj>
    </w:sdtPr>
    <w:sdtEndPr/>
    <w:sdtContent>
      <w:p w14:paraId="4D6344F4" w14:textId="557CA0E7" w:rsidR="007F345D" w:rsidRDefault="007F345D">
        <w:pPr>
          <w:pStyle w:val="Piedepgina"/>
          <w:jc w:val="right"/>
        </w:pPr>
        <w:r>
          <w:fldChar w:fldCharType="begin"/>
        </w:r>
        <w:r>
          <w:instrText xml:space="preserve"> PAGE  \* Arabic  \* MERGEFORMAT </w:instrText>
        </w:r>
        <w:r>
          <w:fldChar w:fldCharType="separate"/>
        </w:r>
        <w:r>
          <w:rPr>
            <w:noProof/>
          </w:rPr>
          <w:t>0</w:t>
        </w:r>
        <w:r>
          <w:fldChar w:fldCharType="end"/>
        </w:r>
      </w:p>
    </w:sdtContent>
  </w:sdt>
  <w:p w14:paraId="0F424E8C" w14:textId="77777777" w:rsidR="007F345D" w:rsidRDefault="007F345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6A7EB3" w14:textId="77777777" w:rsidR="0081710D" w:rsidRDefault="0081710D" w:rsidP="00EB5332">
      <w:pPr>
        <w:spacing w:after="0" w:line="240" w:lineRule="auto"/>
      </w:pPr>
      <w:r>
        <w:separator/>
      </w:r>
    </w:p>
  </w:footnote>
  <w:footnote w:type="continuationSeparator" w:id="0">
    <w:p w14:paraId="1029FBAB" w14:textId="77777777" w:rsidR="0081710D" w:rsidRDefault="0081710D" w:rsidP="00EB5332">
      <w:pPr>
        <w:spacing w:after="0" w:line="240" w:lineRule="auto"/>
      </w:pPr>
      <w:r>
        <w:continuationSeparator/>
      </w:r>
    </w:p>
  </w:footnote>
  <w:footnote w:type="continuationNotice" w:id="1">
    <w:p w14:paraId="1D59313D" w14:textId="77777777" w:rsidR="0081710D" w:rsidRDefault="0081710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tblLook w:val="04A0" w:firstRow="1" w:lastRow="0" w:firstColumn="1" w:lastColumn="0" w:noHBand="0" w:noVBand="1"/>
    </w:tblPr>
    <w:tblGrid>
      <w:gridCol w:w="1525"/>
      <w:gridCol w:w="5345"/>
      <w:gridCol w:w="2146"/>
    </w:tblGrid>
    <w:tr w:rsidR="00394132" w14:paraId="64C5A471" w14:textId="77777777" w:rsidTr="00EB3A6E">
      <w:tc>
        <w:tcPr>
          <w:tcW w:w="1525" w:type="dxa"/>
          <w:vMerge w:val="restart"/>
          <w:vAlign w:val="center"/>
        </w:tcPr>
        <w:p w14:paraId="3CFFB4DA" w14:textId="3D44D31F" w:rsidR="00394132" w:rsidRDefault="00394132" w:rsidP="00394132">
          <w:pPr>
            <w:pStyle w:val="Encabezado"/>
            <w:jc w:val="center"/>
          </w:pPr>
          <w:r>
            <w:rPr>
              <w:noProof/>
            </w:rPr>
            <w:drawing>
              <wp:inline distT="0" distB="0" distL="0" distR="0" wp14:anchorId="6EA50FD3" wp14:editId="4D5D0FAE">
                <wp:extent cx="809625" cy="441614"/>
                <wp:effectExtent l="0" t="0" r="0" b="0"/>
                <wp:docPr id="19" name="Imagen 19"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1">
                          <a:extLst>
                            <a:ext uri="{28A0092B-C50C-407E-A947-70E740481C1C}">
                              <a14:useLocalDpi xmlns:a14="http://schemas.microsoft.com/office/drawing/2010/main" val="0"/>
                            </a:ext>
                          </a:extLst>
                        </a:blip>
                        <a:stretch>
                          <a:fillRect/>
                        </a:stretch>
                      </pic:blipFill>
                      <pic:spPr>
                        <a:xfrm>
                          <a:off x="0" y="0"/>
                          <a:ext cx="809625" cy="441614"/>
                        </a:xfrm>
                        <a:prstGeom prst="rect">
                          <a:avLst/>
                        </a:prstGeom>
                      </pic:spPr>
                    </pic:pic>
                  </a:graphicData>
                </a:graphic>
              </wp:inline>
            </w:drawing>
          </w:r>
        </w:p>
      </w:tc>
      <w:tc>
        <w:tcPr>
          <w:tcW w:w="5345" w:type="dxa"/>
          <w:vMerge w:val="restart"/>
        </w:tcPr>
        <w:p w14:paraId="38C9F3AD" w14:textId="0B643090" w:rsidR="00394132" w:rsidRPr="00AD386D" w:rsidRDefault="0064616B" w:rsidP="00394132">
          <w:pPr>
            <w:pStyle w:val="Encabezado"/>
            <w:rPr>
              <w:b/>
              <w:bCs/>
              <w:lang w:val="en-US"/>
            </w:rPr>
          </w:pPr>
          <w:r w:rsidRPr="00AD386D">
            <w:rPr>
              <w:b/>
              <w:bCs/>
              <w:lang w:val="en-US"/>
            </w:rPr>
            <w:t>SYSTEMS ENGINEERING</w:t>
          </w:r>
        </w:p>
        <w:p w14:paraId="332DE66A" w14:textId="08EB157F" w:rsidR="00394132" w:rsidRPr="00AD386D" w:rsidRDefault="00AD386D" w:rsidP="00AD386D">
          <w:pPr>
            <w:pStyle w:val="Encabezado"/>
            <w:jc w:val="left"/>
            <w:rPr>
              <w:lang w:val="en-US"/>
            </w:rPr>
          </w:pPr>
          <w:r w:rsidRPr="00AD386D">
            <w:rPr>
              <w:lang w:val="en-US"/>
            </w:rPr>
            <w:t>PRELIMINARY DESIGN REPORT</w:t>
          </w:r>
          <w:r>
            <w:rPr>
              <w:lang w:val="en-US"/>
            </w:rPr>
            <w:t xml:space="preserve"> – </w:t>
          </w:r>
          <w:r w:rsidRPr="00AD386D">
            <w:rPr>
              <w:lang w:val="en-US"/>
            </w:rPr>
            <w:t>MARTINLARA</w:t>
          </w:r>
          <w:r>
            <w:rPr>
              <w:lang w:val="en-US"/>
            </w:rPr>
            <w:br/>
          </w:r>
          <w:r w:rsidRPr="00AD386D">
            <w:rPr>
              <w:lang w:val="en-US"/>
            </w:rPr>
            <w:t>ML-PD-001</w:t>
          </w:r>
        </w:p>
      </w:tc>
      <w:tc>
        <w:tcPr>
          <w:tcW w:w="2146" w:type="dxa"/>
        </w:tcPr>
        <w:p w14:paraId="02ED4D93" w14:textId="2DD63342" w:rsidR="00394132" w:rsidRDefault="0059082E" w:rsidP="0059082E">
          <w:pPr>
            <w:pStyle w:val="Encabezado"/>
            <w:jc w:val="left"/>
          </w:pPr>
          <w:r>
            <w:rPr>
              <w:b/>
              <w:bCs/>
            </w:rPr>
            <w:t>Revision</w:t>
          </w:r>
          <w:r w:rsidR="00394132">
            <w:t>: 0</w:t>
          </w:r>
          <w:r w:rsidR="0064616B">
            <w:t>1</w:t>
          </w:r>
          <w:r>
            <w:br/>
          </w:r>
          <w:r w:rsidRPr="0059082E">
            <w:rPr>
              <w:b/>
              <w:bCs/>
            </w:rPr>
            <w:t>Issue</w:t>
          </w:r>
          <w:r>
            <w:t>: 01</w:t>
          </w:r>
        </w:p>
      </w:tc>
    </w:tr>
    <w:tr w:rsidR="00394132" w14:paraId="5EBF5ECF" w14:textId="77777777" w:rsidTr="00EB3A6E">
      <w:tc>
        <w:tcPr>
          <w:tcW w:w="1525" w:type="dxa"/>
          <w:vMerge/>
        </w:tcPr>
        <w:p w14:paraId="0D426B0F" w14:textId="77777777" w:rsidR="00394132" w:rsidRDefault="00394132" w:rsidP="00394132">
          <w:pPr>
            <w:pStyle w:val="Encabezado"/>
          </w:pPr>
        </w:p>
      </w:tc>
      <w:tc>
        <w:tcPr>
          <w:tcW w:w="5345" w:type="dxa"/>
          <w:vMerge/>
        </w:tcPr>
        <w:p w14:paraId="4811C70F" w14:textId="77777777" w:rsidR="00394132" w:rsidRDefault="00394132" w:rsidP="00394132">
          <w:pPr>
            <w:pStyle w:val="Encabezado"/>
          </w:pPr>
        </w:p>
      </w:tc>
      <w:tc>
        <w:tcPr>
          <w:tcW w:w="2146" w:type="dxa"/>
          <w:vAlign w:val="center"/>
        </w:tcPr>
        <w:p w14:paraId="6D0E7585" w14:textId="6E47C909" w:rsidR="00394132" w:rsidRDefault="0059082E" w:rsidP="00394132">
          <w:pPr>
            <w:pStyle w:val="Encabezado"/>
          </w:pPr>
          <w:r>
            <w:rPr>
              <w:b/>
              <w:bCs/>
            </w:rPr>
            <w:t>Date</w:t>
          </w:r>
          <w:r w:rsidR="00394132">
            <w:t>:</w:t>
          </w:r>
          <w:r>
            <w:t xml:space="preserve"> January </w:t>
          </w:r>
          <w:r w:rsidR="00394132">
            <w:t>2021</w:t>
          </w:r>
        </w:p>
      </w:tc>
    </w:tr>
  </w:tbl>
  <w:p w14:paraId="6E3D02A5" w14:textId="77777777" w:rsidR="00394132" w:rsidRDefault="0039413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15D50"/>
    <w:multiLevelType w:val="hybridMultilevel"/>
    <w:tmpl w:val="0CBE106A"/>
    <w:lvl w:ilvl="0" w:tplc="9FF89C78">
      <w:start w:val="1"/>
      <w:numFmt w:val="bullet"/>
      <w:lvlText w:val=""/>
      <w:lvlJc w:val="left"/>
      <w:pPr>
        <w:ind w:left="720" w:hanging="360"/>
      </w:pPr>
      <w:rPr>
        <w:rFonts w:ascii="Wingdings" w:hAnsi="Wingdings" w:hint="default"/>
      </w:rPr>
    </w:lvl>
    <w:lvl w:ilvl="1" w:tplc="5066C06E">
      <w:start w:val="1"/>
      <w:numFmt w:val="bullet"/>
      <w:lvlText w:val="o"/>
      <w:lvlJc w:val="left"/>
      <w:pPr>
        <w:ind w:left="1440" w:hanging="360"/>
      </w:pPr>
      <w:rPr>
        <w:rFonts w:ascii="Courier New" w:hAnsi="Courier New" w:hint="default"/>
      </w:rPr>
    </w:lvl>
    <w:lvl w:ilvl="2" w:tplc="CA629FD0">
      <w:start w:val="1"/>
      <w:numFmt w:val="bullet"/>
      <w:lvlText w:val=""/>
      <w:lvlJc w:val="left"/>
      <w:pPr>
        <w:ind w:left="2160" w:hanging="360"/>
      </w:pPr>
      <w:rPr>
        <w:rFonts w:ascii="Wingdings" w:hAnsi="Wingdings" w:hint="default"/>
      </w:rPr>
    </w:lvl>
    <w:lvl w:ilvl="3" w:tplc="5E7C23EE">
      <w:start w:val="1"/>
      <w:numFmt w:val="bullet"/>
      <w:lvlText w:val=""/>
      <w:lvlJc w:val="left"/>
      <w:pPr>
        <w:ind w:left="2880" w:hanging="360"/>
      </w:pPr>
      <w:rPr>
        <w:rFonts w:ascii="Symbol" w:hAnsi="Symbol" w:hint="default"/>
      </w:rPr>
    </w:lvl>
    <w:lvl w:ilvl="4" w:tplc="C7D2674C">
      <w:start w:val="1"/>
      <w:numFmt w:val="bullet"/>
      <w:lvlText w:val="o"/>
      <w:lvlJc w:val="left"/>
      <w:pPr>
        <w:ind w:left="3600" w:hanging="360"/>
      </w:pPr>
      <w:rPr>
        <w:rFonts w:ascii="Courier New" w:hAnsi="Courier New" w:hint="default"/>
      </w:rPr>
    </w:lvl>
    <w:lvl w:ilvl="5" w:tplc="37E83188">
      <w:start w:val="1"/>
      <w:numFmt w:val="bullet"/>
      <w:lvlText w:val=""/>
      <w:lvlJc w:val="left"/>
      <w:pPr>
        <w:ind w:left="4320" w:hanging="360"/>
      </w:pPr>
      <w:rPr>
        <w:rFonts w:ascii="Wingdings" w:hAnsi="Wingdings" w:hint="default"/>
      </w:rPr>
    </w:lvl>
    <w:lvl w:ilvl="6" w:tplc="8FA88290">
      <w:start w:val="1"/>
      <w:numFmt w:val="bullet"/>
      <w:lvlText w:val=""/>
      <w:lvlJc w:val="left"/>
      <w:pPr>
        <w:ind w:left="5040" w:hanging="360"/>
      </w:pPr>
      <w:rPr>
        <w:rFonts w:ascii="Symbol" w:hAnsi="Symbol" w:hint="default"/>
      </w:rPr>
    </w:lvl>
    <w:lvl w:ilvl="7" w:tplc="72FA3E74">
      <w:start w:val="1"/>
      <w:numFmt w:val="bullet"/>
      <w:lvlText w:val="o"/>
      <w:lvlJc w:val="left"/>
      <w:pPr>
        <w:ind w:left="5760" w:hanging="360"/>
      </w:pPr>
      <w:rPr>
        <w:rFonts w:ascii="Courier New" w:hAnsi="Courier New" w:hint="default"/>
      </w:rPr>
    </w:lvl>
    <w:lvl w:ilvl="8" w:tplc="5302E47A">
      <w:start w:val="1"/>
      <w:numFmt w:val="bullet"/>
      <w:lvlText w:val=""/>
      <w:lvlJc w:val="left"/>
      <w:pPr>
        <w:ind w:left="6480" w:hanging="360"/>
      </w:pPr>
      <w:rPr>
        <w:rFonts w:ascii="Wingdings" w:hAnsi="Wingdings" w:hint="default"/>
      </w:rPr>
    </w:lvl>
  </w:abstractNum>
  <w:abstractNum w:abstractNumId="1" w15:restartNumberingAfterBreak="0">
    <w:nsid w:val="067A2EA9"/>
    <w:multiLevelType w:val="hybridMultilevel"/>
    <w:tmpl w:val="69962180"/>
    <w:lvl w:ilvl="0" w:tplc="7D989366">
      <w:start w:val="1"/>
      <w:numFmt w:val="bullet"/>
      <w:lvlText w:val=""/>
      <w:lvlJc w:val="left"/>
      <w:pPr>
        <w:ind w:left="720" w:hanging="360"/>
      </w:pPr>
      <w:rPr>
        <w:rFonts w:ascii="Symbol" w:hAnsi="Symbol" w:hint="default"/>
      </w:rPr>
    </w:lvl>
    <w:lvl w:ilvl="1" w:tplc="27F2B956">
      <w:start w:val="1"/>
      <w:numFmt w:val="bullet"/>
      <w:lvlText w:val="o"/>
      <w:lvlJc w:val="left"/>
      <w:pPr>
        <w:ind w:left="1440" w:hanging="360"/>
      </w:pPr>
      <w:rPr>
        <w:rFonts w:ascii="Courier New" w:hAnsi="Courier New" w:hint="default"/>
      </w:rPr>
    </w:lvl>
    <w:lvl w:ilvl="2" w:tplc="8BA6D262">
      <w:start w:val="1"/>
      <w:numFmt w:val="bullet"/>
      <w:lvlText w:val=""/>
      <w:lvlJc w:val="left"/>
      <w:pPr>
        <w:ind w:left="2160" w:hanging="360"/>
      </w:pPr>
      <w:rPr>
        <w:rFonts w:ascii="Wingdings" w:hAnsi="Wingdings" w:hint="default"/>
      </w:rPr>
    </w:lvl>
    <w:lvl w:ilvl="3" w:tplc="97B6CAA4">
      <w:start w:val="1"/>
      <w:numFmt w:val="bullet"/>
      <w:lvlText w:val=""/>
      <w:lvlJc w:val="left"/>
      <w:pPr>
        <w:ind w:left="2880" w:hanging="360"/>
      </w:pPr>
      <w:rPr>
        <w:rFonts w:ascii="Symbol" w:hAnsi="Symbol" w:hint="default"/>
      </w:rPr>
    </w:lvl>
    <w:lvl w:ilvl="4" w:tplc="A5B48AF8">
      <w:start w:val="1"/>
      <w:numFmt w:val="bullet"/>
      <w:lvlText w:val="o"/>
      <w:lvlJc w:val="left"/>
      <w:pPr>
        <w:ind w:left="3600" w:hanging="360"/>
      </w:pPr>
      <w:rPr>
        <w:rFonts w:ascii="Courier New" w:hAnsi="Courier New" w:hint="default"/>
      </w:rPr>
    </w:lvl>
    <w:lvl w:ilvl="5" w:tplc="ED56B7A0">
      <w:start w:val="1"/>
      <w:numFmt w:val="bullet"/>
      <w:lvlText w:val=""/>
      <w:lvlJc w:val="left"/>
      <w:pPr>
        <w:ind w:left="4320" w:hanging="360"/>
      </w:pPr>
      <w:rPr>
        <w:rFonts w:ascii="Wingdings" w:hAnsi="Wingdings" w:hint="default"/>
      </w:rPr>
    </w:lvl>
    <w:lvl w:ilvl="6" w:tplc="23468218">
      <w:start w:val="1"/>
      <w:numFmt w:val="bullet"/>
      <w:lvlText w:val=""/>
      <w:lvlJc w:val="left"/>
      <w:pPr>
        <w:ind w:left="5040" w:hanging="360"/>
      </w:pPr>
      <w:rPr>
        <w:rFonts w:ascii="Symbol" w:hAnsi="Symbol" w:hint="default"/>
      </w:rPr>
    </w:lvl>
    <w:lvl w:ilvl="7" w:tplc="7730FB00">
      <w:start w:val="1"/>
      <w:numFmt w:val="bullet"/>
      <w:lvlText w:val="o"/>
      <w:lvlJc w:val="left"/>
      <w:pPr>
        <w:ind w:left="5760" w:hanging="360"/>
      </w:pPr>
      <w:rPr>
        <w:rFonts w:ascii="Courier New" w:hAnsi="Courier New" w:hint="default"/>
      </w:rPr>
    </w:lvl>
    <w:lvl w:ilvl="8" w:tplc="C3FE8968">
      <w:start w:val="1"/>
      <w:numFmt w:val="bullet"/>
      <w:lvlText w:val=""/>
      <w:lvlJc w:val="left"/>
      <w:pPr>
        <w:ind w:left="6480" w:hanging="360"/>
      </w:pPr>
      <w:rPr>
        <w:rFonts w:ascii="Wingdings" w:hAnsi="Wingdings" w:hint="default"/>
      </w:rPr>
    </w:lvl>
  </w:abstractNum>
  <w:abstractNum w:abstractNumId="2" w15:restartNumberingAfterBreak="0">
    <w:nsid w:val="12087958"/>
    <w:multiLevelType w:val="hybridMultilevel"/>
    <w:tmpl w:val="21F04968"/>
    <w:lvl w:ilvl="0" w:tplc="9FF89C78">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3276C6C"/>
    <w:multiLevelType w:val="hybridMultilevel"/>
    <w:tmpl w:val="FFFFFFFF"/>
    <w:lvl w:ilvl="0" w:tplc="93EEBED2">
      <w:start w:val="1"/>
      <w:numFmt w:val="bullet"/>
      <w:lvlText w:val=""/>
      <w:lvlJc w:val="left"/>
      <w:pPr>
        <w:ind w:left="720" w:hanging="360"/>
      </w:pPr>
      <w:rPr>
        <w:rFonts w:ascii="Symbol" w:hAnsi="Symbol" w:hint="default"/>
      </w:rPr>
    </w:lvl>
    <w:lvl w:ilvl="1" w:tplc="2E06E9EA">
      <w:start w:val="1"/>
      <w:numFmt w:val="bullet"/>
      <w:lvlText w:val="o"/>
      <w:lvlJc w:val="left"/>
      <w:pPr>
        <w:ind w:left="1440" w:hanging="360"/>
      </w:pPr>
      <w:rPr>
        <w:rFonts w:ascii="Courier New" w:hAnsi="Courier New" w:hint="default"/>
      </w:rPr>
    </w:lvl>
    <w:lvl w:ilvl="2" w:tplc="5A34D960">
      <w:start w:val="1"/>
      <w:numFmt w:val="bullet"/>
      <w:lvlText w:val=""/>
      <w:lvlJc w:val="left"/>
      <w:pPr>
        <w:ind w:left="2160" w:hanging="360"/>
      </w:pPr>
      <w:rPr>
        <w:rFonts w:ascii="Wingdings" w:hAnsi="Wingdings" w:hint="default"/>
      </w:rPr>
    </w:lvl>
    <w:lvl w:ilvl="3" w:tplc="C61EE186">
      <w:start w:val="1"/>
      <w:numFmt w:val="bullet"/>
      <w:lvlText w:val=""/>
      <w:lvlJc w:val="left"/>
      <w:pPr>
        <w:ind w:left="2880" w:hanging="360"/>
      </w:pPr>
      <w:rPr>
        <w:rFonts w:ascii="Symbol" w:hAnsi="Symbol" w:hint="default"/>
      </w:rPr>
    </w:lvl>
    <w:lvl w:ilvl="4" w:tplc="60367922">
      <w:start w:val="1"/>
      <w:numFmt w:val="bullet"/>
      <w:lvlText w:val="o"/>
      <w:lvlJc w:val="left"/>
      <w:pPr>
        <w:ind w:left="3600" w:hanging="360"/>
      </w:pPr>
      <w:rPr>
        <w:rFonts w:ascii="Courier New" w:hAnsi="Courier New" w:hint="default"/>
      </w:rPr>
    </w:lvl>
    <w:lvl w:ilvl="5" w:tplc="69E27018">
      <w:start w:val="1"/>
      <w:numFmt w:val="bullet"/>
      <w:lvlText w:val=""/>
      <w:lvlJc w:val="left"/>
      <w:pPr>
        <w:ind w:left="4320" w:hanging="360"/>
      </w:pPr>
      <w:rPr>
        <w:rFonts w:ascii="Wingdings" w:hAnsi="Wingdings" w:hint="default"/>
      </w:rPr>
    </w:lvl>
    <w:lvl w:ilvl="6" w:tplc="BEA66F8E">
      <w:start w:val="1"/>
      <w:numFmt w:val="bullet"/>
      <w:lvlText w:val=""/>
      <w:lvlJc w:val="left"/>
      <w:pPr>
        <w:ind w:left="5040" w:hanging="360"/>
      </w:pPr>
      <w:rPr>
        <w:rFonts w:ascii="Symbol" w:hAnsi="Symbol" w:hint="default"/>
      </w:rPr>
    </w:lvl>
    <w:lvl w:ilvl="7" w:tplc="09204C7C">
      <w:start w:val="1"/>
      <w:numFmt w:val="bullet"/>
      <w:lvlText w:val="o"/>
      <w:lvlJc w:val="left"/>
      <w:pPr>
        <w:ind w:left="5760" w:hanging="360"/>
      </w:pPr>
      <w:rPr>
        <w:rFonts w:ascii="Courier New" w:hAnsi="Courier New" w:hint="default"/>
      </w:rPr>
    </w:lvl>
    <w:lvl w:ilvl="8" w:tplc="B540DEB2">
      <w:start w:val="1"/>
      <w:numFmt w:val="bullet"/>
      <w:lvlText w:val=""/>
      <w:lvlJc w:val="left"/>
      <w:pPr>
        <w:ind w:left="6480" w:hanging="360"/>
      </w:pPr>
      <w:rPr>
        <w:rFonts w:ascii="Wingdings" w:hAnsi="Wingdings" w:hint="default"/>
      </w:rPr>
    </w:lvl>
  </w:abstractNum>
  <w:abstractNum w:abstractNumId="4" w15:restartNumberingAfterBreak="0">
    <w:nsid w:val="19A80825"/>
    <w:multiLevelType w:val="hybridMultilevel"/>
    <w:tmpl w:val="6122C05E"/>
    <w:lvl w:ilvl="0" w:tplc="0456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265E51"/>
    <w:multiLevelType w:val="hybridMultilevel"/>
    <w:tmpl w:val="08EA7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50709D"/>
    <w:multiLevelType w:val="hybridMultilevel"/>
    <w:tmpl w:val="C2FE078C"/>
    <w:lvl w:ilvl="0" w:tplc="34620DCA">
      <w:start w:val="1"/>
      <w:numFmt w:val="decimal"/>
      <w:lvlText w:val="%1."/>
      <w:lvlJc w:val="left"/>
      <w:pPr>
        <w:ind w:left="360" w:hanging="360"/>
      </w:pPr>
    </w:lvl>
    <w:lvl w:ilvl="1" w:tplc="67D4ABD2">
      <w:start w:val="1"/>
      <w:numFmt w:val="decimal"/>
      <w:lvlText w:val="%1.%2."/>
      <w:lvlJc w:val="left"/>
      <w:pPr>
        <w:ind w:left="720" w:hanging="720"/>
      </w:pPr>
    </w:lvl>
    <w:lvl w:ilvl="2" w:tplc="14A0BB94">
      <w:start w:val="1"/>
      <w:numFmt w:val="decimal"/>
      <w:lvlText w:val="%1.%2."/>
      <w:lvlJc w:val="left"/>
      <w:pPr>
        <w:ind w:left="720" w:hanging="720"/>
      </w:pPr>
    </w:lvl>
    <w:lvl w:ilvl="3" w:tplc="B3541AC8">
      <w:start w:val="1"/>
      <w:numFmt w:val="decimal"/>
      <w:lvlText w:val="%1.%2.%3.%4."/>
      <w:lvlJc w:val="left"/>
      <w:pPr>
        <w:ind w:left="1080" w:hanging="1080"/>
      </w:pPr>
    </w:lvl>
    <w:lvl w:ilvl="4" w:tplc="DC0AE9AE">
      <w:start w:val="1"/>
      <w:numFmt w:val="decimal"/>
      <w:lvlText w:val="%1.%2.%3.%4.%5."/>
      <w:lvlJc w:val="left"/>
      <w:pPr>
        <w:ind w:left="1080" w:hanging="1080"/>
      </w:pPr>
    </w:lvl>
    <w:lvl w:ilvl="5" w:tplc="62AE2108">
      <w:start w:val="1"/>
      <w:numFmt w:val="decimal"/>
      <w:lvlText w:val="%1.%2.%3.%4.%5.%6."/>
      <w:lvlJc w:val="left"/>
      <w:pPr>
        <w:ind w:left="1440" w:hanging="1440"/>
      </w:pPr>
    </w:lvl>
    <w:lvl w:ilvl="6" w:tplc="8E3E576E">
      <w:start w:val="1"/>
      <w:numFmt w:val="decimal"/>
      <w:lvlText w:val="%1.%2.%3.%4.%5.%6.%7."/>
      <w:lvlJc w:val="left"/>
      <w:pPr>
        <w:ind w:left="1440" w:hanging="1440"/>
      </w:pPr>
    </w:lvl>
    <w:lvl w:ilvl="7" w:tplc="6C102742">
      <w:start w:val="1"/>
      <w:numFmt w:val="decimal"/>
      <w:lvlText w:val="%1.%2.%3.%4.%5.%6.%7.%8."/>
      <w:lvlJc w:val="left"/>
      <w:pPr>
        <w:ind w:left="1800" w:hanging="1800"/>
      </w:pPr>
    </w:lvl>
    <w:lvl w:ilvl="8" w:tplc="8E3AB762">
      <w:start w:val="1"/>
      <w:numFmt w:val="decimal"/>
      <w:lvlText w:val="%1.%2.%3.%4.%5.%6.%7.%8.%9."/>
      <w:lvlJc w:val="left"/>
      <w:pPr>
        <w:ind w:left="1800" w:hanging="1800"/>
      </w:pPr>
    </w:lvl>
  </w:abstractNum>
  <w:abstractNum w:abstractNumId="7" w15:restartNumberingAfterBreak="0">
    <w:nsid w:val="1D0C1BF1"/>
    <w:multiLevelType w:val="hybridMultilevel"/>
    <w:tmpl w:val="FFFFFFFF"/>
    <w:lvl w:ilvl="0" w:tplc="6634551A">
      <w:start w:val="1"/>
      <w:numFmt w:val="bullet"/>
      <w:lvlText w:val=""/>
      <w:lvlJc w:val="left"/>
      <w:pPr>
        <w:ind w:left="720" w:hanging="360"/>
      </w:pPr>
      <w:rPr>
        <w:rFonts w:ascii="Symbol" w:hAnsi="Symbol" w:hint="default"/>
      </w:rPr>
    </w:lvl>
    <w:lvl w:ilvl="1" w:tplc="344E0602">
      <w:start w:val="1"/>
      <w:numFmt w:val="bullet"/>
      <w:lvlText w:val="o"/>
      <w:lvlJc w:val="left"/>
      <w:pPr>
        <w:ind w:left="1440" w:hanging="360"/>
      </w:pPr>
      <w:rPr>
        <w:rFonts w:ascii="Courier New" w:hAnsi="Courier New" w:hint="default"/>
      </w:rPr>
    </w:lvl>
    <w:lvl w:ilvl="2" w:tplc="FB2C6E52">
      <w:start w:val="1"/>
      <w:numFmt w:val="bullet"/>
      <w:lvlText w:val=""/>
      <w:lvlJc w:val="left"/>
      <w:pPr>
        <w:ind w:left="2160" w:hanging="360"/>
      </w:pPr>
      <w:rPr>
        <w:rFonts w:ascii="Wingdings" w:hAnsi="Wingdings" w:hint="default"/>
      </w:rPr>
    </w:lvl>
    <w:lvl w:ilvl="3" w:tplc="DEEA746E">
      <w:start w:val="1"/>
      <w:numFmt w:val="bullet"/>
      <w:lvlText w:val=""/>
      <w:lvlJc w:val="left"/>
      <w:pPr>
        <w:ind w:left="2880" w:hanging="360"/>
      </w:pPr>
      <w:rPr>
        <w:rFonts w:ascii="Symbol" w:hAnsi="Symbol" w:hint="default"/>
      </w:rPr>
    </w:lvl>
    <w:lvl w:ilvl="4" w:tplc="37029812">
      <w:start w:val="1"/>
      <w:numFmt w:val="bullet"/>
      <w:lvlText w:val="o"/>
      <w:lvlJc w:val="left"/>
      <w:pPr>
        <w:ind w:left="3600" w:hanging="360"/>
      </w:pPr>
      <w:rPr>
        <w:rFonts w:ascii="Courier New" w:hAnsi="Courier New" w:hint="default"/>
      </w:rPr>
    </w:lvl>
    <w:lvl w:ilvl="5" w:tplc="789A1336">
      <w:start w:val="1"/>
      <w:numFmt w:val="bullet"/>
      <w:lvlText w:val=""/>
      <w:lvlJc w:val="left"/>
      <w:pPr>
        <w:ind w:left="4320" w:hanging="360"/>
      </w:pPr>
      <w:rPr>
        <w:rFonts w:ascii="Wingdings" w:hAnsi="Wingdings" w:hint="default"/>
      </w:rPr>
    </w:lvl>
    <w:lvl w:ilvl="6" w:tplc="49DCF236">
      <w:start w:val="1"/>
      <w:numFmt w:val="bullet"/>
      <w:lvlText w:val=""/>
      <w:lvlJc w:val="left"/>
      <w:pPr>
        <w:ind w:left="5040" w:hanging="360"/>
      </w:pPr>
      <w:rPr>
        <w:rFonts w:ascii="Symbol" w:hAnsi="Symbol" w:hint="default"/>
      </w:rPr>
    </w:lvl>
    <w:lvl w:ilvl="7" w:tplc="8FCAB406">
      <w:start w:val="1"/>
      <w:numFmt w:val="bullet"/>
      <w:lvlText w:val="o"/>
      <w:lvlJc w:val="left"/>
      <w:pPr>
        <w:ind w:left="5760" w:hanging="360"/>
      </w:pPr>
      <w:rPr>
        <w:rFonts w:ascii="Courier New" w:hAnsi="Courier New" w:hint="default"/>
      </w:rPr>
    </w:lvl>
    <w:lvl w:ilvl="8" w:tplc="D8C6BCD2">
      <w:start w:val="1"/>
      <w:numFmt w:val="bullet"/>
      <w:lvlText w:val=""/>
      <w:lvlJc w:val="left"/>
      <w:pPr>
        <w:ind w:left="6480" w:hanging="360"/>
      </w:pPr>
      <w:rPr>
        <w:rFonts w:ascii="Wingdings" w:hAnsi="Wingdings" w:hint="default"/>
      </w:rPr>
    </w:lvl>
  </w:abstractNum>
  <w:abstractNum w:abstractNumId="8" w15:restartNumberingAfterBreak="0">
    <w:nsid w:val="1D950B7F"/>
    <w:multiLevelType w:val="hybridMultilevel"/>
    <w:tmpl w:val="7054BB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E5B30A0"/>
    <w:multiLevelType w:val="hybridMultilevel"/>
    <w:tmpl w:val="111CC54C"/>
    <w:lvl w:ilvl="0" w:tplc="9FF89C7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125AAB"/>
    <w:multiLevelType w:val="hybridMultilevel"/>
    <w:tmpl w:val="1C5EC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882EE7"/>
    <w:multiLevelType w:val="hybridMultilevel"/>
    <w:tmpl w:val="23CC92C8"/>
    <w:lvl w:ilvl="0" w:tplc="8A8CC5AA">
      <w:start w:val="1"/>
      <w:numFmt w:val="decimal"/>
      <w:pStyle w:val="Ttulo1"/>
      <w:lvlText w:val="%1"/>
      <w:lvlJc w:val="left"/>
      <w:pPr>
        <w:ind w:left="432" w:hanging="432"/>
      </w:pPr>
    </w:lvl>
    <w:lvl w:ilvl="1" w:tplc="7DA00722">
      <w:start w:val="1"/>
      <w:numFmt w:val="decimal"/>
      <w:pStyle w:val="Ttulo2"/>
      <w:lvlText w:val="%1.%2"/>
      <w:lvlJc w:val="left"/>
      <w:pPr>
        <w:ind w:left="576" w:hanging="576"/>
      </w:pPr>
    </w:lvl>
    <w:lvl w:ilvl="2" w:tplc="7818CC10">
      <w:start w:val="1"/>
      <w:numFmt w:val="decimal"/>
      <w:pStyle w:val="Ttulo3"/>
      <w:lvlText w:val="%1.%2.%3"/>
      <w:lvlJc w:val="left"/>
      <w:pPr>
        <w:ind w:left="720" w:hanging="720"/>
      </w:pPr>
      <w:rPr>
        <w:b w:val="0"/>
        <w:bCs/>
      </w:rPr>
    </w:lvl>
    <w:lvl w:ilvl="3" w:tplc="D598A698">
      <w:start w:val="1"/>
      <w:numFmt w:val="decimal"/>
      <w:pStyle w:val="Ttulo4"/>
      <w:lvlText w:val="%1.%2.%3.%4"/>
      <w:lvlJc w:val="left"/>
      <w:pPr>
        <w:ind w:left="864" w:hanging="864"/>
      </w:pPr>
    </w:lvl>
    <w:lvl w:ilvl="4" w:tplc="8648F956">
      <w:start w:val="1"/>
      <w:numFmt w:val="decimal"/>
      <w:pStyle w:val="Ttulo5"/>
      <w:lvlText w:val="%1.%2.%3.%4.%5"/>
      <w:lvlJc w:val="left"/>
      <w:pPr>
        <w:ind w:left="1008" w:hanging="1008"/>
      </w:pPr>
    </w:lvl>
    <w:lvl w:ilvl="5" w:tplc="1B4A2F56">
      <w:start w:val="1"/>
      <w:numFmt w:val="decimal"/>
      <w:pStyle w:val="Ttulo6"/>
      <w:lvlText w:val="%1.%2.%3.%4.%5.%6"/>
      <w:lvlJc w:val="left"/>
      <w:pPr>
        <w:ind w:left="1152" w:hanging="1152"/>
      </w:pPr>
    </w:lvl>
    <w:lvl w:ilvl="6" w:tplc="3F3C6EEC">
      <w:start w:val="1"/>
      <w:numFmt w:val="decimal"/>
      <w:pStyle w:val="Ttulo7"/>
      <w:lvlText w:val="%1.%2.%3.%4.%5.%6.%7"/>
      <w:lvlJc w:val="left"/>
      <w:pPr>
        <w:ind w:left="1296" w:hanging="1296"/>
      </w:pPr>
    </w:lvl>
    <w:lvl w:ilvl="7" w:tplc="DA766470">
      <w:start w:val="1"/>
      <w:numFmt w:val="decimal"/>
      <w:pStyle w:val="Ttulo8"/>
      <w:lvlText w:val="%1.%2.%3.%4.%5.%6.%7.%8"/>
      <w:lvlJc w:val="left"/>
      <w:pPr>
        <w:ind w:left="1440" w:hanging="1440"/>
      </w:pPr>
    </w:lvl>
    <w:lvl w:ilvl="8" w:tplc="B0A41C0E">
      <w:start w:val="1"/>
      <w:numFmt w:val="decimal"/>
      <w:pStyle w:val="Ttulo9"/>
      <w:lvlText w:val="%1.%2.%3.%4.%5.%6.%7.%8.%9"/>
      <w:lvlJc w:val="left"/>
      <w:pPr>
        <w:ind w:left="1584" w:hanging="1584"/>
      </w:pPr>
    </w:lvl>
  </w:abstractNum>
  <w:abstractNum w:abstractNumId="12" w15:restartNumberingAfterBreak="0">
    <w:nsid w:val="2C142ED8"/>
    <w:multiLevelType w:val="hybridMultilevel"/>
    <w:tmpl w:val="FFFFFFFF"/>
    <w:lvl w:ilvl="0" w:tplc="BA0C0AAC">
      <w:start w:val="1"/>
      <w:numFmt w:val="decimal"/>
      <w:lvlText w:val="%1."/>
      <w:lvlJc w:val="left"/>
      <w:pPr>
        <w:ind w:left="720" w:hanging="360"/>
      </w:pPr>
    </w:lvl>
    <w:lvl w:ilvl="1" w:tplc="E82A234E">
      <w:start w:val="1"/>
      <w:numFmt w:val="lowerLetter"/>
      <w:lvlText w:val="%2."/>
      <w:lvlJc w:val="left"/>
      <w:pPr>
        <w:ind w:left="1440" w:hanging="360"/>
      </w:pPr>
    </w:lvl>
    <w:lvl w:ilvl="2" w:tplc="ED42A10A">
      <w:start w:val="1"/>
      <w:numFmt w:val="lowerRoman"/>
      <w:lvlText w:val="%3."/>
      <w:lvlJc w:val="right"/>
      <w:pPr>
        <w:ind w:left="2160" w:hanging="180"/>
      </w:pPr>
    </w:lvl>
    <w:lvl w:ilvl="3" w:tplc="8A92A2E2">
      <w:start w:val="1"/>
      <w:numFmt w:val="decimal"/>
      <w:lvlText w:val="%4."/>
      <w:lvlJc w:val="left"/>
      <w:pPr>
        <w:ind w:left="2880" w:hanging="360"/>
      </w:pPr>
    </w:lvl>
    <w:lvl w:ilvl="4" w:tplc="30DA6F5C">
      <w:start w:val="1"/>
      <w:numFmt w:val="lowerLetter"/>
      <w:lvlText w:val="%5."/>
      <w:lvlJc w:val="left"/>
      <w:pPr>
        <w:ind w:left="3600" w:hanging="360"/>
      </w:pPr>
    </w:lvl>
    <w:lvl w:ilvl="5" w:tplc="B02637EE">
      <w:start w:val="1"/>
      <w:numFmt w:val="lowerRoman"/>
      <w:lvlText w:val="%6."/>
      <w:lvlJc w:val="right"/>
      <w:pPr>
        <w:ind w:left="4320" w:hanging="180"/>
      </w:pPr>
    </w:lvl>
    <w:lvl w:ilvl="6" w:tplc="0B808632">
      <w:start w:val="1"/>
      <w:numFmt w:val="decimal"/>
      <w:lvlText w:val="%7."/>
      <w:lvlJc w:val="left"/>
      <w:pPr>
        <w:ind w:left="5040" w:hanging="360"/>
      </w:pPr>
    </w:lvl>
    <w:lvl w:ilvl="7" w:tplc="CBECBE86">
      <w:start w:val="1"/>
      <w:numFmt w:val="lowerLetter"/>
      <w:lvlText w:val="%8."/>
      <w:lvlJc w:val="left"/>
      <w:pPr>
        <w:ind w:left="5760" w:hanging="360"/>
      </w:pPr>
    </w:lvl>
    <w:lvl w:ilvl="8" w:tplc="906E36BC">
      <w:start w:val="1"/>
      <w:numFmt w:val="lowerRoman"/>
      <w:lvlText w:val="%9."/>
      <w:lvlJc w:val="right"/>
      <w:pPr>
        <w:ind w:left="6480" w:hanging="180"/>
      </w:pPr>
    </w:lvl>
  </w:abstractNum>
  <w:abstractNum w:abstractNumId="13" w15:restartNumberingAfterBreak="0">
    <w:nsid w:val="2C5C0DC9"/>
    <w:multiLevelType w:val="hybridMultilevel"/>
    <w:tmpl w:val="03C60E2C"/>
    <w:lvl w:ilvl="0" w:tplc="9FF89C78">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C712C1A"/>
    <w:multiLevelType w:val="hybridMultilevel"/>
    <w:tmpl w:val="2A44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2A374B"/>
    <w:multiLevelType w:val="hybridMultilevel"/>
    <w:tmpl w:val="854645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4BD7D3B"/>
    <w:multiLevelType w:val="hybridMultilevel"/>
    <w:tmpl w:val="4B1844D0"/>
    <w:lvl w:ilvl="0" w:tplc="0C0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BC2E42"/>
    <w:multiLevelType w:val="hybridMultilevel"/>
    <w:tmpl w:val="B69E7ED4"/>
    <w:lvl w:ilvl="0" w:tplc="9FF89C78">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DFA65D1"/>
    <w:multiLevelType w:val="hybridMultilevel"/>
    <w:tmpl w:val="85E2BA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C8B229D"/>
    <w:multiLevelType w:val="hybridMultilevel"/>
    <w:tmpl w:val="FFFFFFFF"/>
    <w:lvl w:ilvl="0" w:tplc="2DB26E20">
      <w:start w:val="1"/>
      <w:numFmt w:val="bullet"/>
      <w:lvlText w:val="·"/>
      <w:lvlJc w:val="left"/>
      <w:pPr>
        <w:ind w:left="720" w:hanging="360"/>
      </w:pPr>
      <w:rPr>
        <w:rFonts w:ascii="Symbol" w:hAnsi="Symbol" w:hint="default"/>
      </w:rPr>
    </w:lvl>
    <w:lvl w:ilvl="1" w:tplc="22C432BA">
      <w:start w:val="1"/>
      <w:numFmt w:val="bullet"/>
      <w:lvlText w:val="o"/>
      <w:lvlJc w:val="left"/>
      <w:pPr>
        <w:ind w:left="1440" w:hanging="360"/>
      </w:pPr>
      <w:rPr>
        <w:rFonts w:ascii="Courier New" w:hAnsi="Courier New" w:hint="default"/>
      </w:rPr>
    </w:lvl>
    <w:lvl w:ilvl="2" w:tplc="5002C522">
      <w:start w:val="1"/>
      <w:numFmt w:val="bullet"/>
      <w:lvlText w:val=""/>
      <w:lvlJc w:val="left"/>
      <w:pPr>
        <w:ind w:left="2160" w:hanging="360"/>
      </w:pPr>
      <w:rPr>
        <w:rFonts w:ascii="Wingdings" w:hAnsi="Wingdings" w:hint="default"/>
      </w:rPr>
    </w:lvl>
    <w:lvl w:ilvl="3" w:tplc="1CD22AD4">
      <w:start w:val="1"/>
      <w:numFmt w:val="bullet"/>
      <w:lvlText w:val=""/>
      <w:lvlJc w:val="left"/>
      <w:pPr>
        <w:ind w:left="2880" w:hanging="360"/>
      </w:pPr>
      <w:rPr>
        <w:rFonts w:ascii="Symbol" w:hAnsi="Symbol" w:hint="default"/>
      </w:rPr>
    </w:lvl>
    <w:lvl w:ilvl="4" w:tplc="4F281660">
      <w:start w:val="1"/>
      <w:numFmt w:val="bullet"/>
      <w:lvlText w:val="o"/>
      <w:lvlJc w:val="left"/>
      <w:pPr>
        <w:ind w:left="3600" w:hanging="360"/>
      </w:pPr>
      <w:rPr>
        <w:rFonts w:ascii="Courier New" w:hAnsi="Courier New" w:hint="default"/>
      </w:rPr>
    </w:lvl>
    <w:lvl w:ilvl="5" w:tplc="9FA8628C">
      <w:start w:val="1"/>
      <w:numFmt w:val="bullet"/>
      <w:lvlText w:val=""/>
      <w:lvlJc w:val="left"/>
      <w:pPr>
        <w:ind w:left="4320" w:hanging="360"/>
      </w:pPr>
      <w:rPr>
        <w:rFonts w:ascii="Wingdings" w:hAnsi="Wingdings" w:hint="default"/>
      </w:rPr>
    </w:lvl>
    <w:lvl w:ilvl="6" w:tplc="2E889A4E">
      <w:start w:val="1"/>
      <w:numFmt w:val="bullet"/>
      <w:lvlText w:val=""/>
      <w:lvlJc w:val="left"/>
      <w:pPr>
        <w:ind w:left="5040" w:hanging="360"/>
      </w:pPr>
      <w:rPr>
        <w:rFonts w:ascii="Symbol" w:hAnsi="Symbol" w:hint="default"/>
      </w:rPr>
    </w:lvl>
    <w:lvl w:ilvl="7" w:tplc="47AACD76">
      <w:start w:val="1"/>
      <w:numFmt w:val="bullet"/>
      <w:lvlText w:val="o"/>
      <w:lvlJc w:val="left"/>
      <w:pPr>
        <w:ind w:left="5760" w:hanging="360"/>
      </w:pPr>
      <w:rPr>
        <w:rFonts w:ascii="Courier New" w:hAnsi="Courier New" w:hint="default"/>
      </w:rPr>
    </w:lvl>
    <w:lvl w:ilvl="8" w:tplc="A1CEFC70">
      <w:start w:val="1"/>
      <w:numFmt w:val="bullet"/>
      <w:lvlText w:val=""/>
      <w:lvlJc w:val="left"/>
      <w:pPr>
        <w:ind w:left="6480" w:hanging="360"/>
      </w:pPr>
      <w:rPr>
        <w:rFonts w:ascii="Wingdings" w:hAnsi="Wingdings" w:hint="default"/>
      </w:rPr>
    </w:lvl>
  </w:abstractNum>
  <w:abstractNum w:abstractNumId="20" w15:restartNumberingAfterBreak="0">
    <w:nsid w:val="4C8E34BC"/>
    <w:multiLevelType w:val="hybridMultilevel"/>
    <w:tmpl w:val="B868024A"/>
    <w:lvl w:ilvl="0" w:tplc="2D069608">
      <w:start w:val="1"/>
      <w:numFmt w:val="decimal"/>
      <w:lvlText w:val="%1."/>
      <w:lvlJc w:val="left"/>
      <w:pPr>
        <w:ind w:left="720" w:hanging="360"/>
      </w:pPr>
    </w:lvl>
    <w:lvl w:ilvl="1" w:tplc="2774FFE6">
      <w:start w:val="1"/>
      <w:numFmt w:val="lowerLetter"/>
      <w:lvlText w:val="%2."/>
      <w:lvlJc w:val="left"/>
      <w:pPr>
        <w:ind w:left="1440" w:hanging="360"/>
      </w:pPr>
    </w:lvl>
    <w:lvl w:ilvl="2" w:tplc="A7F4ACEA">
      <w:start w:val="1"/>
      <w:numFmt w:val="lowerRoman"/>
      <w:lvlText w:val="%3."/>
      <w:lvlJc w:val="right"/>
      <w:pPr>
        <w:ind w:left="2160" w:hanging="180"/>
      </w:pPr>
    </w:lvl>
    <w:lvl w:ilvl="3" w:tplc="2D5CA7DA">
      <w:start w:val="1"/>
      <w:numFmt w:val="decimal"/>
      <w:lvlText w:val="%4."/>
      <w:lvlJc w:val="left"/>
      <w:pPr>
        <w:ind w:left="2880" w:hanging="360"/>
      </w:pPr>
    </w:lvl>
    <w:lvl w:ilvl="4" w:tplc="F8FEDDCE">
      <w:start w:val="1"/>
      <w:numFmt w:val="lowerLetter"/>
      <w:lvlText w:val="%5."/>
      <w:lvlJc w:val="left"/>
      <w:pPr>
        <w:ind w:left="3600" w:hanging="360"/>
      </w:pPr>
    </w:lvl>
    <w:lvl w:ilvl="5" w:tplc="EBBAF826">
      <w:start w:val="1"/>
      <w:numFmt w:val="lowerRoman"/>
      <w:lvlText w:val="%6."/>
      <w:lvlJc w:val="right"/>
      <w:pPr>
        <w:ind w:left="4320" w:hanging="180"/>
      </w:pPr>
    </w:lvl>
    <w:lvl w:ilvl="6" w:tplc="51B88278">
      <w:start w:val="1"/>
      <w:numFmt w:val="decimal"/>
      <w:lvlText w:val="%7."/>
      <w:lvlJc w:val="left"/>
      <w:pPr>
        <w:ind w:left="5040" w:hanging="360"/>
      </w:pPr>
    </w:lvl>
    <w:lvl w:ilvl="7" w:tplc="A6AA5704">
      <w:start w:val="1"/>
      <w:numFmt w:val="lowerLetter"/>
      <w:lvlText w:val="%8."/>
      <w:lvlJc w:val="left"/>
      <w:pPr>
        <w:ind w:left="5760" w:hanging="360"/>
      </w:pPr>
    </w:lvl>
    <w:lvl w:ilvl="8" w:tplc="8ABEFDA0">
      <w:start w:val="1"/>
      <w:numFmt w:val="lowerRoman"/>
      <w:lvlText w:val="%9."/>
      <w:lvlJc w:val="right"/>
      <w:pPr>
        <w:ind w:left="6480" w:hanging="180"/>
      </w:pPr>
    </w:lvl>
  </w:abstractNum>
  <w:abstractNum w:abstractNumId="21" w15:restartNumberingAfterBreak="0">
    <w:nsid w:val="4D9344DE"/>
    <w:multiLevelType w:val="hybridMultilevel"/>
    <w:tmpl w:val="60620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DA7522"/>
    <w:multiLevelType w:val="hybridMultilevel"/>
    <w:tmpl w:val="E3F25986"/>
    <w:lvl w:ilvl="0" w:tplc="9FF89C78">
      <w:start w:val="1"/>
      <w:numFmt w:val="bullet"/>
      <w:lvlText w:val=""/>
      <w:lvlJc w:val="left"/>
      <w:pPr>
        <w:ind w:left="720" w:hanging="360"/>
      </w:pPr>
      <w:rPr>
        <w:rFonts w:ascii="Wingdings" w:hAnsi="Wingdings" w:hint="default"/>
      </w:rPr>
    </w:lvl>
    <w:lvl w:ilvl="1" w:tplc="2E06E9EA">
      <w:start w:val="1"/>
      <w:numFmt w:val="bullet"/>
      <w:lvlText w:val="o"/>
      <w:lvlJc w:val="left"/>
      <w:pPr>
        <w:ind w:left="1440" w:hanging="360"/>
      </w:pPr>
      <w:rPr>
        <w:rFonts w:ascii="Courier New" w:hAnsi="Courier New" w:hint="default"/>
      </w:rPr>
    </w:lvl>
    <w:lvl w:ilvl="2" w:tplc="5A34D960">
      <w:start w:val="1"/>
      <w:numFmt w:val="bullet"/>
      <w:lvlText w:val=""/>
      <w:lvlJc w:val="left"/>
      <w:pPr>
        <w:ind w:left="2160" w:hanging="360"/>
      </w:pPr>
      <w:rPr>
        <w:rFonts w:ascii="Wingdings" w:hAnsi="Wingdings" w:hint="default"/>
      </w:rPr>
    </w:lvl>
    <w:lvl w:ilvl="3" w:tplc="C61EE186">
      <w:start w:val="1"/>
      <w:numFmt w:val="bullet"/>
      <w:lvlText w:val=""/>
      <w:lvlJc w:val="left"/>
      <w:pPr>
        <w:ind w:left="2880" w:hanging="360"/>
      </w:pPr>
      <w:rPr>
        <w:rFonts w:ascii="Symbol" w:hAnsi="Symbol" w:hint="default"/>
      </w:rPr>
    </w:lvl>
    <w:lvl w:ilvl="4" w:tplc="60367922">
      <w:start w:val="1"/>
      <w:numFmt w:val="bullet"/>
      <w:lvlText w:val="o"/>
      <w:lvlJc w:val="left"/>
      <w:pPr>
        <w:ind w:left="3600" w:hanging="360"/>
      </w:pPr>
      <w:rPr>
        <w:rFonts w:ascii="Courier New" w:hAnsi="Courier New" w:hint="default"/>
      </w:rPr>
    </w:lvl>
    <w:lvl w:ilvl="5" w:tplc="69E27018">
      <w:start w:val="1"/>
      <w:numFmt w:val="bullet"/>
      <w:lvlText w:val=""/>
      <w:lvlJc w:val="left"/>
      <w:pPr>
        <w:ind w:left="4320" w:hanging="360"/>
      </w:pPr>
      <w:rPr>
        <w:rFonts w:ascii="Wingdings" w:hAnsi="Wingdings" w:hint="default"/>
      </w:rPr>
    </w:lvl>
    <w:lvl w:ilvl="6" w:tplc="BEA66F8E">
      <w:start w:val="1"/>
      <w:numFmt w:val="bullet"/>
      <w:lvlText w:val=""/>
      <w:lvlJc w:val="left"/>
      <w:pPr>
        <w:ind w:left="5040" w:hanging="360"/>
      </w:pPr>
      <w:rPr>
        <w:rFonts w:ascii="Symbol" w:hAnsi="Symbol" w:hint="default"/>
      </w:rPr>
    </w:lvl>
    <w:lvl w:ilvl="7" w:tplc="09204C7C">
      <w:start w:val="1"/>
      <w:numFmt w:val="bullet"/>
      <w:lvlText w:val="o"/>
      <w:lvlJc w:val="left"/>
      <w:pPr>
        <w:ind w:left="5760" w:hanging="360"/>
      </w:pPr>
      <w:rPr>
        <w:rFonts w:ascii="Courier New" w:hAnsi="Courier New" w:hint="default"/>
      </w:rPr>
    </w:lvl>
    <w:lvl w:ilvl="8" w:tplc="B540DEB2">
      <w:start w:val="1"/>
      <w:numFmt w:val="bullet"/>
      <w:lvlText w:val=""/>
      <w:lvlJc w:val="left"/>
      <w:pPr>
        <w:ind w:left="6480" w:hanging="360"/>
      </w:pPr>
      <w:rPr>
        <w:rFonts w:ascii="Wingdings" w:hAnsi="Wingdings" w:hint="default"/>
      </w:rPr>
    </w:lvl>
  </w:abstractNum>
  <w:abstractNum w:abstractNumId="23" w15:restartNumberingAfterBreak="0">
    <w:nsid w:val="5759307F"/>
    <w:multiLevelType w:val="hybridMultilevel"/>
    <w:tmpl w:val="611ABC3E"/>
    <w:lvl w:ilvl="0" w:tplc="9FF89C78">
      <w:start w:val="1"/>
      <w:numFmt w:val="bullet"/>
      <w:lvlText w:val=""/>
      <w:lvlJc w:val="left"/>
      <w:pPr>
        <w:ind w:left="720" w:hanging="360"/>
      </w:pPr>
      <w:rPr>
        <w:rFonts w:ascii="Wingdings" w:hAnsi="Wingdings" w:hint="default"/>
      </w:rPr>
    </w:lvl>
    <w:lvl w:ilvl="1" w:tplc="6840CAE8">
      <w:start w:val="1"/>
      <w:numFmt w:val="bullet"/>
      <w:lvlText w:val="o"/>
      <w:lvlJc w:val="left"/>
      <w:pPr>
        <w:ind w:left="1440" w:hanging="360"/>
      </w:pPr>
      <w:rPr>
        <w:rFonts w:ascii="Courier New" w:hAnsi="Courier New" w:hint="default"/>
      </w:rPr>
    </w:lvl>
    <w:lvl w:ilvl="2" w:tplc="BE06762A">
      <w:start w:val="1"/>
      <w:numFmt w:val="bullet"/>
      <w:lvlText w:val=""/>
      <w:lvlJc w:val="left"/>
      <w:pPr>
        <w:ind w:left="2160" w:hanging="360"/>
      </w:pPr>
      <w:rPr>
        <w:rFonts w:ascii="Wingdings" w:hAnsi="Wingdings" w:hint="default"/>
      </w:rPr>
    </w:lvl>
    <w:lvl w:ilvl="3" w:tplc="97D8DF38">
      <w:start w:val="1"/>
      <w:numFmt w:val="bullet"/>
      <w:lvlText w:val=""/>
      <w:lvlJc w:val="left"/>
      <w:pPr>
        <w:ind w:left="2880" w:hanging="360"/>
      </w:pPr>
      <w:rPr>
        <w:rFonts w:ascii="Symbol" w:hAnsi="Symbol" w:hint="default"/>
      </w:rPr>
    </w:lvl>
    <w:lvl w:ilvl="4" w:tplc="093CBB2C">
      <w:start w:val="1"/>
      <w:numFmt w:val="bullet"/>
      <w:lvlText w:val="o"/>
      <w:lvlJc w:val="left"/>
      <w:pPr>
        <w:ind w:left="3600" w:hanging="360"/>
      </w:pPr>
      <w:rPr>
        <w:rFonts w:ascii="Courier New" w:hAnsi="Courier New" w:hint="default"/>
      </w:rPr>
    </w:lvl>
    <w:lvl w:ilvl="5" w:tplc="3522CC5C">
      <w:start w:val="1"/>
      <w:numFmt w:val="bullet"/>
      <w:lvlText w:val=""/>
      <w:lvlJc w:val="left"/>
      <w:pPr>
        <w:ind w:left="4320" w:hanging="360"/>
      </w:pPr>
      <w:rPr>
        <w:rFonts w:ascii="Wingdings" w:hAnsi="Wingdings" w:hint="default"/>
      </w:rPr>
    </w:lvl>
    <w:lvl w:ilvl="6" w:tplc="9FC00DC8">
      <w:start w:val="1"/>
      <w:numFmt w:val="bullet"/>
      <w:lvlText w:val=""/>
      <w:lvlJc w:val="left"/>
      <w:pPr>
        <w:ind w:left="5040" w:hanging="360"/>
      </w:pPr>
      <w:rPr>
        <w:rFonts w:ascii="Symbol" w:hAnsi="Symbol" w:hint="default"/>
      </w:rPr>
    </w:lvl>
    <w:lvl w:ilvl="7" w:tplc="FA4842AE">
      <w:start w:val="1"/>
      <w:numFmt w:val="bullet"/>
      <w:lvlText w:val="o"/>
      <w:lvlJc w:val="left"/>
      <w:pPr>
        <w:ind w:left="5760" w:hanging="360"/>
      </w:pPr>
      <w:rPr>
        <w:rFonts w:ascii="Courier New" w:hAnsi="Courier New" w:hint="default"/>
      </w:rPr>
    </w:lvl>
    <w:lvl w:ilvl="8" w:tplc="60004798">
      <w:start w:val="1"/>
      <w:numFmt w:val="bullet"/>
      <w:lvlText w:val=""/>
      <w:lvlJc w:val="left"/>
      <w:pPr>
        <w:ind w:left="6480" w:hanging="360"/>
      </w:pPr>
      <w:rPr>
        <w:rFonts w:ascii="Wingdings" w:hAnsi="Wingdings" w:hint="default"/>
      </w:rPr>
    </w:lvl>
  </w:abstractNum>
  <w:abstractNum w:abstractNumId="24" w15:restartNumberingAfterBreak="0">
    <w:nsid w:val="59025DCB"/>
    <w:multiLevelType w:val="hybridMultilevel"/>
    <w:tmpl w:val="BEA201FC"/>
    <w:lvl w:ilvl="0" w:tplc="9FF89C78">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AC46043"/>
    <w:multiLevelType w:val="hybridMultilevel"/>
    <w:tmpl w:val="69C2C004"/>
    <w:lvl w:ilvl="0" w:tplc="0C0A0005">
      <w:start w:val="1"/>
      <w:numFmt w:val="bullet"/>
      <w:lvlText w:val=""/>
      <w:lvlJc w:val="left"/>
      <w:pPr>
        <w:ind w:left="720" w:hanging="360"/>
      </w:pPr>
      <w:rPr>
        <w:rFonts w:ascii="Wingdings" w:hAnsi="Wingdings" w:cs="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B4E0CCB"/>
    <w:multiLevelType w:val="hybridMultilevel"/>
    <w:tmpl w:val="E2521E12"/>
    <w:lvl w:ilvl="0" w:tplc="9FF89C78">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D0C6B9B"/>
    <w:multiLevelType w:val="hybridMultilevel"/>
    <w:tmpl w:val="A2A04102"/>
    <w:lvl w:ilvl="0" w:tplc="9FF89C78">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E1C1F3D"/>
    <w:multiLevelType w:val="hybridMultilevel"/>
    <w:tmpl w:val="70D4E966"/>
    <w:lvl w:ilvl="0" w:tplc="AC642A4A">
      <w:numFmt w:val="bullet"/>
      <w:lvlText w:val="-"/>
      <w:lvlJc w:val="left"/>
      <w:pPr>
        <w:ind w:left="360" w:hanging="360"/>
      </w:pPr>
      <w:rPr>
        <w:rFonts w:ascii="Calibri" w:eastAsiaTheme="minorHAnsi" w:hAnsi="Calibri" w:cs="Calibri" w:hint="default"/>
      </w:rPr>
    </w:lvl>
    <w:lvl w:ilvl="1" w:tplc="CBB2EA0E">
      <w:start w:val="1"/>
      <w:numFmt w:val="bullet"/>
      <w:lvlText w:val=""/>
      <w:lvlJc w:val="left"/>
      <w:pPr>
        <w:ind w:left="720" w:hanging="360"/>
      </w:pPr>
      <w:rPr>
        <w:rFonts w:ascii="Wingdings" w:hAnsi="Wingdings" w:hint="default"/>
      </w:rPr>
    </w:lvl>
    <w:lvl w:ilvl="2" w:tplc="9FF89C78">
      <w:start w:val="1"/>
      <w:numFmt w:val="bullet"/>
      <w:lvlText w:val=""/>
      <w:lvlJc w:val="left"/>
      <w:pPr>
        <w:ind w:left="1080" w:hanging="360"/>
      </w:pPr>
      <w:rPr>
        <w:rFonts w:ascii="Wingdings" w:hAnsi="Wingdings" w:hint="default"/>
      </w:rPr>
    </w:lvl>
    <w:lvl w:ilvl="3" w:tplc="4CCC89AA">
      <w:start w:val="1"/>
      <w:numFmt w:val="bullet"/>
      <w:lvlText w:val=""/>
      <w:lvlJc w:val="left"/>
      <w:pPr>
        <w:ind w:left="1440" w:hanging="360"/>
      </w:pPr>
      <w:rPr>
        <w:rFonts w:ascii="Symbol" w:hAnsi="Symbol" w:hint="default"/>
      </w:rPr>
    </w:lvl>
    <w:lvl w:ilvl="4" w:tplc="C2CA50A2">
      <w:start w:val="1"/>
      <w:numFmt w:val="bullet"/>
      <w:lvlText w:val=""/>
      <w:lvlJc w:val="left"/>
      <w:pPr>
        <w:ind w:left="1800" w:hanging="360"/>
      </w:pPr>
      <w:rPr>
        <w:rFonts w:ascii="Symbol" w:hAnsi="Symbol" w:hint="default"/>
      </w:rPr>
    </w:lvl>
    <w:lvl w:ilvl="5" w:tplc="E3F48806">
      <w:start w:val="1"/>
      <w:numFmt w:val="bullet"/>
      <w:lvlText w:val=""/>
      <w:lvlJc w:val="left"/>
      <w:pPr>
        <w:ind w:left="2160" w:hanging="360"/>
      </w:pPr>
      <w:rPr>
        <w:rFonts w:ascii="Wingdings" w:hAnsi="Wingdings" w:hint="default"/>
      </w:rPr>
    </w:lvl>
    <w:lvl w:ilvl="6" w:tplc="EE5E45AC">
      <w:start w:val="1"/>
      <w:numFmt w:val="bullet"/>
      <w:lvlText w:val=""/>
      <w:lvlJc w:val="left"/>
      <w:pPr>
        <w:ind w:left="2520" w:hanging="360"/>
      </w:pPr>
      <w:rPr>
        <w:rFonts w:ascii="Wingdings" w:hAnsi="Wingdings" w:hint="default"/>
      </w:rPr>
    </w:lvl>
    <w:lvl w:ilvl="7" w:tplc="63321446">
      <w:start w:val="1"/>
      <w:numFmt w:val="bullet"/>
      <w:lvlText w:val=""/>
      <w:lvlJc w:val="left"/>
      <w:pPr>
        <w:ind w:left="2880" w:hanging="360"/>
      </w:pPr>
      <w:rPr>
        <w:rFonts w:ascii="Symbol" w:hAnsi="Symbol" w:hint="default"/>
      </w:rPr>
    </w:lvl>
    <w:lvl w:ilvl="8" w:tplc="0E16A1DE">
      <w:start w:val="1"/>
      <w:numFmt w:val="bullet"/>
      <w:lvlText w:val=""/>
      <w:lvlJc w:val="left"/>
      <w:pPr>
        <w:ind w:left="3240" w:hanging="360"/>
      </w:pPr>
      <w:rPr>
        <w:rFonts w:ascii="Symbol" w:hAnsi="Symbol" w:hint="default"/>
      </w:rPr>
    </w:lvl>
  </w:abstractNum>
  <w:abstractNum w:abstractNumId="29" w15:restartNumberingAfterBreak="0">
    <w:nsid w:val="61C20C09"/>
    <w:multiLevelType w:val="hybridMultilevel"/>
    <w:tmpl w:val="E4AC39A8"/>
    <w:lvl w:ilvl="0" w:tplc="0C0A0005">
      <w:start w:val="1"/>
      <w:numFmt w:val="bullet"/>
      <w:lvlText w:val=""/>
      <w:lvlJc w:val="left"/>
      <w:pPr>
        <w:ind w:left="720" w:hanging="360"/>
      </w:pPr>
      <w:rPr>
        <w:rFonts w:ascii="Wingdings" w:hAnsi="Wingdings" w:cs="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1CC1D8D"/>
    <w:multiLevelType w:val="hybridMultilevel"/>
    <w:tmpl w:val="DEBE9A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4F849B5"/>
    <w:multiLevelType w:val="hybridMultilevel"/>
    <w:tmpl w:val="D4B229E4"/>
    <w:lvl w:ilvl="0" w:tplc="78C6D76A">
      <w:start w:val="1"/>
      <w:numFmt w:val="bullet"/>
      <w:lvlText w:val=""/>
      <w:lvlJc w:val="left"/>
      <w:pPr>
        <w:ind w:left="720" w:hanging="360"/>
      </w:pPr>
      <w:rPr>
        <w:rFonts w:ascii="Symbol" w:hAnsi="Symbol" w:hint="default"/>
      </w:rPr>
    </w:lvl>
    <w:lvl w:ilvl="1" w:tplc="758E2972">
      <w:start w:val="1"/>
      <w:numFmt w:val="bullet"/>
      <w:lvlText w:val="o"/>
      <w:lvlJc w:val="left"/>
      <w:pPr>
        <w:ind w:left="1440" w:hanging="360"/>
      </w:pPr>
      <w:rPr>
        <w:rFonts w:ascii="Courier New" w:hAnsi="Courier New" w:hint="default"/>
      </w:rPr>
    </w:lvl>
    <w:lvl w:ilvl="2" w:tplc="4F2A5EA0">
      <w:start w:val="1"/>
      <w:numFmt w:val="bullet"/>
      <w:lvlText w:val=""/>
      <w:lvlJc w:val="left"/>
      <w:pPr>
        <w:ind w:left="2160" w:hanging="360"/>
      </w:pPr>
      <w:rPr>
        <w:rFonts w:ascii="Wingdings" w:hAnsi="Wingdings" w:hint="default"/>
      </w:rPr>
    </w:lvl>
    <w:lvl w:ilvl="3" w:tplc="B2D8BCBC">
      <w:start w:val="1"/>
      <w:numFmt w:val="bullet"/>
      <w:lvlText w:val=""/>
      <w:lvlJc w:val="left"/>
      <w:pPr>
        <w:ind w:left="2880" w:hanging="360"/>
      </w:pPr>
      <w:rPr>
        <w:rFonts w:ascii="Symbol" w:hAnsi="Symbol" w:hint="default"/>
      </w:rPr>
    </w:lvl>
    <w:lvl w:ilvl="4" w:tplc="1F927E16">
      <w:start w:val="1"/>
      <w:numFmt w:val="bullet"/>
      <w:lvlText w:val="o"/>
      <w:lvlJc w:val="left"/>
      <w:pPr>
        <w:ind w:left="3600" w:hanging="360"/>
      </w:pPr>
      <w:rPr>
        <w:rFonts w:ascii="Courier New" w:hAnsi="Courier New" w:hint="default"/>
      </w:rPr>
    </w:lvl>
    <w:lvl w:ilvl="5" w:tplc="A12828EA">
      <w:start w:val="1"/>
      <w:numFmt w:val="bullet"/>
      <w:lvlText w:val=""/>
      <w:lvlJc w:val="left"/>
      <w:pPr>
        <w:ind w:left="4320" w:hanging="360"/>
      </w:pPr>
      <w:rPr>
        <w:rFonts w:ascii="Wingdings" w:hAnsi="Wingdings" w:hint="default"/>
      </w:rPr>
    </w:lvl>
    <w:lvl w:ilvl="6" w:tplc="F23C83A2">
      <w:start w:val="1"/>
      <w:numFmt w:val="bullet"/>
      <w:lvlText w:val=""/>
      <w:lvlJc w:val="left"/>
      <w:pPr>
        <w:ind w:left="5040" w:hanging="360"/>
      </w:pPr>
      <w:rPr>
        <w:rFonts w:ascii="Symbol" w:hAnsi="Symbol" w:hint="default"/>
      </w:rPr>
    </w:lvl>
    <w:lvl w:ilvl="7" w:tplc="5706FFA4">
      <w:start w:val="1"/>
      <w:numFmt w:val="bullet"/>
      <w:lvlText w:val="o"/>
      <w:lvlJc w:val="left"/>
      <w:pPr>
        <w:ind w:left="5760" w:hanging="360"/>
      </w:pPr>
      <w:rPr>
        <w:rFonts w:ascii="Courier New" w:hAnsi="Courier New" w:hint="default"/>
      </w:rPr>
    </w:lvl>
    <w:lvl w:ilvl="8" w:tplc="E4C04BFC">
      <w:start w:val="1"/>
      <w:numFmt w:val="bullet"/>
      <w:lvlText w:val=""/>
      <w:lvlJc w:val="left"/>
      <w:pPr>
        <w:ind w:left="6480" w:hanging="360"/>
      </w:pPr>
      <w:rPr>
        <w:rFonts w:ascii="Wingdings" w:hAnsi="Wingdings" w:hint="default"/>
      </w:rPr>
    </w:lvl>
  </w:abstractNum>
  <w:abstractNum w:abstractNumId="32" w15:restartNumberingAfterBreak="0">
    <w:nsid w:val="66A524C9"/>
    <w:multiLevelType w:val="hybridMultilevel"/>
    <w:tmpl w:val="E79CDFD2"/>
    <w:lvl w:ilvl="0" w:tplc="0C0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1B34F2"/>
    <w:multiLevelType w:val="hybridMultilevel"/>
    <w:tmpl w:val="FFFFFFFF"/>
    <w:lvl w:ilvl="0" w:tplc="E8B27790">
      <w:start w:val="1"/>
      <w:numFmt w:val="bullet"/>
      <w:lvlText w:val="·"/>
      <w:lvlJc w:val="left"/>
      <w:pPr>
        <w:ind w:left="720" w:hanging="360"/>
      </w:pPr>
      <w:rPr>
        <w:rFonts w:ascii="Symbol" w:hAnsi="Symbol" w:hint="default"/>
      </w:rPr>
    </w:lvl>
    <w:lvl w:ilvl="1" w:tplc="5066C06E">
      <w:start w:val="1"/>
      <w:numFmt w:val="bullet"/>
      <w:lvlText w:val="o"/>
      <w:lvlJc w:val="left"/>
      <w:pPr>
        <w:ind w:left="1440" w:hanging="360"/>
      </w:pPr>
      <w:rPr>
        <w:rFonts w:ascii="Courier New" w:hAnsi="Courier New" w:hint="default"/>
      </w:rPr>
    </w:lvl>
    <w:lvl w:ilvl="2" w:tplc="CA629FD0">
      <w:start w:val="1"/>
      <w:numFmt w:val="bullet"/>
      <w:lvlText w:val=""/>
      <w:lvlJc w:val="left"/>
      <w:pPr>
        <w:ind w:left="2160" w:hanging="360"/>
      </w:pPr>
      <w:rPr>
        <w:rFonts w:ascii="Wingdings" w:hAnsi="Wingdings" w:hint="default"/>
      </w:rPr>
    </w:lvl>
    <w:lvl w:ilvl="3" w:tplc="5E7C23EE">
      <w:start w:val="1"/>
      <w:numFmt w:val="bullet"/>
      <w:lvlText w:val=""/>
      <w:lvlJc w:val="left"/>
      <w:pPr>
        <w:ind w:left="2880" w:hanging="360"/>
      </w:pPr>
      <w:rPr>
        <w:rFonts w:ascii="Symbol" w:hAnsi="Symbol" w:hint="default"/>
      </w:rPr>
    </w:lvl>
    <w:lvl w:ilvl="4" w:tplc="C7D2674C">
      <w:start w:val="1"/>
      <w:numFmt w:val="bullet"/>
      <w:lvlText w:val="o"/>
      <w:lvlJc w:val="left"/>
      <w:pPr>
        <w:ind w:left="3600" w:hanging="360"/>
      </w:pPr>
      <w:rPr>
        <w:rFonts w:ascii="Courier New" w:hAnsi="Courier New" w:hint="default"/>
      </w:rPr>
    </w:lvl>
    <w:lvl w:ilvl="5" w:tplc="37E83188">
      <w:start w:val="1"/>
      <w:numFmt w:val="bullet"/>
      <w:lvlText w:val=""/>
      <w:lvlJc w:val="left"/>
      <w:pPr>
        <w:ind w:left="4320" w:hanging="360"/>
      </w:pPr>
      <w:rPr>
        <w:rFonts w:ascii="Wingdings" w:hAnsi="Wingdings" w:hint="default"/>
      </w:rPr>
    </w:lvl>
    <w:lvl w:ilvl="6" w:tplc="8FA88290">
      <w:start w:val="1"/>
      <w:numFmt w:val="bullet"/>
      <w:lvlText w:val=""/>
      <w:lvlJc w:val="left"/>
      <w:pPr>
        <w:ind w:left="5040" w:hanging="360"/>
      </w:pPr>
      <w:rPr>
        <w:rFonts w:ascii="Symbol" w:hAnsi="Symbol" w:hint="default"/>
      </w:rPr>
    </w:lvl>
    <w:lvl w:ilvl="7" w:tplc="72FA3E74">
      <w:start w:val="1"/>
      <w:numFmt w:val="bullet"/>
      <w:lvlText w:val="o"/>
      <w:lvlJc w:val="left"/>
      <w:pPr>
        <w:ind w:left="5760" w:hanging="360"/>
      </w:pPr>
      <w:rPr>
        <w:rFonts w:ascii="Courier New" w:hAnsi="Courier New" w:hint="default"/>
      </w:rPr>
    </w:lvl>
    <w:lvl w:ilvl="8" w:tplc="5302E47A">
      <w:start w:val="1"/>
      <w:numFmt w:val="bullet"/>
      <w:lvlText w:val=""/>
      <w:lvlJc w:val="left"/>
      <w:pPr>
        <w:ind w:left="6480" w:hanging="360"/>
      </w:pPr>
      <w:rPr>
        <w:rFonts w:ascii="Wingdings" w:hAnsi="Wingdings" w:hint="default"/>
      </w:rPr>
    </w:lvl>
  </w:abstractNum>
  <w:abstractNum w:abstractNumId="34" w15:restartNumberingAfterBreak="0">
    <w:nsid w:val="6B00271A"/>
    <w:multiLevelType w:val="hybridMultilevel"/>
    <w:tmpl w:val="034AA274"/>
    <w:lvl w:ilvl="0" w:tplc="9FF89C78">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6057284"/>
    <w:multiLevelType w:val="hybridMultilevel"/>
    <w:tmpl w:val="7F4635DC"/>
    <w:lvl w:ilvl="0" w:tplc="5870122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6365A2D"/>
    <w:multiLevelType w:val="hybridMultilevel"/>
    <w:tmpl w:val="93467CF6"/>
    <w:lvl w:ilvl="0" w:tplc="0C0A0005">
      <w:start w:val="1"/>
      <w:numFmt w:val="bullet"/>
      <w:lvlText w:val=""/>
      <w:lvlJc w:val="left"/>
      <w:pPr>
        <w:ind w:left="720" w:hanging="360"/>
      </w:pPr>
      <w:rPr>
        <w:rFonts w:ascii="Wingdings" w:hAnsi="Wingdings" w:cs="Wingdings" w:hint="default"/>
      </w:rPr>
    </w:lvl>
    <w:lvl w:ilvl="1" w:tplc="344E0602">
      <w:start w:val="1"/>
      <w:numFmt w:val="bullet"/>
      <w:lvlText w:val="o"/>
      <w:lvlJc w:val="left"/>
      <w:pPr>
        <w:ind w:left="1440" w:hanging="360"/>
      </w:pPr>
      <w:rPr>
        <w:rFonts w:ascii="Courier New" w:hAnsi="Courier New" w:hint="default"/>
      </w:rPr>
    </w:lvl>
    <w:lvl w:ilvl="2" w:tplc="FB2C6E52">
      <w:start w:val="1"/>
      <w:numFmt w:val="bullet"/>
      <w:lvlText w:val=""/>
      <w:lvlJc w:val="left"/>
      <w:pPr>
        <w:ind w:left="2160" w:hanging="360"/>
      </w:pPr>
      <w:rPr>
        <w:rFonts w:ascii="Wingdings" w:hAnsi="Wingdings" w:hint="default"/>
      </w:rPr>
    </w:lvl>
    <w:lvl w:ilvl="3" w:tplc="DEEA746E">
      <w:start w:val="1"/>
      <w:numFmt w:val="bullet"/>
      <w:lvlText w:val=""/>
      <w:lvlJc w:val="left"/>
      <w:pPr>
        <w:ind w:left="2880" w:hanging="360"/>
      </w:pPr>
      <w:rPr>
        <w:rFonts w:ascii="Symbol" w:hAnsi="Symbol" w:hint="default"/>
      </w:rPr>
    </w:lvl>
    <w:lvl w:ilvl="4" w:tplc="37029812">
      <w:start w:val="1"/>
      <w:numFmt w:val="bullet"/>
      <w:lvlText w:val="o"/>
      <w:lvlJc w:val="left"/>
      <w:pPr>
        <w:ind w:left="3600" w:hanging="360"/>
      </w:pPr>
      <w:rPr>
        <w:rFonts w:ascii="Courier New" w:hAnsi="Courier New" w:hint="default"/>
      </w:rPr>
    </w:lvl>
    <w:lvl w:ilvl="5" w:tplc="789A1336">
      <w:start w:val="1"/>
      <w:numFmt w:val="bullet"/>
      <w:lvlText w:val=""/>
      <w:lvlJc w:val="left"/>
      <w:pPr>
        <w:ind w:left="4320" w:hanging="360"/>
      </w:pPr>
      <w:rPr>
        <w:rFonts w:ascii="Wingdings" w:hAnsi="Wingdings" w:hint="default"/>
      </w:rPr>
    </w:lvl>
    <w:lvl w:ilvl="6" w:tplc="49DCF236">
      <w:start w:val="1"/>
      <w:numFmt w:val="bullet"/>
      <w:lvlText w:val=""/>
      <w:lvlJc w:val="left"/>
      <w:pPr>
        <w:ind w:left="5040" w:hanging="360"/>
      </w:pPr>
      <w:rPr>
        <w:rFonts w:ascii="Symbol" w:hAnsi="Symbol" w:hint="default"/>
      </w:rPr>
    </w:lvl>
    <w:lvl w:ilvl="7" w:tplc="8FCAB406">
      <w:start w:val="1"/>
      <w:numFmt w:val="bullet"/>
      <w:lvlText w:val="o"/>
      <w:lvlJc w:val="left"/>
      <w:pPr>
        <w:ind w:left="5760" w:hanging="360"/>
      </w:pPr>
      <w:rPr>
        <w:rFonts w:ascii="Courier New" w:hAnsi="Courier New" w:hint="default"/>
      </w:rPr>
    </w:lvl>
    <w:lvl w:ilvl="8" w:tplc="D8C6BCD2">
      <w:start w:val="1"/>
      <w:numFmt w:val="bullet"/>
      <w:lvlText w:val=""/>
      <w:lvlJc w:val="left"/>
      <w:pPr>
        <w:ind w:left="6480" w:hanging="360"/>
      </w:pPr>
      <w:rPr>
        <w:rFonts w:ascii="Wingdings" w:hAnsi="Wingdings" w:hint="default"/>
      </w:rPr>
    </w:lvl>
  </w:abstractNum>
  <w:abstractNum w:abstractNumId="37" w15:restartNumberingAfterBreak="0">
    <w:nsid w:val="7B9F482B"/>
    <w:multiLevelType w:val="hybridMultilevel"/>
    <w:tmpl w:val="FFFFFFFF"/>
    <w:lvl w:ilvl="0" w:tplc="B9C2BDC8">
      <w:start w:val="1"/>
      <w:numFmt w:val="bullet"/>
      <w:lvlText w:val="·"/>
      <w:lvlJc w:val="left"/>
      <w:pPr>
        <w:ind w:left="720" w:hanging="360"/>
      </w:pPr>
      <w:rPr>
        <w:rFonts w:ascii="Symbol" w:hAnsi="Symbol" w:hint="default"/>
      </w:rPr>
    </w:lvl>
    <w:lvl w:ilvl="1" w:tplc="2460E92C">
      <w:start w:val="1"/>
      <w:numFmt w:val="bullet"/>
      <w:lvlText w:val="o"/>
      <w:lvlJc w:val="left"/>
      <w:pPr>
        <w:ind w:left="1440" w:hanging="360"/>
      </w:pPr>
      <w:rPr>
        <w:rFonts w:ascii="Courier New" w:hAnsi="Courier New" w:hint="default"/>
      </w:rPr>
    </w:lvl>
    <w:lvl w:ilvl="2" w:tplc="F364041A">
      <w:start w:val="1"/>
      <w:numFmt w:val="bullet"/>
      <w:lvlText w:val=""/>
      <w:lvlJc w:val="left"/>
      <w:pPr>
        <w:ind w:left="2160" w:hanging="360"/>
      </w:pPr>
      <w:rPr>
        <w:rFonts w:ascii="Wingdings" w:hAnsi="Wingdings" w:hint="default"/>
      </w:rPr>
    </w:lvl>
    <w:lvl w:ilvl="3" w:tplc="B3CC12C8">
      <w:start w:val="1"/>
      <w:numFmt w:val="bullet"/>
      <w:lvlText w:val=""/>
      <w:lvlJc w:val="left"/>
      <w:pPr>
        <w:ind w:left="2880" w:hanging="360"/>
      </w:pPr>
      <w:rPr>
        <w:rFonts w:ascii="Symbol" w:hAnsi="Symbol" w:hint="default"/>
      </w:rPr>
    </w:lvl>
    <w:lvl w:ilvl="4" w:tplc="DD28E724">
      <w:start w:val="1"/>
      <w:numFmt w:val="bullet"/>
      <w:lvlText w:val="o"/>
      <w:lvlJc w:val="left"/>
      <w:pPr>
        <w:ind w:left="3600" w:hanging="360"/>
      </w:pPr>
      <w:rPr>
        <w:rFonts w:ascii="Courier New" w:hAnsi="Courier New" w:hint="default"/>
      </w:rPr>
    </w:lvl>
    <w:lvl w:ilvl="5" w:tplc="E2660A12">
      <w:start w:val="1"/>
      <w:numFmt w:val="bullet"/>
      <w:lvlText w:val=""/>
      <w:lvlJc w:val="left"/>
      <w:pPr>
        <w:ind w:left="4320" w:hanging="360"/>
      </w:pPr>
      <w:rPr>
        <w:rFonts w:ascii="Wingdings" w:hAnsi="Wingdings" w:hint="default"/>
      </w:rPr>
    </w:lvl>
    <w:lvl w:ilvl="6" w:tplc="AB30FF06">
      <w:start w:val="1"/>
      <w:numFmt w:val="bullet"/>
      <w:lvlText w:val=""/>
      <w:lvlJc w:val="left"/>
      <w:pPr>
        <w:ind w:left="5040" w:hanging="360"/>
      </w:pPr>
      <w:rPr>
        <w:rFonts w:ascii="Symbol" w:hAnsi="Symbol" w:hint="default"/>
      </w:rPr>
    </w:lvl>
    <w:lvl w:ilvl="7" w:tplc="2B246170">
      <w:start w:val="1"/>
      <w:numFmt w:val="bullet"/>
      <w:lvlText w:val="o"/>
      <w:lvlJc w:val="left"/>
      <w:pPr>
        <w:ind w:left="5760" w:hanging="360"/>
      </w:pPr>
      <w:rPr>
        <w:rFonts w:ascii="Courier New" w:hAnsi="Courier New" w:hint="default"/>
      </w:rPr>
    </w:lvl>
    <w:lvl w:ilvl="8" w:tplc="599AF0CC">
      <w:start w:val="1"/>
      <w:numFmt w:val="bullet"/>
      <w:lvlText w:val=""/>
      <w:lvlJc w:val="left"/>
      <w:pPr>
        <w:ind w:left="6480" w:hanging="360"/>
      </w:pPr>
      <w:rPr>
        <w:rFonts w:ascii="Wingdings" w:hAnsi="Wingdings" w:hint="default"/>
      </w:rPr>
    </w:lvl>
  </w:abstractNum>
  <w:abstractNum w:abstractNumId="38" w15:restartNumberingAfterBreak="0">
    <w:nsid w:val="7C202BD6"/>
    <w:multiLevelType w:val="hybridMultilevel"/>
    <w:tmpl w:val="DB3067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CFB0817"/>
    <w:multiLevelType w:val="hybridMultilevel"/>
    <w:tmpl w:val="06124F0C"/>
    <w:lvl w:ilvl="0" w:tplc="0C0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F55BAA"/>
    <w:multiLevelType w:val="hybridMultilevel"/>
    <w:tmpl w:val="9DF41DE4"/>
    <w:lvl w:ilvl="0" w:tplc="0C0A0005">
      <w:start w:val="1"/>
      <w:numFmt w:val="bullet"/>
      <w:lvlText w:val=""/>
      <w:lvlJc w:val="left"/>
      <w:pPr>
        <w:ind w:left="720" w:hanging="360"/>
      </w:pPr>
      <w:rPr>
        <w:rFonts w:ascii="Wingdings" w:hAnsi="Wingdings" w:cs="Wingdings" w:hint="default"/>
      </w:rPr>
    </w:lvl>
    <w:lvl w:ilvl="1" w:tplc="2460E92C">
      <w:start w:val="1"/>
      <w:numFmt w:val="bullet"/>
      <w:lvlText w:val="o"/>
      <w:lvlJc w:val="left"/>
      <w:pPr>
        <w:ind w:left="1440" w:hanging="360"/>
      </w:pPr>
      <w:rPr>
        <w:rFonts w:ascii="Courier New" w:hAnsi="Courier New" w:hint="default"/>
      </w:rPr>
    </w:lvl>
    <w:lvl w:ilvl="2" w:tplc="F364041A">
      <w:start w:val="1"/>
      <w:numFmt w:val="bullet"/>
      <w:lvlText w:val=""/>
      <w:lvlJc w:val="left"/>
      <w:pPr>
        <w:ind w:left="2160" w:hanging="360"/>
      </w:pPr>
      <w:rPr>
        <w:rFonts w:ascii="Wingdings" w:hAnsi="Wingdings" w:hint="default"/>
      </w:rPr>
    </w:lvl>
    <w:lvl w:ilvl="3" w:tplc="B3CC12C8">
      <w:start w:val="1"/>
      <w:numFmt w:val="bullet"/>
      <w:lvlText w:val=""/>
      <w:lvlJc w:val="left"/>
      <w:pPr>
        <w:ind w:left="2880" w:hanging="360"/>
      </w:pPr>
      <w:rPr>
        <w:rFonts w:ascii="Symbol" w:hAnsi="Symbol" w:hint="default"/>
      </w:rPr>
    </w:lvl>
    <w:lvl w:ilvl="4" w:tplc="DD28E724">
      <w:start w:val="1"/>
      <w:numFmt w:val="bullet"/>
      <w:lvlText w:val="o"/>
      <w:lvlJc w:val="left"/>
      <w:pPr>
        <w:ind w:left="3600" w:hanging="360"/>
      </w:pPr>
      <w:rPr>
        <w:rFonts w:ascii="Courier New" w:hAnsi="Courier New" w:hint="default"/>
      </w:rPr>
    </w:lvl>
    <w:lvl w:ilvl="5" w:tplc="E2660A12">
      <w:start w:val="1"/>
      <w:numFmt w:val="bullet"/>
      <w:lvlText w:val=""/>
      <w:lvlJc w:val="left"/>
      <w:pPr>
        <w:ind w:left="4320" w:hanging="360"/>
      </w:pPr>
      <w:rPr>
        <w:rFonts w:ascii="Wingdings" w:hAnsi="Wingdings" w:hint="default"/>
      </w:rPr>
    </w:lvl>
    <w:lvl w:ilvl="6" w:tplc="AB30FF06">
      <w:start w:val="1"/>
      <w:numFmt w:val="bullet"/>
      <w:lvlText w:val=""/>
      <w:lvlJc w:val="left"/>
      <w:pPr>
        <w:ind w:left="5040" w:hanging="360"/>
      </w:pPr>
      <w:rPr>
        <w:rFonts w:ascii="Symbol" w:hAnsi="Symbol" w:hint="default"/>
      </w:rPr>
    </w:lvl>
    <w:lvl w:ilvl="7" w:tplc="2B246170">
      <w:start w:val="1"/>
      <w:numFmt w:val="bullet"/>
      <w:lvlText w:val="o"/>
      <w:lvlJc w:val="left"/>
      <w:pPr>
        <w:ind w:left="5760" w:hanging="360"/>
      </w:pPr>
      <w:rPr>
        <w:rFonts w:ascii="Courier New" w:hAnsi="Courier New" w:hint="default"/>
      </w:rPr>
    </w:lvl>
    <w:lvl w:ilvl="8" w:tplc="599AF0CC">
      <w:start w:val="1"/>
      <w:numFmt w:val="bullet"/>
      <w:lvlText w:val=""/>
      <w:lvlJc w:val="left"/>
      <w:pPr>
        <w:ind w:left="6480" w:hanging="360"/>
      </w:pPr>
      <w:rPr>
        <w:rFonts w:ascii="Wingdings" w:hAnsi="Wingdings" w:hint="default"/>
      </w:rPr>
    </w:lvl>
  </w:abstractNum>
  <w:num w:numId="1">
    <w:abstractNumId w:val="23"/>
  </w:num>
  <w:num w:numId="2">
    <w:abstractNumId w:val="1"/>
  </w:num>
  <w:num w:numId="3">
    <w:abstractNumId w:val="31"/>
  </w:num>
  <w:num w:numId="4">
    <w:abstractNumId w:val="6"/>
  </w:num>
  <w:num w:numId="5">
    <w:abstractNumId w:val="38"/>
  </w:num>
  <w:num w:numId="6">
    <w:abstractNumId w:val="8"/>
  </w:num>
  <w:num w:numId="7">
    <w:abstractNumId w:val="35"/>
  </w:num>
  <w:num w:numId="8">
    <w:abstractNumId w:val="30"/>
  </w:num>
  <w:num w:numId="9">
    <w:abstractNumId w:val="28"/>
  </w:num>
  <w:num w:numId="10">
    <w:abstractNumId w:val="4"/>
  </w:num>
  <w:num w:numId="11">
    <w:abstractNumId w:val="20"/>
  </w:num>
  <w:num w:numId="12">
    <w:abstractNumId w:val="11"/>
  </w:num>
  <w:num w:numId="13">
    <w:abstractNumId w:val="21"/>
  </w:num>
  <w:num w:numId="14">
    <w:abstractNumId w:val="9"/>
  </w:num>
  <w:num w:numId="15">
    <w:abstractNumId w:val="5"/>
  </w:num>
  <w:num w:numId="16">
    <w:abstractNumId w:val="7"/>
  </w:num>
  <w:num w:numId="17">
    <w:abstractNumId w:val="18"/>
  </w:num>
  <w:num w:numId="18">
    <w:abstractNumId w:val="2"/>
  </w:num>
  <w:num w:numId="19">
    <w:abstractNumId w:val="34"/>
  </w:num>
  <w:num w:numId="20">
    <w:abstractNumId w:val="27"/>
  </w:num>
  <w:num w:numId="21">
    <w:abstractNumId w:val="14"/>
  </w:num>
  <w:num w:numId="22">
    <w:abstractNumId w:val="37"/>
  </w:num>
  <w:num w:numId="23">
    <w:abstractNumId w:val="12"/>
  </w:num>
  <w:num w:numId="24">
    <w:abstractNumId w:val="3"/>
  </w:num>
  <w:num w:numId="25">
    <w:abstractNumId w:val="33"/>
  </w:num>
  <w:num w:numId="26">
    <w:abstractNumId w:val="19"/>
  </w:num>
  <w:num w:numId="27">
    <w:abstractNumId w:val="15"/>
  </w:num>
  <w:num w:numId="28">
    <w:abstractNumId w:val="24"/>
  </w:num>
  <w:num w:numId="29">
    <w:abstractNumId w:val="17"/>
  </w:num>
  <w:num w:numId="30">
    <w:abstractNumId w:val="13"/>
  </w:num>
  <w:num w:numId="31">
    <w:abstractNumId w:val="26"/>
  </w:num>
  <w:num w:numId="32">
    <w:abstractNumId w:val="0"/>
  </w:num>
  <w:num w:numId="33">
    <w:abstractNumId w:val="22"/>
  </w:num>
  <w:num w:numId="34">
    <w:abstractNumId w:val="36"/>
  </w:num>
  <w:num w:numId="35">
    <w:abstractNumId w:val="25"/>
  </w:num>
  <w:num w:numId="36">
    <w:abstractNumId w:val="29"/>
  </w:num>
  <w:num w:numId="37">
    <w:abstractNumId w:val="40"/>
  </w:num>
  <w:num w:numId="38">
    <w:abstractNumId w:val="10"/>
  </w:num>
  <w:num w:numId="39">
    <w:abstractNumId w:val="16"/>
  </w:num>
  <w:num w:numId="40">
    <w:abstractNumId w:val="32"/>
  </w:num>
  <w:num w:numId="41">
    <w:abstractNumId w:val="39"/>
  </w:num>
  <w:num w:numId="42">
    <w:abstractNumId w:val="1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5D2D93C"/>
    <w:rsid w:val="00001563"/>
    <w:rsid w:val="00001D02"/>
    <w:rsid w:val="00001D43"/>
    <w:rsid w:val="00002871"/>
    <w:rsid w:val="000029C8"/>
    <w:rsid w:val="00002D2E"/>
    <w:rsid w:val="0000334B"/>
    <w:rsid w:val="000049A4"/>
    <w:rsid w:val="00004A64"/>
    <w:rsid w:val="00006E74"/>
    <w:rsid w:val="000079BD"/>
    <w:rsid w:val="00007DED"/>
    <w:rsid w:val="00007FD9"/>
    <w:rsid w:val="000102F7"/>
    <w:rsid w:val="00010F67"/>
    <w:rsid w:val="00011596"/>
    <w:rsid w:val="00011A37"/>
    <w:rsid w:val="00013E41"/>
    <w:rsid w:val="00015155"/>
    <w:rsid w:val="00015630"/>
    <w:rsid w:val="00015EC6"/>
    <w:rsid w:val="000166FE"/>
    <w:rsid w:val="00016D2C"/>
    <w:rsid w:val="00017215"/>
    <w:rsid w:val="00020002"/>
    <w:rsid w:val="00020116"/>
    <w:rsid w:val="00020385"/>
    <w:rsid w:val="000219F9"/>
    <w:rsid w:val="0002290C"/>
    <w:rsid w:val="00024FE5"/>
    <w:rsid w:val="00025325"/>
    <w:rsid w:val="0002689C"/>
    <w:rsid w:val="00027115"/>
    <w:rsid w:val="000277F9"/>
    <w:rsid w:val="00027BFE"/>
    <w:rsid w:val="0003053D"/>
    <w:rsid w:val="00030B1E"/>
    <w:rsid w:val="00032423"/>
    <w:rsid w:val="00032E0D"/>
    <w:rsid w:val="000335DC"/>
    <w:rsid w:val="00033E19"/>
    <w:rsid w:val="00033F0E"/>
    <w:rsid w:val="0003500A"/>
    <w:rsid w:val="0003599A"/>
    <w:rsid w:val="00035C39"/>
    <w:rsid w:val="0003785D"/>
    <w:rsid w:val="00037963"/>
    <w:rsid w:val="00040747"/>
    <w:rsid w:val="00041BF0"/>
    <w:rsid w:val="00041CEC"/>
    <w:rsid w:val="00042715"/>
    <w:rsid w:val="00042803"/>
    <w:rsid w:val="00042BCB"/>
    <w:rsid w:val="000440F7"/>
    <w:rsid w:val="0004436C"/>
    <w:rsid w:val="0004452D"/>
    <w:rsid w:val="0004486F"/>
    <w:rsid w:val="000458EE"/>
    <w:rsid w:val="0004707D"/>
    <w:rsid w:val="000470DA"/>
    <w:rsid w:val="00047C29"/>
    <w:rsid w:val="000516AB"/>
    <w:rsid w:val="00052734"/>
    <w:rsid w:val="000531CD"/>
    <w:rsid w:val="00053214"/>
    <w:rsid w:val="00054298"/>
    <w:rsid w:val="00055977"/>
    <w:rsid w:val="00057658"/>
    <w:rsid w:val="000579B8"/>
    <w:rsid w:val="00057A33"/>
    <w:rsid w:val="00057EA7"/>
    <w:rsid w:val="00057F63"/>
    <w:rsid w:val="000609DA"/>
    <w:rsid w:val="00061495"/>
    <w:rsid w:val="00061E0E"/>
    <w:rsid w:val="00062026"/>
    <w:rsid w:val="00062485"/>
    <w:rsid w:val="0006260D"/>
    <w:rsid w:val="00062722"/>
    <w:rsid w:val="0006410F"/>
    <w:rsid w:val="00064D8D"/>
    <w:rsid w:val="0006582A"/>
    <w:rsid w:val="00065943"/>
    <w:rsid w:val="00065B17"/>
    <w:rsid w:val="00065B24"/>
    <w:rsid w:val="0006669F"/>
    <w:rsid w:val="000674A5"/>
    <w:rsid w:val="00067CAE"/>
    <w:rsid w:val="00067DC0"/>
    <w:rsid w:val="00072A1B"/>
    <w:rsid w:val="00072ADC"/>
    <w:rsid w:val="00073507"/>
    <w:rsid w:val="00073D3F"/>
    <w:rsid w:val="00073EB8"/>
    <w:rsid w:val="0007403C"/>
    <w:rsid w:val="00074F4D"/>
    <w:rsid w:val="00075748"/>
    <w:rsid w:val="00075A61"/>
    <w:rsid w:val="00075DDB"/>
    <w:rsid w:val="000761A6"/>
    <w:rsid w:val="0007718A"/>
    <w:rsid w:val="000773B2"/>
    <w:rsid w:val="000778A4"/>
    <w:rsid w:val="000800D5"/>
    <w:rsid w:val="0008066E"/>
    <w:rsid w:val="0008136D"/>
    <w:rsid w:val="00081A90"/>
    <w:rsid w:val="00084197"/>
    <w:rsid w:val="000843C0"/>
    <w:rsid w:val="00084993"/>
    <w:rsid w:val="00084ABD"/>
    <w:rsid w:val="000859CA"/>
    <w:rsid w:val="000865A4"/>
    <w:rsid w:val="000867A6"/>
    <w:rsid w:val="00086A0D"/>
    <w:rsid w:val="00086CB0"/>
    <w:rsid w:val="000872CB"/>
    <w:rsid w:val="00087FA2"/>
    <w:rsid w:val="00090F54"/>
    <w:rsid w:val="00091569"/>
    <w:rsid w:val="00091F06"/>
    <w:rsid w:val="00092109"/>
    <w:rsid w:val="00092267"/>
    <w:rsid w:val="0009371E"/>
    <w:rsid w:val="00093779"/>
    <w:rsid w:val="00093AD4"/>
    <w:rsid w:val="00094D62"/>
    <w:rsid w:val="00095321"/>
    <w:rsid w:val="000968D5"/>
    <w:rsid w:val="00096A3D"/>
    <w:rsid w:val="00096D9E"/>
    <w:rsid w:val="00097163"/>
    <w:rsid w:val="000A0A3E"/>
    <w:rsid w:val="000A0CCD"/>
    <w:rsid w:val="000A0E3D"/>
    <w:rsid w:val="000A0F1C"/>
    <w:rsid w:val="000A0F1D"/>
    <w:rsid w:val="000A1812"/>
    <w:rsid w:val="000A1BCC"/>
    <w:rsid w:val="000A2521"/>
    <w:rsid w:val="000A3496"/>
    <w:rsid w:val="000A3686"/>
    <w:rsid w:val="000A4B50"/>
    <w:rsid w:val="000A4C2B"/>
    <w:rsid w:val="000A6FFA"/>
    <w:rsid w:val="000A7A71"/>
    <w:rsid w:val="000A7B72"/>
    <w:rsid w:val="000A7F61"/>
    <w:rsid w:val="000B0855"/>
    <w:rsid w:val="000B08BD"/>
    <w:rsid w:val="000B10EC"/>
    <w:rsid w:val="000B1452"/>
    <w:rsid w:val="000B3E02"/>
    <w:rsid w:val="000B3FAD"/>
    <w:rsid w:val="000B45E3"/>
    <w:rsid w:val="000B50C6"/>
    <w:rsid w:val="000B58F8"/>
    <w:rsid w:val="000B5DB6"/>
    <w:rsid w:val="000B66E4"/>
    <w:rsid w:val="000B6726"/>
    <w:rsid w:val="000B6A31"/>
    <w:rsid w:val="000B708A"/>
    <w:rsid w:val="000B7896"/>
    <w:rsid w:val="000B7D73"/>
    <w:rsid w:val="000C1433"/>
    <w:rsid w:val="000C1C5D"/>
    <w:rsid w:val="000C1FB3"/>
    <w:rsid w:val="000C2169"/>
    <w:rsid w:val="000C2A62"/>
    <w:rsid w:val="000C35C6"/>
    <w:rsid w:val="000C35CB"/>
    <w:rsid w:val="000C378F"/>
    <w:rsid w:val="000C4753"/>
    <w:rsid w:val="000C5011"/>
    <w:rsid w:val="000C59D7"/>
    <w:rsid w:val="000C5DF9"/>
    <w:rsid w:val="000C662F"/>
    <w:rsid w:val="000C6CC5"/>
    <w:rsid w:val="000C790B"/>
    <w:rsid w:val="000D0044"/>
    <w:rsid w:val="000D05B1"/>
    <w:rsid w:val="000D0E53"/>
    <w:rsid w:val="000D1421"/>
    <w:rsid w:val="000D172D"/>
    <w:rsid w:val="000D19A8"/>
    <w:rsid w:val="000D1D4D"/>
    <w:rsid w:val="000D2087"/>
    <w:rsid w:val="000D32D4"/>
    <w:rsid w:val="000D3CC8"/>
    <w:rsid w:val="000D568B"/>
    <w:rsid w:val="000D6057"/>
    <w:rsid w:val="000D627E"/>
    <w:rsid w:val="000D64C1"/>
    <w:rsid w:val="000D67E2"/>
    <w:rsid w:val="000D6C57"/>
    <w:rsid w:val="000D6E98"/>
    <w:rsid w:val="000D7687"/>
    <w:rsid w:val="000E0088"/>
    <w:rsid w:val="000E06D0"/>
    <w:rsid w:val="000E0B2B"/>
    <w:rsid w:val="000E0FA3"/>
    <w:rsid w:val="000E14EF"/>
    <w:rsid w:val="000E19C7"/>
    <w:rsid w:val="000E1E33"/>
    <w:rsid w:val="000E24C1"/>
    <w:rsid w:val="000E2E46"/>
    <w:rsid w:val="000E3618"/>
    <w:rsid w:val="000E3A28"/>
    <w:rsid w:val="000E44FF"/>
    <w:rsid w:val="000E4D04"/>
    <w:rsid w:val="000E62EE"/>
    <w:rsid w:val="000E6F44"/>
    <w:rsid w:val="000E77CC"/>
    <w:rsid w:val="000F07D9"/>
    <w:rsid w:val="000F0F31"/>
    <w:rsid w:val="000F1870"/>
    <w:rsid w:val="000F1C23"/>
    <w:rsid w:val="000F1F7E"/>
    <w:rsid w:val="000F2E6A"/>
    <w:rsid w:val="000F31FA"/>
    <w:rsid w:val="000F36F0"/>
    <w:rsid w:val="000F41C0"/>
    <w:rsid w:val="000F420A"/>
    <w:rsid w:val="000F45B6"/>
    <w:rsid w:val="000F4DB8"/>
    <w:rsid w:val="000F576E"/>
    <w:rsid w:val="000F5EA9"/>
    <w:rsid w:val="000F636F"/>
    <w:rsid w:val="000F673B"/>
    <w:rsid w:val="000F69AA"/>
    <w:rsid w:val="000F6D23"/>
    <w:rsid w:val="000F7AAF"/>
    <w:rsid w:val="000F7D7A"/>
    <w:rsid w:val="000F7F11"/>
    <w:rsid w:val="0010017E"/>
    <w:rsid w:val="00100CCD"/>
    <w:rsid w:val="00100E48"/>
    <w:rsid w:val="00101365"/>
    <w:rsid w:val="00101373"/>
    <w:rsid w:val="0010188F"/>
    <w:rsid w:val="00102902"/>
    <w:rsid w:val="00102AD2"/>
    <w:rsid w:val="00102CD8"/>
    <w:rsid w:val="0010419B"/>
    <w:rsid w:val="00104202"/>
    <w:rsid w:val="001048BE"/>
    <w:rsid w:val="001058DE"/>
    <w:rsid w:val="00105C2E"/>
    <w:rsid w:val="001063DF"/>
    <w:rsid w:val="001067E2"/>
    <w:rsid w:val="00107048"/>
    <w:rsid w:val="00107E3A"/>
    <w:rsid w:val="001115CD"/>
    <w:rsid w:val="001118C2"/>
    <w:rsid w:val="001119C1"/>
    <w:rsid w:val="00111C2C"/>
    <w:rsid w:val="001125B2"/>
    <w:rsid w:val="00112C01"/>
    <w:rsid w:val="001130E1"/>
    <w:rsid w:val="00113158"/>
    <w:rsid w:val="00113AF6"/>
    <w:rsid w:val="00113BC2"/>
    <w:rsid w:val="00113EE9"/>
    <w:rsid w:val="00114914"/>
    <w:rsid w:val="00115552"/>
    <w:rsid w:val="00116337"/>
    <w:rsid w:val="00116682"/>
    <w:rsid w:val="00116C71"/>
    <w:rsid w:val="0011708D"/>
    <w:rsid w:val="0011788D"/>
    <w:rsid w:val="00121E0D"/>
    <w:rsid w:val="00121EA6"/>
    <w:rsid w:val="001228C8"/>
    <w:rsid w:val="00122A4B"/>
    <w:rsid w:val="00123C23"/>
    <w:rsid w:val="00124504"/>
    <w:rsid w:val="001245D4"/>
    <w:rsid w:val="001246D8"/>
    <w:rsid w:val="001247AE"/>
    <w:rsid w:val="00125947"/>
    <w:rsid w:val="00126AEC"/>
    <w:rsid w:val="0012723C"/>
    <w:rsid w:val="00127753"/>
    <w:rsid w:val="00127924"/>
    <w:rsid w:val="00127CD5"/>
    <w:rsid w:val="00130934"/>
    <w:rsid w:val="00131EEB"/>
    <w:rsid w:val="00133FD3"/>
    <w:rsid w:val="0013475E"/>
    <w:rsid w:val="001347A1"/>
    <w:rsid w:val="001347B7"/>
    <w:rsid w:val="001348BB"/>
    <w:rsid w:val="00134941"/>
    <w:rsid w:val="001361B9"/>
    <w:rsid w:val="00137C36"/>
    <w:rsid w:val="001415A2"/>
    <w:rsid w:val="0014228F"/>
    <w:rsid w:val="00142BD5"/>
    <w:rsid w:val="00142DDD"/>
    <w:rsid w:val="00143AAC"/>
    <w:rsid w:val="00144B35"/>
    <w:rsid w:val="00144EEC"/>
    <w:rsid w:val="001450A2"/>
    <w:rsid w:val="001450D9"/>
    <w:rsid w:val="00146B3B"/>
    <w:rsid w:val="00147280"/>
    <w:rsid w:val="0014758A"/>
    <w:rsid w:val="00147D6C"/>
    <w:rsid w:val="00147EA5"/>
    <w:rsid w:val="001500F0"/>
    <w:rsid w:val="001501AD"/>
    <w:rsid w:val="001501B4"/>
    <w:rsid w:val="001509D9"/>
    <w:rsid w:val="001510B7"/>
    <w:rsid w:val="00151467"/>
    <w:rsid w:val="00151FBF"/>
    <w:rsid w:val="00153620"/>
    <w:rsid w:val="00153B1D"/>
    <w:rsid w:val="0015404E"/>
    <w:rsid w:val="00155C2B"/>
    <w:rsid w:val="00155C4A"/>
    <w:rsid w:val="001571C7"/>
    <w:rsid w:val="0015743A"/>
    <w:rsid w:val="00157CD5"/>
    <w:rsid w:val="00157D38"/>
    <w:rsid w:val="00157DD2"/>
    <w:rsid w:val="001606C2"/>
    <w:rsid w:val="00160974"/>
    <w:rsid w:val="001609B0"/>
    <w:rsid w:val="00160D2A"/>
    <w:rsid w:val="00160F43"/>
    <w:rsid w:val="00161B7E"/>
    <w:rsid w:val="00161E34"/>
    <w:rsid w:val="00161EF4"/>
    <w:rsid w:val="00162648"/>
    <w:rsid w:val="00162A8A"/>
    <w:rsid w:val="00164593"/>
    <w:rsid w:val="001646B3"/>
    <w:rsid w:val="00164F57"/>
    <w:rsid w:val="00164F9A"/>
    <w:rsid w:val="00165BAB"/>
    <w:rsid w:val="001674E1"/>
    <w:rsid w:val="00167DE2"/>
    <w:rsid w:val="0017098C"/>
    <w:rsid w:val="001713EC"/>
    <w:rsid w:val="00172431"/>
    <w:rsid w:val="00172539"/>
    <w:rsid w:val="00172A17"/>
    <w:rsid w:val="00173F40"/>
    <w:rsid w:val="001751E2"/>
    <w:rsid w:val="0017525F"/>
    <w:rsid w:val="0017569A"/>
    <w:rsid w:val="00180700"/>
    <w:rsid w:val="001821EB"/>
    <w:rsid w:val="00182E74"/>
    <w:rsid w:val="00184752"/>
    <w:rsid w:val="00184A62"/>
    <w:rsid w:val="0018534E"/>
    <w:rsid w:val="00185438"/>
    <w:rsid w:val="0018555E"/>
    <w:rsid w:val="0018564D"/>
    <w:rsid w:val="001859EC"/>
    <w:rsid w:val="0018626B"/>
    <w:rsid w:val="001869AA"/>
    <w:rsid w:val="00187208"/>
    <w:rsid w:val="0018762A"/>
    <w:rsid w:val="001878CA"/>
    <w:rsid w:val="001902A8"/>
    <w:rsid w:val="00190706"/>
    <w:rsid w:val="00190AD9"/>
    <w:rsid w:val="00192AA3"/>
    <w:rsid w:val="00194492"/>
    <w:rsid w:val="00194868"/>
    <w:rsid w:val="00194F73"/>
    <w:rsid w:val="001962F1"/>
    <w:rsid w:val="0019695D"/>
    <w:rsid w:val="0019699D"/>
    <w:rsid w:val="00196B47"/>
    <w:rsid w:val="001971A9"/>
    <w:rsid w:val="001971D5"/>
    <w:rsid w:val="001A044C"/>
    <w:rsid w:val="001A073F"/>
    <w:rsid w:val="001A16BA"/>
    <w:rsid w:val="001A1EA4"/>
    <w:rsid w:val="001A21FC"/>
    <w:rsid w:val="001A3103"/>
    <w:rsid w:val="001A3670"/>
    <w:rsid w:val="001A3714"/>
    <w:rsid w:val="001A3A2A"/>
    <w:rsid w:val="001A3D80"/>
    <w:rsid w:val="001A4BB9"/>
    <w:rsid w:val="001A5022"/>
    <w:rsid w:val="001A531F"/>
    <w:rsid w:val="001A5818"/>
    <w:rsid w:val="001A5EB3"/>
    <w:rsid w:val="001A5F73"/>
    <w:rsid w:val="001A60F5"/>
    <w:rsid w:val="001A6313"/>
    <w:rsid w:val="001A669E"/>
    <w:rsid w:val="001A7493"/>
    <w:rsid w:val="001A7AAE"/>
    <w:rsid w:val="001A7BAA"/>
    <w:rsid w:val="001B0C59"/>
    <w:rsid w:val="001B2BB1"/>
    <w:rsid w:val="001B30EB"/>
    <w:rsid w:val="001B3339"/>
    <w:rsid w:val="001B3C56"/>
    <w:rsid w:val="001B4070"/>
    <w:rsid w:val="001B41E3"/>
    <w:rsid w:val="001B484A"/>
    <w:rsid w:val="001B4946"/>
    <w:rsid w:val="001B61CC"/>
    <w:rsid w:val="001B6420"/>
    <w:rsid w:val="001B6456"/>
    <w:rsid w:val="001B6606"/>
    <w:rsid w:val="001B6AFD"/>
    <w:rsid w:val="001B7E97"/>
    <w:rsid w:val="001C0466"/>
    <w:rsid w:val="001C0682"/>
    <w:rsid w:val="001C0B4B"/>
    <w:rsid w:val="001C1C3C"/>
    <w:rsid w:val="001C1FAE"/>
    <w:rsid w:val="001C4A5B"/>
    <w:rsid w:val="001C54DA"/>
    <w:rsid w:val="001C5EEF"/>
    <w:rsid w:val="001D293B"/>
    <w:rsid w:val="001D362D"/>
    <w:rsid w:val="001D378F"/>
    <w:rsid w:val="001D3C17"/>
    <w:rsid w:val="001D3C38"/>
    <w:rsid w:val="001D4727"/>
    <w:rsid w:val="001D5567"/>
    <w:rsid w:val="001D5625"/>
    <w:rsid w:val="001D5AF5"/>
    <w:rsid w:val="001D6A6A"/>
    <w:rsid w:val="001D6E33"/>
    <w:rsid w:val="001D7C49"/>
    <w:rsid w:val="001D7C69"/>
    <w:rsid w:val="001D7F08"/>
    <w:rsid w:val="001E10A3"/>
    <w:rsid w:val="001E1C76"/>
    <w:rsid w:val="001E22FC"/>
    <w:rsid w:val="001E25FC"/>
    <w:rsid w:val="001E2E05"/>
    <w:rsid w:val="001E3018"/>
    <w:rsid w:val="001E366D"/>
    <w:rsid w:val="001E38B1"/>
    <w:rsid w:val="001E42A7"/>
    <w:rsid w:val="001E4C34"/>
    <w:rsid w:val="001E50A9"/>
    <w:rsid w:val="001E54DE"/>
    <w:rsid w:val="001E5E7C"/>
    <w:rsid w:val="001E5F74"/>
    <w:rsid w:val="001E60EC"/>
    <w:rsid w:val="001E6947"/>
    <w:rsid w:val="001E7A9D"/>
    <w:rsid w:val="001E7AEC"/>
    <w:rsid w:val="001F0903"/>
    <w:rsid w:val="001F0D0A"/>
    <w:rsid w:val="001F15B9"/>
    <w:rsid w:val="001F1D76"/>
    <w:rsid w:val="001F2D84"/>
    <w:rsid w:val="001F3180"/>
    <w:rsid w:val="001F375D"/>
    <w:rsid w:val="001F377C"/>
    <w:rsid w:val="001F3871"/>
    <w:rsid w:val="001F402A"/>
    <w:rsid w:val="001F48B3"/>
    <w:rsid w:val="001F4E00"/>
    <w:rsid w:val="001F67D3"/>
    <w:rsid w:val="001F68FA"/>
    <w:rsid w:val="001F6EB2"/>
    <w:rsid w:val="0020023F"/>
    <w:rsid w:val="0020041A"/>
    <w:rsid w:val="002009D6"/>
    <w:rsid w:val="0020143B"/>
    <w:rsid w:val="00201488"/>
    <w:rsid w:val="002018CD"/>
    <w:rsid w:val="002018F3"/>
    <w:rsid w:val="00201A4B"/>
    <w:rsid w:val="00203118"/>
    <w:rsid w:val="00203A4D"/>
    <w:rsid w:val="00203D8E"/>
    <w:rsid w:val="00205500"/>
    <w:rsid w:val="00206543"/>
    <w:rsid w:val="00206CC6"/>
    <w:rsid w:val="00207589"/>
    <w:rsid w:val="00207C48"/>
    <w:rsid w:val="0021001C"/>
    <w:rsid w:val="002101F4"/>
    <w:rsid w:val="002126AC"/>
    <w:rsid w:val="00212CA6"/>
    <w:rsid w:val="0021406D"/>
    <w:rsid w:val="002149FB"/>
    <w:rsid w:val="00215043"/>
    <w:rsid w:val="00216006"/>
    <w:rsid w:val="00216AD1"/>
    <w:rsid w:val="0021796E"/>
    <w:rsid w:val="002179E7"/>
    <w:rsid w:val="00217F85"/>
    <w:rsid w:val="00221AF4"/>
    <w:rsid w:val="00221BF0"/>
    <w:rsid w:val="00221D22"/>
    <w:rsid w:val="002229F1"/>
    <w:rsid w:val="00222E62"/>
    <w:rsid w:val="00223671"/>
    <w:rsid w:val="002250D7"/>
    <w:rsid w:val="00225BB4"/>
    <w:rsid w:val="0022617A"/>
    <w:rsid w:val="002267FD"/>
    <w:rsid w:val="002307A2"/>
    <w:rsid w:val="00232652"/>
    <w:rsid w:val="0023300E"/>
    <w:rsid w:val="00233751"/>
    <w:rsid w:val="00234ACD"/>
    <w:rsid w:val="00235478"/>
    <w:rsid w:val="00235A69"/>
    <w:rsid w:val="00236099"/>
    <w:rsid w:val="00236659"/>
    <w:rsid w:val="002371E5"/>
    <w:rsid w:val="00240DC2"/>
    <w:rsid w:val="00241B30"/>
    <w:rsid w:val="00242647"/>
    <w:rsid w:val="0024316F"/>
    <w:rsid w:val="00244A03"/>
    <w:rsid w:val="00245202"/>
    <w:rsid w:val="00245601"/>
    <w:rsid w:val="00247352"/>
    <w:rsid w:val="00247A7B"/>
    <w:rsid w:val="00247F03"/>
    <w:rsid w:val="00250457"/>
    <w:rsid w:val="00250B7D"/>
    <w:rsid w:val="00251C50"/>
    <w:rsid w:val="00252150"/>
    <w:rsid w:val="0025238A"/>
    <w:rsid w:val="00253A27"/>
    <w:rsid w:val="00253D6A"/>
    <w:rsid w:val="002540E9"/>
    <w:rsid w:val="0025437C"/>
    <w:rsid w:val="002543E3"/>
    <w:rsid w:val="00254456"/>
    <w:rsid w:val="002546F3"/>
    <w:rsid w:val="00254988"/>
    <w:rsid w:val="00256224"/>
    <w:rsid w:val="00256557"/>
    <w:rsid w:val="00256600"/>
    <w:rsid w:val="00256938"/>
    <w:rsid w:val="00257138"/>
    <w:rsid w:val="00257253"/>
    <w:rsid w:val="00257C7A"/>
    <w:rsid w:val="002610E9"/>
    <w:rsid w:val="0026180B"/>
    <w:rsid w:val="00261BB1"/>
    <w:rsid w:val="00261D44"/>
    <w:rsid w:val="00262312"/>
    <w:rsid w:val="00262756"/>
    <w:rsid w:val="0026287D"/>
    <w:rsid w:val="00262C19"/>
    <w:rsid w:val="0026300A"/>
    <w:rsid w:val="00263303"/>
    <w:rsid w:val="00264C6F"/>
    <w:rsid w:val="002651A9"/>
    <w:rsid w:val="002653F6"/>
    <w:rsid w:val="002657EF"/>
    <w:rsid w:val="0026635C"/>
    <w:rsid w:val="0027090A"/>
    <w:rsid w:val="00270C82"/>
    <w:rsid w:val="00271602"/>
    <w:rsid w:val="002716CE"/>
    <w:rsid w:val="002719FF"/>
    <w:rsid w:val="00272340"/>
    <w:rsid w:val="00273130"/>
    <w:rsid w:val="0027355A"/>
    <w:rsid w:val="00273645"/>
    <w:rsid w:val="00273AB6"/>
    <w:rsid w:val="00273DB5"/>
    <w:rsid w:val="00273FB5"/>
    <w:rsid w:val="002740AD"/>
    <w:rsid w:val="002752C9"/>
    <w:rsid w:val="00275A84"/>
    <w:rsid w:val="0027677F"/>
    <w:rsid w:val="00277397"/>
    <w:rsid w:val="002774E8"/>
    <w:rsid w:val="00277A3B"/>
    <w:rsid w:val="002820B2"/>
    <w:rsid w:val="002829FF"/>
    <w:rsid w:val="00282FEC"/>
    <w:rsid w:val="0028310D"/>
    <w:rsid w:val="00283503"/>
    <w:rsid w:val="0028375A"/>
    <w:rsid w:val="00283925"/>
    <w:rsid w:val="00284B9F"/>
    <w:rsid w:val="00285069"/>
    <w:rsid w:val="0028587B"/>
    <w:rsid w:val="0028634B"/>
    <w:rsid w:val="002903FB"/>
    <w:rsid w:val="002905DC"/>
    <w:rsid w:val="00290FA3"/>
    <w:rsid w:val="00291032"/>
    <w:rsid w:val="00291091"/>
    <w:rsid w:val="00291178"/>
    <w:rsid w:val="00291244"/>
    <w:rsid w:val="00291314"/>
    <w:rsid w:val="00291BE8"/>
    <w:rsid w:val="0029202C"/>
    <w:rsid w:val="0029224F"/>
    <w:rsid w:val="002951AE"/>
    <w:rsid w:val="002951E6"/>
    <w:rsid w:val="0029590C"/>
    <w:rsid w:val="00295E13"/>
    <w:rsid w:val="00297722"/>
    <w:rsid w:val="00297CED"/>
    <w:rsid w:val="00297D1A"/>
    <w:rsid w:val="00297D97"/>
    <w:rsid w:val="002A00DF"/>
    <w:rsid w:val="002A08D4"/>
    <w:rsid w:val="002A172D"/>
    <w:rsid w:val="002A2142"/>
    <w:rsid w:val="002A23DA"/>
    <w:rsid w:val="002A33AC"/>
    <w:rsid w:val="002A3F1F"/>
    <w:rsid w:val="002A4531"/>
    <w:rsid w:val="002A4AEE"/>
    <w:rsid w:val="002A5BB3"/>
    <w:rsid w:val="002A5FAD"/>
    <w:rsid w:val="002A6B52"/>
    <w:rsid w:val="002A71AF"/>
    <w:rsid w:val="002A7675"/>
    <w:rsid w:val="002A7C39"/>
    <w:rsid w:val="002B0321"/>
    <w:rsid w:val="002B3402"/>
    <w:rsid w:val="002B3DED"/>
    <w:rsid w:val="002B4254"/>
    <w:rsid w:val="002B4B03"/>
    <w:rsid w:val="002B600B"/>
    <w:rsid w:val="002B660B"/>
    <w:rsid w:val="002B7651"/>
    <w:rsid w:val="002B7923"/>
    <w:rsid w:val="002B792F"/>
    <w:rsid w:val="002B7A38"/>
    <w:rsid w:val="002B7DF2"/>
    <w:rsid w:val="002C008C"/>
    <w:rsid w:val="002C09B9"/>
    <w:rsid w:val="002C0D07"/>
    <w:rsid w:val="002C0D5B"/>
    <w:rsid w:val="002C0D5D"/>
    <w:rsid w:val="002C19CF"/>
    <w:rsid w:val="002C1B53"/>
    <w:rsid w:val="002C3C40"/>
    <w:rsid w:val="002C4E3D"/>
    <w:rsid w:val="002C4FA7"/>
    <w:rsid w:val="002C5F3D"/>
    <w:rsid w:val="002C73D5"/>
    <w:rsid w:val="002C7B75"/>
    <w:rsid w:val="002C7DE9"/>
    <w:rsid w:val="002D0DBD"/>
    <w:rsid w:val="002D38CF"/>
    <w:rsid w:val="002D3CEF"/>
    <w:rsid w:val="002D3DE0"/>
    <w:rsid w:val="002D4A1E"/>
    <w:rsid w:val="002D6606"/>
    <w:rsid w:val="002D6CCA"/>
    <w:rsid w:val="002D6FC9"/>
    <w:rsid w:val="002D73B5"/>
    <w:rsid w:val="002E0F1C"/>
    <w:rsid w:val="002E1985"/>
    <w:rsid w:val="002E1D92"/>
    <w:rsid w:val="002E22F7"/>
    <w:rsid w:val="002E27AE"/>
    <w:rsid w:val="002E33F1"/>
    <w:rsid w:val="002E4E4E"/>
    <w:rsid w:val="002E58B3"/>
    <w:rsid w:val="002E5A03"/>
    <w:rsid w:val="002E616D"/>
    <w:rsid w:val="002E629C"/>
    <w:rsid w:val="002E62F6"/>
    <w:rsid w:val="002E6870"/>
    <w:rsid w:val="002E7242"/>
    <w:rsid w:val="002F0382"/>
    <w:rsid w:val="002F0668"/>
    <w:rsid w:val="002F0AF9"/>
    <w:rsid w:val="002F0C93"/>
    <w:rsid w:val="002F1AE2"/>
    <w:rsid w:val="002F21F5"/>
    <w:rsid w:val="002F30BE"/>
    <w:rsid w:val="002F3282"/>
    <w:rsid w:val="002F3406"/>
    <w:rsid w:val="002F34BA"/>
    <w:rsid w:val="002F4110"/>
    <w:rsid w:val="002F4D79"/>
    <w:rsid w:val="002F4E84"/>
    <w:rsid w:val="002F59F7"/>
    <w:rsid w:val="002F5E6D"/>
    <w:rsid w:val="002F654D"/>
    <w:rsid w:val="002F665B"/>
    <w:rsid w:val="002F672F"/>
    <w:rsid w:val="002F75E4"/>
    <w:rsid w:val="002F7E3C"/>
    <w:rsid w:val="00300EEE"/>
    <w:rsid w:val="00301304"/>
    <w:rsid w:val="00303284"/>
    <w:rsid w:val="00305454"/>
    <w:rsid w:val="00306912"/>
    <w:rsid w:val="003072A5"/>
    <w:rsid w:val="00307B7D"/>
    <w:rsid w:val="00311ACD"/>
    <w:rsid w:val="003127F9"/>
    <w:rsid w:val="0031310D"/>
    <w:rsid w:val="00313279"/>
    <w:rsid w:val="00313685"/>
    <w:rsid w:val="00313FFE"/>
    <w:rsid w:val="003145B8"/>
    <w:rsid w:val="0031463D"/>
    <w:rsid w:val="00315B0D"/>
    <w:rsid w:val="00315FF4"/>
    <w:rsid w:val="0031665B"/>
    <w:rsid w:val="00316734"/>
    <w:rsid w:val="00316939"/>
    <w:rsid w:val="00316C75"/>
    <w:rsid w:val="003171D0"/>
    <w:rsid w:val="00317481"/>
    <w:rsid w:val="003174B1"/>
    <w:rsid w:val="003177C5"/>
    <w:rsid w:val="00321B89"/>
    <w:rsid w:val="00321E88"/>
    <w:rsid w:val="00322083"/>
    <w:rsid w:val="00322BA1"/>
    <w:rsid w:val="00324F35"/>
    <w:rsid w:val="0032507A"/>
    <w:rsid w:val="00325111"/>
    <w:rsid w:val="00325847"/>
    <w:rsid w:val="003263B6"/>
    <w:rsid w:val="0032688B"/>
    <w:rsid w:val="00326E3D"/>
    <w:rsid w:val="00327BC0"/>
    <w:rsid w:val="0033119B"/>
    <w:rsid w:val="00331F8F"/>
    <w:rsid w:val="00332999"/>
    <w:rsid w:val="00334072"/>
    <w:rsid w:val="003340FB"/>
    <w:rsid w:val="00334550"/>
    <w:rsid w:val="003352BD"/>
    <w:rsid w:val="00336836"/>
    <w:rsid w:val="00336BF4"/>
    <w:rsid w:val="00337208"/>
    <w:rsid w:val="00337436"/>
    <w:rsid w:val="00337858"/>
    <w:rsid w:val="00337ADC"/>
    <w:rsid w:val="0034074C"/>
    <w:rsid w:val="00341072"/>
    <w:rsid w:val="0034142D"/>
    <w:rsid w:val="00341972"/>
    <w:rsid w:val="0034289F"/>
    <w:rsid w:val="00343704"/>
    <w:rsid w:val="00343A42"/>
    <w:rsid w:val="003443B2"/>
    <w:rsid w:val="003445CA"/>
    <w:rsid w:val="00344BEE"/>
    <w:rsid w:val="00345ADB"/>
    <w:rsid w:val="00345F04"/>
    <w:rsid w:val="0034620F"/>
    <w:rsid w:val="00346927"/>
    <w:rsid w:val="00347B06"/>
    <w:rsid w:val="00350527"/>
    <w:rsid w:val="00351B7E"/>
    <w:rsid w:val="003527B2"/>
    <w:rsid w:val="00352B7D"/>
    <w:rsid w:val="00352CC3"/>
    <w:rsid w:val="00353C1D"/>
    <w:rsid w:val="003540F1"/>
    <w:rsid w:val="00354215"/>
    <w:rsid w:val="003546BE"/>
    <w:rsid w:val="00355094"/>
    <w:rsid w:val="0035572C"/>
    <w:rsid w:val="00355BA3"/>
    <w:rsid w:val="00356152"/>
    <w:rsid w:val="0035624A"/>
    <w:rsid w:val="00356985"/>
    <w:rsid w:val="003575F0"/>
    <w:rsid w:val="003578E2"/>
    <w:rsid w:val="00357A72"/>
    <w:rsid w:val="00357BDA"/>
    <w:rsid w:val="00360A70"/>
    <w:rsid w:val="00360A84"/>
    <w:rsid w:val="00361137"/>
    <w:rsid w:val="0036178C"/>
    <w:rsid w:val="0036193C"/>
    <w:rsid w:val="00362D66"/>
    <w:rsid w:val="00362EE7"/>
    <w:rsid w:val="00363119"/>
    <w:rsid w:val="00366185"/>
    <w:rsid w:val="003663C6"/>
    <w:rsid w:val="0036644E"/>
    <w:rsid w:val="00366A3D"/>
    <w:rsid w:val="00367738"/>
    <w:rsid w:val="003703CA"/>
    <w:rsid w:val="0037074F"/>
    <w:rsid w:val="00371508"/>
    <w:rsid w:val="0037162E"/>
    <w:rsid w:val="00371DBE"/>
    <w:rsid w:val="003721FC"/>
    <w:rsid w:val="00372964"/>
    <w:rsid w:val="0037331B"/>
    <w:rsid w:val="00373571"/>
    <w:rsid w:val="003736FC"/>
    <w:rsid w:val="00373A8B"/>
    <w:rsid w:val="00373F5F"/>
    <w:rsid w:val="00374316"/>
    <w:rsid w:val="00374CE7"/>
    <w:rsid w:val="00374FF8"/>
    <w:rsid w:val="003767FC"/>
    <w:rsid w:val="0038058C"/>
    <w:rsid w:val="00380C00"/>
    <w:rsid w:val="00381559"/>
    <w:rsid w:val="00381A35"/>
    <w:rsid w:val="003825C9"/>
    <w:rsid w:val="00382F41"/>
    <w:rsid w:val="00383A64"/>
    <w:rsid w:val="00384380"/>
    <w:rsid w:val="00384FE5"/>
    <w:rsid w:val="00385745"/>
    <w:rsid w:val="00385D5D"/>
    <w:rsid w:val="00385F61"/>
    <w:rsid w:val="003870EA"/>
    <w:rsid w:val="0039069E"/>
    <w:rsid w:val="003908EC"/>
    <w:rsid w:val="00390FCD"/>
    <w:rsid w:val="00391199"/>
    <w:rsid w:val="00391308"/>
    <w:rsid w:val="00391574"/>
    <w:rsid w:val="0039191C"/>
    <w:rsid w:val="0039248C"/>
    <w:rsid w:val="00394044"/>
    <w:rsid w:val="00394132"/>
    <w:rsid w:val="0039456B"/>
    <w:rsid w:val="003954DD"/>
    <w:rsid w:val="00396B2B"/>
    <w:rsid w:val="0039721B"/>
    <w:rsid w:val="003A089E"/>
    <w:rsid w:val="003A08DC"/>
    <w:rsid w:val="003A11E5"/>
    <w:rsid w:val="003A13C2"/>
    <w:rsid w:val="003A1461"/>
    <w:rsid w:val="003A1587"/>
    <w:rsid w:val="003A1942"/>
    <w:rsid w:val="003A1E92"/>
    <w:rsid w:val="003A242E"/>
    <w:rsid w:val="003A2793"/>
    <w:rsid w:val="003A2A61"/>
    <w:rsid w:val="003A33CE"/>
    <w:rsid w:val="003A3963"/>
    <w:rsid w:val="003A554E"/>
    <w:rsid w:val="003A5741"/>
    <w:rsid w:val="003A5933"/>
    <w:rsid w:val="003A5ABB"/>
    <w:rsid w:val="003A5B50"/>
    <w:rsid w:val="003A6453"/>
    <w:rsid w:val="003A6494"/>
    <w:rsid w:val="003A7C3E"/>
    <w:rsid w:val="003B0D30"/>
    <w:rsid w:val="003B127F"/>
    <w:rsid w:val="003B161D"/>
    <w:rsid w:val="003B1DD4"/>
    <w:rsid w:val="003B1FA8"/>
    <w:rsid w:val="003B2192"/>
    <w:rsid w:val="003B2260"/>
    <w:rsid w:val="003B29BB"/>
    <w:rsid w:val="003B2D42"/>
    <w:rsid w:val="003B3543"/>
    <w:rsid w:val="003B3595"/>
    <w:rsid w:val="003B38DA"/>
    <w:rsid w:val="003B391D"/>
    <w:rsid w:val="003B3D4D"/>
    <w:rsid w:val="003B47FC"/>
    <w:rsid w:val="003B4A5D"/>
    <w:rsid w:val="003B5293"/>
    <w:rsid w:val="003B63F2"/>
    <w:rsid w:val="003B6EE3"/>
    <w:rsid w:val="003B7683"/>
    <w:rsid w:val="003C117A"/>
    <w:rsid w:val="003C1859"/>
    <w:rsid w:val="003C1894"/>
    <w:rsid w:val="003C1B67"/>
    <w:rsid w:val="003C1F7F"/>
    <w:rsid w:val="003C24D1"/>
    <w:rsid w:val="003C28AE"/>
    <w:rsid w:val="003C330E"/>
    <w:rsid w:val="003C47F2"/>
    <w:rsid w:val="003C4860"/>
    <w:rsid w:val="003C4C27"/>
    <w:rsid w:val="003C594F"/>
    <w:rsid w:val="003C5BE8"/>
    <w:rsid w:val="003C623D"/>
    <w:rsid w:val="003C66BB"/>
    <w:rsid w:val="003C67F3"/>
    <w:rsid w:val="003C72AA"/>
    <w:rsid w:val="003D1472"/>
    <w:rsid w:val="003D1BF2"/>
    <w:rsid w:val="003D1C56"/>
    <w:rsid w:val="003D1E55"/>
    <w:rsid w:val="003D281A"/>
    <w:rsid w:val="003D28D6"/>
    <w:rsid w:val="003D2998"/>
    <w:rsid w:val="003D35D8"/>
    <w:rsid w:val="003D3794"/>
    <w:rsid w:val="003D5116"/>
    <w:rsid w:val="003D5350"/>
    <w:rsid w:val="003D58E2"/>
    <w:rsid w:val="003D5BB7"/>
    <w:rsid w:val="003D7488"/>
    <w:rsid w:val="003E0874"/>
    <w:rsid w:val="003E0B75"/>
    <w:rsid w:val="003E1A55"/>
    <w:rsid w:val="003E215B"/>
    <w:rsid w:val="003E2BC5"/>
    <w:rsid w:val="003E3DC5"/>
    <w:rsid w:val="003E40FC"/>
    <w:rsid w:val="003E4C15"/>
    <w:rsid w:val="003E5189"/>
    <w:rsid w:val="003E57FC"/>
    <w:rsid w:val="003E59C1"/>
    <w:rsid w:val="003E62F9"/>
    <w:rsid w:val="003E6B49"/>
    <w:rsid w:val="003E6C1E"/>
    <w:rsid w:val="003E6E99"/>
    <w:rsid w:val="003F0995"/>
    <w:rsid w:val="003F16CF"/>
    <w:rsid w:val="003F193E"/>
    <w:rsid w:val="003F1F08"/>
    <w:rsid w:val="003F1FAC"/>
    <w:rsid w:val="003F2AE3"/>
    <w:rsid w:val="003F41D5"/>
    <w:rsid w:val="003F6310"/>
    <w:rsid w:val="003F6DB7"/>
    <w:rsid w:val="003F6DFA"/>
    <w:rsid w:val="003F7565"/>
    <w:rsid w:val="003F761A"/>
    <w:rsid w:val="003F7910"/>
    <w:rsid w:val="00400BD8"/>
    <w:rsid w:val="00400C04"/>
    <w:rsid w:val="00400EE1"/>
    <w:rsid w:val="00400F26"/>
    <w:rsid w:val="004011C1"/>
    <w:rsid w:val="004017B9"/>
    <w:rsid w:val="004023AE"/>
    <w:rsid w:val="004027D4"/>
    <w:rsid w:val="00403538"/>
    <w:rsid w:val="00403A00"/>
    <w:rsid w:val="00405165"/>
    <w:rsid w:val="004052C6"/>
    <w:rsid w:val="0040582D"/>
    <w:rsid w:val="00406742"/>
    <w:rsid w:val="00406F96"/>
    <w:rsid w:val="004075AA"/>
    <w:rsid w:val="004075FF"/>
    <w:rsid w:val="00407BE4"/>
    <w:rsid w:val="004111A9"/>
    <w:rsid w:val="004117A0"/>
    <w:rsid w:val="0041241F"/>
    <w:rsid w:val="00413362"/>
    <w:rsid w:val="004156AF"/>
    <w:rsid w:val="00415E76"/>
    <w:rsid w:val="00415FCB"/>
    <w:rsid w:val="0041625B"/>
    <w:rsid w:val="00416697"/>
    <w:rsid w:val="00416B15"/>
    <w:rsid w:val="0041714C"/>
    <w:rsid w:val="0041765F"/>
    <w:rsid w:val="00420700"/>
    <w:rsid w:val="00420983"/>
    <w:rsid w:val="004216F3"/>
    <w:rsid w:val="00421E8E"/>
    <w:rsid w:val="004223CC"/>
    <w:rsid w:val="004229A8"/>
    <w:rsid w:val="00422D59"/>
    <w:rsid w:val="00423A99"/>
    <w:rsid w:val="00424930"/>
    <w:rsid w:val="00424C23"/>
    <w:rsid w:val="00426AEE"/>
    <w:rsid w:val="00427871"/>
    <w:rsid w:val="004278CF"/>
    <w:rsid w:val="00431D05"/>
    <w:rsid w:val="00433586"/>
    <w:rsid w:val="004340FD"/>
    <w:rsid w:val="004343C6"/>
    <w:rsid w:val="00434774"/>
    <w:rsid w:val="004347D6"/>
    <w:rsid w:val="004350D8"/>
    <w:rsid w:val="0043562F"/>
    <w:rsid w:val="004356CC"/>
    <w:rsid w:val="0043575C"/>
    <w:rsid w:val="00436384"/>
    <w:rsid w:val="004368C4"/>
    <w:rsid w:val="00437190"/>
    <w:rsid w:val="004375C0"/>
    <w:rsid w:val="00440101"/>
    <w:rsid w:val="004402BA"/>
    <w:rsid w:val="00440328"/>
    <w:rsid w:val="004405A8"/>
    <w:rsid w:val="00441C07"/>
    <w:rsid w:val="0044202F"/>
    <w:rsid w:val="004422B8"/>
    <w:rsid w:val="00442E08"/>
    <w:rsid w:val="00444898"/>
    <w:rsid w:val="00445B38"/>
    <w:rsid w:val="00446ABF"/>
    <w:rsid w:val="00446E0E"/>
    <w:rsid w:val="00447D76"/>
    <w:rsid w:val="00447EF8"/>
    <w:rsid w:val="004501D0"/>
    <w:rsid w:val="0045169E"/>
    <w:rsid w:val="00451A76"/>
    <w:rsid w:val="00451FB6"/>
    <w:rsid w:val="004521E8"/>
    <w:rsid w:val="004528DE"/>
    <w:rsid w:val="00452F89"/>
    <w:rsid w:val="004538F8"/>
    <w:rsid w:val="00453E84"/>
    <w:rsid w:val="00453EBA"/>
    <w:rsid w:val="004540C7"/>
    <w:rsid w:val="00454182"/>
    <w:rsid w:val="004542E3"/>
    <w:rsid w:val="0045445C"/>
    <w:rsid w:val="00454967"/>
    <w:rsid w:val="00455206"/>
    <w:rsid w:val="00455E7B"/>
    <w:rsid w:val="00455FDA"/>
    <w:rsid w:val="00456085"/>
    <w:rsid w:val="00457532"/>
    <w:rsid w:val="00460156"/>
    <w:rsid w:val="00460312"/>
    <w:rsid w:val="004617CF"/>
    <w:rsid w:val="00461EFB"/>
    <w:rsid w:val="00462D6B"/>
    <w:rsid w:val="004635A8"/>
    <w:rsid w:val="0046369A"/>
    <w:rsid w:val="00463AFA"/>
    <w:rsid w:val="00463E8A"/>
    <w:rsid w:val="00463EDC"/>
    <w:rsid w:val="0046454A"/>
    <w:rsid w:val="00464833"/>
    <w:rsid w:val="00464CCC"/>
    <w:rsid w:val="00464FDF"/>
    <w:rsid w:val="0046599D"/>
    <w:rsid w:val="00465FB2"/>
    <w:rsid w:val="00466139"/>
    <w:rsid w:val="00466702"/>
    <w:rsid w:val="00466E95"/>
    <w:rsid w:val="00466F6B"/>
    <w:rsid w:val="004677C3"/>
    <w:rsid w:val="00467845"/>
    <w:rsid w:val="004700AA"/>
    <w:rsid w:val="00470C44"/>
    <w:rsid w:val="00470D0B"/>
    <w:rsid w:val="00470DCA"/>
    <w:rsid w:val="00470F90"/>
    <w:rsid w:val="0047216E"/>
    <w:rsid w:val="00472242"/>
    <w:rsid w:val="004725C5"/>
    <w:rsid w:val="004728CD"/>
    <w:rsid w:val="00472DA4"/>
    <w:rsid w:val="00472EC6"/>
    <w:rsid w:val="00473640"/>
    <w:rsid w:val="00473E2E"/>
    <w:rsid w:val="0047549D"/>
    <w:rsid w:val="00476128"/>
    <w:rsid w:val="0047623D"/>
    <w:rsid w:val="00476373"/>
    <w:rsid w:val="004766D6"/>
    <w:rsid w:val="004766E1"/>
    <w:rsid w:val="004766F6"/>
    <w:rsid w:val="00477236"/>
    <w:rsid w:val="00477A90"/>
    <w:rsid w:val="0048122C"/>
    <w:rsid w:val="00482001"/>
    <w:rsid w:val="004834E9"/>
    <w:rsid w:val="004839B6"/>
    <w:rsid w:val="00483D84"/>
    <w:rsid w:val="00483EB4"/>
    <w:rsid w:val="00484618"/>
    <w:rsid w:val="0048472F"/>
    <w:rsid w:val="00484767"/>
    <w:rsid w:val="00484AE9"/>
    <w:rsid w:val="0048633E"/>
    <w:rsid w:val="00486848"/>
    <w:rsid w:val="00486987"/>
    <w:rsid w:val="00486F24"/>
    <w:rsid w:val="004879A5"/>
    <w:rsid w:val="004903CE"/>
    <w:rsid w:val="004912A0"/>
    <w:rsid w:val="00492684"/>
    <w:rsid w:val="004934A5"/>
    <w:rsid w:val="004939C5"/>
    <w:rsid w:val="00493BC4"/>
    <w:rsid w:val="00493C70"/>
    <w:rsid w:val="00494B12"/>
    <w:rsid w:val="00494CAA"/>
    <w:rsid w:val="00495CFA"/>
    <w:rsid w:val="0049608D"/>
    <w:rsid w:val="00496196"/>
    <w:rsid w:val="00496B18"/>
    <w:rsid w:val="00497928"/>
    <w:rsid w:val="004A0228"/>
    <w:rsid w:val="004A0671"/>
    <w:rsid w:val="004A0B42"/>
    <w:rsid w:val="004A1DC0"/>
    <w:rsid w:val="004A2558"/>
    <w:rsid w:val="004A2698"/>
    <w:rsid w:val="004A26BB"/>
    <w:rsid w:val="004A44CE"/>
    <w:rsid w:val="004A4EEB"/>
    <w:rsid w:val="004A63C0"/>
    <w:rsid w:val="004A74F8"/>
    <w:rsid w:val="004A9FB6"/>
    <w:rsid w:val="004B0343"/>
    <w:rsid w:val="004B0406"/>
    <w:rsid w:val="004B16E3"/>
    <w:rsid w:val="004B216E"/>
    <w:rsid w:val="004B2888"/>
    <w:rsid w:val="004B29F5"/>
    <w:rsid w:val="004B2E03"/>
    <w:rsid w:val="004B3405"/>
    <w:rsid w:val="004B4B01"/>
    <w:rsid w:val="004B5FED"/>
    <w:rsid w:val="004B7A55"/>
    <w:rsid w:val="004C1D5B"/>
    <w:rsid w:val="004C23C5"/>
    <w:rsid w:val="004C2E9C"/>
    <w:rsid w:val="004C3C8D"/>
    <w:rsid w:val="004C4112"/>
    <w:rsid w:val="004C4514"/>
    <w:rsid w:val="004C568B"/>
    <w:rsid w:val="004C5B9B"/>
    <w:rsid w:val="004C68BC"/>
    <w:rsid w:val="004D010E"/>
    <w:rsid w:val="004D01FA"/>
    <w:rsid w:val="004D064C"/>
    <w:rsid w:val="004D0795"/>
    <w:rsid w:val="004D08B9"/>
    <w:rsid w:val="004D23F4"/>
    <w:rsid w:val="004D4AE0"/>
    <w:rsid w:val="004D5683"/>
    <w:rsid w:val="004D5845"/>
    <w:rsid w:val="004D711D"/>
    <w:rsid w:val="004E07CA"/>
    <w:rsid w:val="004E0940"/>
    <w:rsid w:val="004E1919"/>
    <w:rsid w:val="004E1951"/>
    <w:rsid w:val="004E1CEA"/>
    <w:rsid w:val="004E65AA"/>
    <w:rsid w:val="004E7CC7"/>
    <w:rsid w:val="004F0631"/>
    <w:rsid w:val="004F355C"/>
    <w:rsid w:val="004F36EC"/>
    <w:rsid w:val="004F4759"/>
    <w:rsid w:val="004F490B"/>
    <w:rsid w:val="004F5B14"/>
    <w:rsid w:val="004F5B86"/>
    <w:rsid w:val="004F5C11"/>
    <w:rsid w:val="004F6098"/>
    <w:rsid w:val="0050073D"/>
    <w:rsid w:val="00500AD2"/>
    <w:rsid w:val="0050193D"/>
    <w:rsid w:val="00501C79"/>
    <w:rsid w:val="00501DC5"/>
    <w:rsid w:val="00502268"/>
    <w:rsid w:val="005034BB"/>
    <w:rsid w:val="0050367B"/>
    <w:rsid w:val="00504165"/>
    <w:rsid w:val="005043E4"/>
    <w:rsid w:val="005047E2"/>
    <w:rsid w:val="00504AB6"/>
    <w:rsid w:val="0050503A"/>
    <w:rsid w:val="005054D8"/>
    <w:rsid w:val="00506288"/>
    <w:rsid w:val="005066D8"/>
    <w:rsid w:val="00507AEB"/>
    <w:rsid w:val="0051130F"/>
    <w:rsid w:val="00511637"/>
    <w:rsid w:val="00512C29"/>
    <w:rsid w:val="00513086"/>
    <w:rsid w:val="00513EC1"/>
    <w:rsid w:val="005141DC"/>
    <w:rsid w:val="005147E9"/>
    <w:rsid w:val="0051486C"/>
    <w:rsid w:val="00514875"/>
    <w:rsid w:val="0051488B"/>
    <w:rsid w:val="0051492E"/>
    <w:rsid w:val="00516E12"/>
    <w:rsid w:val="005172CE"/>
    <w:rsid w:val="00517908"/>
    <w:rsid w:val="005205B5"/>
    <w:rsid w:val="005207D3"/>
    <w:rsid w:val="00520EB8"/>
    <w:rsid w:val="005217E3"/>
    <w:rsid w:val="00521837"/>
    <w:rsid w:val="00521B30"/>
    <w:rsid w:val="00522271"/>
    <w:rsid w:val="005227DA"/>
    <w:rsid w:val="00523A4E"/>
    <w:rsid w:val="00523C50"/>
    <w:rsid w:val="005241E9"/>
    <w:rsid w:val="00524732"/>
    <w:rsid w:val="00524D35"/>
    <w:rsid w:val="005259B4"/>
    <w:rsid w:val="00525E49"/>
    <w:rsid w:val="00525ED5"/>
    <w:rsid w:val="00526A9A"/>
    <w:rsid w:val="00527859"/>
    <w:rsid w:val="00527B07"/>
    <w:rsid w:val="00530164"/>
    <w:rsid w:val="00531A48"/>
    <w:rsid w:val="005320AA"/>
    <w:rsid w:val="00532465"/>
    <w:rsid w:val="0053261C"/>
    <w:rsid w:val="00532F62"/>
    <w:rsid w:val="005332EB"/>
    <w:rsid w:val="00533A9F"/>
    <w:rsid w:val="005343F0"/>
    <w:rsid w:val="005351CB"/>
    <w:rsid w:val="00535323"/>
    <w:rsid w:val="005363F6"/>
    <w:rsid w:val="00536E30"/>
    <w:rsid w:val="00536EC3"/>
    <w:rsid w:val="005373EC"/>
    <w:rsid w:val="0053741B"/>
    <w:rsid w:val="005376CD"/>
    <w:rsid w:val="005377AA"/>
    <w:rsid w:val="00540578"/>
    <w:rsid w:val="00540794"/>
    <w:rsid w:val="00540F6A"/>
    <w:rsid w:val="00541192"/>
    <w:rsid w:val="00541314"/>
    <w:rsid w:val="00542BF4"/>
    <w:rsid w:val="00542CBC"/>
    <w:rsid w:val="00543734"/>
    <w:rsid w:val="00543F91"/>
    <w:rsid w:val="00544487"/>
    <w:rsid w:val="00544EE4"/>
    <w:rsid w:val="005455E8"/>
    <w:rsid w:val="00545898"/>
    <w:rsid w:val="005459BB"/>
    <w:rsid w:val="00545B6A"/>
    <w:rsid w:val="00546984"/>
    <w:rsid w:val="00546E2D"/>
    <w:rsid w:val="0054FC99"/>
    <w:rsid w:val="0055067C"/>
    <w:rsid w:val="00550F88"/>
    <w:rsid w:val="005515FA"/>
    <w:rsid w:val="00551EEE"/>
    <w:rsid w:val="005529EE"/>
    <w:rsid w:val="00552D16"/>
    <w:rsid w:val="005531F7"/>
    <w:rsid w:val="005532D9"/>
    <w:rsid w:val="005534EC"/>
    <w:rsid w:val="00553BDA"/>
    <w:rsid w:val="00554217"/>
    <w:rsid w:val="005549E8"/>
    <w:rsid w:val="00555700"/>
    <w:rsid w:val="00556303"/>
    <w:rsid w:val="0055649F"/>
    <w:rsid w:val="00556BE1"/>
    <w:rsid w:val="00560174"/>
    <w:rsid w:val="0056073C"/>
    <w:rsid w:val="00560B10"/>
    <w:rsid w:val="0056107A"/>
    <w:rsid w:val="00561649"/>
    <w:rsid w:val="0056234B"/>
    <w:rsid w:val="00563062"/>
    <w:rsid w:val="00563AB3"/>
    <w:rsid w:val="00564B9C"/>
    <w:rsid w:val="00565496"/>
    <w:rsid w:val="00565B37"/>
    <w:rsid w:val="005707EA"/>
    <w:rsid w:val="00570C6F"/>
    <w:rsid w:val="005710FA"/>
    <w:rsid w:val="00571907"/>
    <w:rsid w:val="00571D7D"/>
    <w:rsid w:val="00572393"/>
    <w:rsid w:val="00574EA8"/>
    <w:rsid w:val="00575239"/>
    <w:rsid w:val="00575709"/>
    <w:rsid w:val="00575EA5"/>
    <w:rsid w:val="00576109"/>
    <w:rsid w:val="005761C4"/>
    <w:rsid w:val="00577B8B"/>
    <w:rsid w:val="00577E23"/>
    <w:rsid w:val="00577EEA"/>
    <w:rsid w:val="005811F8"/>
    <w:rsid w:val="00581630"/>
    <w:rsid w:val="00583016"/>
    <w:rsid w:val="0058378C"/>
    <w:rsid w:val="00583B76"/>
    <w:rsid w:val="00584D92"/>
    <w:rsid w:val="00584FDD"/>
    <w:rsid w:val="00584FE7"/>
    <w:rsid w:val="005852D9"/>
    <w:rsid w:val="00590550"/>
    <w:rsid w:val="005907C7"/>
    <w:rsid w:val="0059082E"/>
    <w:rsid w:val="005908E1"/>
    <w:rsid w:val="00591CBF"/>
    <w:rsid w:val="0059276D"/>
    <w:rsid w:val="00593662"/>
    <w:rsid w:val="00593DE4"/>
    <w:rsid w:val="00594054"/>
    <w:rsid w:val="005952BF"/>
    <w:rsid w:val="0059556E"/>
    <w:rsid w:val="0059629B"/>
    <w:rsid w:val="005965B4"/>
    <w:rsid w:val="00597312"/>
    <w:rsid w:val="00597BC5"/>
    <w:rsid w:val="005A2C81"/>
    <w:rsid w:val="005A2FBE"/>
    <w:rsid w:val="005A3722"/>
    <w:rsid w:val="005A4B44"/>
    <w:rsid w:val="005A5B8B"/>
    <w:rsid w:val="005A5BC9"/>
    <w:rsid w:val="005A5CC6"/>
    <w:rsid w:val="005A6B08"/>
    <w:rsid w:val="005A71BB"/>
    <w:rsid w:val="005A7214"/>
    <w:rsid w:val="005A73F5"/>
    <w:rsid w:val="005A74BB"/>
    <w:rsid w:val="005B0C1F"/>
    <w:rsid w:val="005B10AC"/>
    <w:rsid w:val="005B169E"/>
    <w:rsid w:val="005B16A6"/>
    <w:rsid w:val="005B18B5"/>
    <w:rsid w:val="005B2037"/>
    <w:rsid w:val="005B262D"/>
    <w:rsid w:val="005B294B"/>
    <w:rsid w:val="005B2A9F"/>
    <w:rsid w:val="005B307B"/>
    <w:rsid w:val="005B39F2"/>
    <w:rsid w:val="005B3B09"/>
    <w:rsid w:val="005B3F2D"/>
    <w:rsid w:val="005B45FB"/>
    <w:rsid w:val="005B4D41"/>
    <w:rsid w:val="005B4E11"/>
    <w:rsid w:val="005B51DE"/>
    <w:rsid w:val="005C03CF"/>
    <w:rsid w:val="005C14CE"/>
    <w:rsid w:val="005C180C"/>
    <w:rsid w:val="005C2530"/>
    <w:rsid w:val="005C38FB"/>
    <w:rsid w:val="005C4749"/>
    <w:rsid w:val="005C5911"/>
    <w:rsid w:val="005C5A0B"/>
    <w:rsid w:val="005C6236"/>
    <w:rsid w:val="005C6420"/>
    <w:rsid w:val="005D0D60"/>
    <w:rsid w:val="005D207D"/>
    <w:rsid w:val="005D22F3"/>
    <w:rsid w:val="005D2D5C"/>
    <w:rsid w:val="005D43BE"/>
    <w:rsid w:val="005D4CEA"/>
    <w:rsid w:val="005D57B7"/>
    <w:rsid w:val="005D5C63"/>
    <w:rsid w:val="005D7102"/>
    <w:rsid w:val="005D7FA6"/>
    <w:rsid w:val="005E00B9"/>
    <w:rsid w:val="005E0240"/>
    <w:rsid w:val="005E0680"/>
    <w:rsid w:val="005E06F1"/>
    <w:rsid w:val="005E0BB4"/>
    <w:rsid w:val="005E178A"/>
    <w:rsid w:val="005E2CB7"/>
    <w:rsid w:val="005E3211"/>
    <w:rsid w:val="005E37E3"/>
    <w:rsid w:val="005E3CDB"/>
    <w:rsid w:val="005E4157"/>
    <w:rsid w:val="005E4C8E"/>
    <w:rsid w:val="005E54A8"/>
    <w:rsid w:val="005E579C"/>
    <w:rsid w:val="005E5DFB"/>
    <w:rsid w:val="005E60BC"/>
    <w:rsid w:val="005E6D42"/>
    <w:rsid w:val="005E7133"/>
    <w:rsid w:val="005F05AD"/>
    <w:rsid w:val="005F0CCA"/>
    <w:rsid w:val="005F156F"/>
    <w:rsid w:val="005F3448"/>
    <w:rsid w:val="005F36B7"/>
    <w:rsid w:val="005F36C4"/>
    <w:rsid w:val="005F39D7"/>
    <w:rsid w:val="005F3ACD"/>
    <w:rsid w:val="005F438E"/>
    <w:rsid w:val="005F4A8E"/>
    <w:rsid w:val="005F4ABF"/>
    <w:rsid w:val="005F4BF4"/>
    <w:rsid w:val="005F531E"/>
    <w:rsid w:val="005F5DC8"/>
    <w:rsid w:val="005F5FB9"/>
    <w:rsid w:val="005F60FB"/>
    <w:rsid w:val="005F637C"/>
    <w:rsid w:val="005F6B22"/>
    <w:rsid w:val="005F6C32"/>
    <w:rsid w:val="005F6F5F"/>
    <w:rsid w:val="005F6F97"/>
    <w:rsid w:val="005F746A"/>
    <w:rsid w:val="005F7595"/>
    <w:rsid w:val="005F7AA1"/>
    <w:rsid w:val="005F7D49"/>
    <w:rsid w:val="005F7D69"/>
    <w:rsid w:val="005F7EF2"/>
    <w:rsid w:val="00600BEB"/>
    <w:rsid w:val="00600DD8"/>
    <w:rsid w:val="00600FA9"/>
    <w:rsid w:val="0060163D"/>
    <w:rsid w:val="00602B33"/>
    <w:rsid w:val="00602F5D"/>
    <w:rsid w:val="00603A25"/>
    <w:rsid w:val="006042C4"/>
    <w:rsid w:val="0060516A"/>
    <w:rsid w:val="00605619"/>
    <w:rsid w:val="00605D26"/>
    <w:rsid w:val="0061095B"/>
    <w:rsid w:val="006112FD"/>
    <w:rsid w:val="00611515"/>
    <w:rsid w:val="006119E1"/>
    <w:rsid w:val="006121B4"/>
    <w:rsid w:val="006124D0"/>
    <w:rsid w:val="0061270E"/>
    <w:rsid w:val="00612F1D"/>
    <w:rsid w:val="00613C70"/>
    <w:rsid w:val="00613D5C"/>
    <w:rsid w:val="006144F7"/>
    <w:rsid w:val="00614B58"/>
    <w:rsid w:val="00614F35"/>
    <w:rsid w:val="00615566"/>
    <w:rsid w:val="00615DFD"/>
    <w:rsid w:val="00616415"/>
    <w:rsid w:val="00616D35"/>
    <w:rsid w:val="00616D93"/>
    <w:rsid w:val="00617022"/>
    <w:rsid w:val="006170E4"/>
    <w:rsid w:val="00617A48"/>
    <w:rsid w:val="00617FC7"/>
    <w:rsid w:val="00620491"/>
    <w:rsid w:val="00620825"/>
    <w:rsid w:val="006226A1"/>
    <w:rsid w:val="00624518"/>
    <w:rsid w:val="006251E9"/>
    <w:rsid w:val="0062547A"/>
    <w:rsid w:val="00625727"/>
    <w:rsid w:val="00625B53"/>
    <w:rsid w:val="00625F84"/>
    <w:rsid w:val="006260D1"/>
    <w:rsid w:val="006266A0"/>
    <w:rsid w:val="00626DD8"/>
    <w:rsid w:val="00626EB2"/>
    <w:rsid w:val="006271BB"/>
    <w:rsid w:val="006272E9"/>
    <w:rsid w:val="00630310"/>
    <w:rsid w:val="00630B0D"/>
    <w:rsid w:val="006319FE"/>
    <w:rsid w:val="00631CD1"/>
    <w:rsid w:val="00632937"/>
    <w:rsid w:val="00632A24"/>
    <w:rsid w:val="00632F59"/>
    <w:rsid w:val="00633B01"/>
    <w:rsid w:val="00633F05"/>
    <w:rsid w:val="00635619"/>
    <w:rsid w:val="00635970"/>
    <w:rsid w:val="00640C00"/>
    <w:rsid w:val="00640CC6"/>
    <w:rsid w:val="006418EA"/>
    <w:rsid w:val="00641E03"/>
    <w:rsid w:val="00642190"/>
    <w:rsid w:val="006423AD"/>
    <w:rsid w:val="006424EC"/>
    <w:rsid w:val="00642545"/>
    <w:rsid w:val="006425A6"/>
    <w:rsid w:val="00642D6F"/>
    <w:rsid w:val="00643A8B"/>
    <w:rsid w:val="00643FD4"/>
    <w:rsid w:val="0064418B"/>
    <w:rsid w:val="006447EB"/>
    <w:rsid w:val="006455AE"/>
    <w:rsid w:val="006456D4"/>
    <w:rsid w:val="00645DC0"/>
    <w:rsid w:val="0064616B"/>
    <w:rsid w:val="00647365"/>
    <w:rsid w:val="006474DC"/>
    <w:rsid w:val="00650814"/>
    <w:rsid w:val="00651210"/>
    <w:rsid w:val="006527BD"/>
    <w:rsid w:val="0065299B"/>
    <w:rsid w:val="00652A3E"/>
    <w:rsid w:val="00653CA4"/>
    <w:rsid w:val="00653E2B"/>
    <w:rsid w:val="00654E25"/>
    <w:rsid w:val="00655761"/>
    <w:rsid w:val="00655C74"/>
    <w:rsid w:val="0065609C"/>
    <w:rsid w:val="006575D6"/>
    <w:rsid w:val="00657904"/>
    <w:rsid w:val="006608C5"/>
    <w:rsid w:val="00660A86"/>
    <w:rsid w:val="00660CE8"/>
    <w:rsid w:val="00660D25"/>
    <w:rsid w:val="00662736"/>
    <w:rsid w:val="00662BE9"/>
    <w:rsid w:val="006632D1"/>
    <w:rsid w:val="00663539"/>
    <w:rsid w:val="00663785"/>
    <w:rsid w:val="00664A33"/>
    <w:rsid w:val="00664DC7"/>
    <w:rsid w:val="00665C27"/>
    <w:rsid w:val="006664A2"/>
    <w:rsid w:val="00666A1B"/>
    <w:rsid w:val="00666CB1"/>
    <w:rsid w:val="006675EA"/>
    <w:rsid w:val="00670472"/>
    <w:rsid w:val="006722DC"/>
    <w:rsid w:val="00672AA8"/>
    <w:rsid w:val="00672CE0"/>
    <w:rsid w:val="006730FF"/>
    <w:rsid w:val="006748FF"/>
    <w:rsid w:val="0067490F"/>
    <w:rsid w:val="00674E0D"/>
    <w:rsid w:val="00675AA9"/>
    <w:rsid w:val="00676CD2"/>
    <w:rsid w:val="00677170"/>
    <w:rsid w:val="006776AC"/>
    <w:rsid w:val="00677BAF"/>
    <w:rsid w:val="00680651"/>
    <w:rsid w:val="0068250C"/>
    <w:rsid w:val="006825C7"/>
    <w:rsid w:val="00684733"/>
    <w:rsid w:val="0068494C"/>
    <w:rsid w:val="00685D57"/>
    <w:rsid w:val="0068612A"/>
    <w:rsid w:val="00686140"/>
    <w:rsid w:val="0068616A"/>
    <w:rsid w:val="0068629F"/>
    <w:rsid w:val="006866D1"/>
    <w:rsid w:val="006908B9"/>
    <w:rsid w:val="00690BFC"/>
    <w:rsid w:val="006910B4"/>
    <w:rsid w:val="00692855"/>
    <w:rsid w:val="00692865"/>
    <w:rsid w:val="00693BCB"/>
    <w:rsid w:val="0069449D"/>
    <w:rsid w:val="006946D7"/>
    <w:rsid w:val="00695752"/>
    <w:rsid w:val="00695887"/>
    <w:rsid w:val="00697444"/>
    <w:rsid w:val="006976A3"/>
    <w:rsid w:val="0069794F"/>
    <w:rsid w:val="006A0B55"/>
    <w:rsid w:val="006A1834"/>
    <w:rsid w:val="006A1AB1"/>
    <w:rsid w:val="006A2699"/>
    <w:rsid w:val="006A31AF"/>
    <w:rsid w:val="006A38E6"/>
    <w:rsid w:val="006A458E"/>
    <w:rsid w:val="006A45F4"/>
    <w:rsid w:val="006A4E0D"/>
    <w:rsid w:val="006A654C"/>
    <w:rsid w:val="006A67F2"/>
    <w:rsid w:val="006A731B"/>
    <w:rsid w:val="006A79CE"/>
    <w:rsid w:val="006B006C"/>
    <w:rsid w:val="006B0A5A"/>
    <w:rsid w:val="006B0DDC"/>
    <w:rsid w:val="006B1B8C"/>
    <w:rsid w:val="006B31D2"/>
    <w:rsid w:val="006B4434"/>
    <w:rsid w:val="006B5F0B"/>
    <w:rsid w:val="006B6228"/>
    <w:rsid w:val="006B6D85"/>
    <w:rsid w:val="006B7297"/>
    <w:rsid w:val="006B7D59"/>
    <w:rsid w:val="006C1BE4"/>
    <w:rsid w:val="006C23E9"/>
    <w:rsid w:val="006C291E"/>
    <w:rsid w:val="006C3071"/>
    <w:rsid w:val="006C36E1"/>
    <w:rsid w:val="006C3F2D"/>
    <w:rsid w:val="006C449E"/>
    <w:rsid w:val="006C6886"/>
    <w:rsid w:val="006C6A60"/>
    <w:rsid w:val="006C79E0"/>
    <w:rsid w:val="006C7F2A"/>
    <w:rsid w:val="006D00C7"/>
    <w:rsid w:val="006D0127"/>
    <w:rsid w:val="006D0E9B"/>
    <w:rsid w:val="006D0ED0"/>
    <w:rsid w:val="006D1151"/>
    <w:rsid w:val="006D1511"/>
    <w:rsid w:val="006D2245"/>
    <w:rsid w:val="006D307E"/>
    <w:rsid w:val="006D3B61"/>
    <w:rsid w:val="006D42F8"/>
    <w:rsid w:val="006D4373"/>
    <w:rsid w:val="006D4414"/>
    <w:rsid w:val="006D4987"/>
    <w:rsid w:val="006D4F45"/>
    <w:rsid w:val="006D501F"/>
    <w:rsid w:val="006D58B0"/>
    <w:rsid w:val="006D6055"/>
    <w:rsid w:val="006D6851"/>
    <w:rsid w:val="006D6CB0"/>
    <w:rsid w:val="006D723C"/>
    <w:rsid w:val="006D7F40"/>
    <w:rsid w:val="006E08EA"/>
    <w:rsid w:val="006E0ED3"/>
    <w:rsid w:val="006E3BD2"/>
    <w:rsid w:val="006E3EEB"/>
    <w:rsid w:val="006E4188"/>
    <w:rsid w:val="006E43DC"/>
    <w:rsid w:val="006E4C87"/>
    <w:rsid w:val="006E4E34"/>
    <w:rsid w:val="006E5889"/>
    <w:rsid w:val="006E5B0D"/>
    <w:rsid w:val="006E5E1E"/>
    <w:rsid w:val="006E77DE"/>
    <w:rsid w:val="006E79DF"/>
    <w:rsid w:val="006E7D70"/>
    <w:rsid w:val="006E7EA9"/>
    <w:rsid w:val="006F0A59"/>
    <w:rsid w:val="006F1962"/>
    <w:rsid w:val="006F1D24"/>
    <w:rsid w:val="006F1EE4"/>
    <w:rsid w:val="006F2F83"/>
    <w:rsid w:val="006F3389"/>
    <w:rsid w:val="006F409A"/>
    <w:rsid w:val="006F417D"/>
    <w:rsid w:val="006F41E2"/>
    <w:rsid w:val="006F48FA"/>
    <w:rsid w:val="006F535B"/>
    <w:rsid w:val="006F553A"/>
    <w:rsid w:val="006F5DE7"/>
    <w:rsid w:val="006F751C"/>
    <w:rsid w:val="006F7B12"/>
    <w:rsid w:val="0070085E"/>
    <w:rsid w:val="007012EF"/>
    <w:rsid w:val="00701499"/>
    <w:rsid w:val="00701FA8"/>
    <w:rsid w:val="007025D1"/>
    <w:rsid w:val="00702A5D"/>
    <w:rsid w:val="00702B0D"/>
    <w:rsid w:val="00702DC3"/>
    <w:rsid w:val="00703023"/>
    <w:rsid w:val="00703AB4"/>
    <w:rsid w:val="0070565E"/>
    <w:rsid w:val="00705784"/>
    <w:rsid w:val="00705EEB"/>
    <w:rsid w:val="00706D64"/>
    <w:rsid w:val="0070762E"/>
    <w:rsid w:val="00707753"/>
    <w:rsid w:val="00707E60"/>
    <w:rsid w:val="00707F22"/>
    <w:rsid w:val="00710F1C"/>
    <w:rsid w:val="00711458"/>
    <w:rsid w:val="007126C2"/>
    <w:rsid w:val="00712B84"/>
    <w:rsid w:val="00713041"/>
    <w:rsid w:val="0071415D"/>
    <w:rsid w:val="00715857"/>
    <w:rsid w:val="00716469"/>
    <w:rsid w:val="00716CD0"/>
    <w:rsid w:val="00716DBE"/>
    <w:rsid w:val="00716DF6"/>
    <w:rsid w:val="00717928"/>
    <w:rsid w:val="0072017B"/>
    <w:rsid w:val="00720C2E"/>
    <w:rsid w:val="00720E8D"/>
    <w:rsid w:val="007222E3"/>
    <w:rsid w:val="007224FB"/>
    <w:rsid w:val="00722A42"/>
    <w:rsid w:val="00722D3A"/>
    <w:rsid w:val="007232CC"/>
    <w:rsid w:val="00723AA8"/>
    <w:rsid w:val="00723C70"/>
    <w:rsid w:val="0072458E"/>
    <w:rsid w:val="00724D36"/>
    <w:rsid w:val="007253DA"/>
    <w:rsid w:val="0072608F"/>
    <w:rsid w:val="0072686B"/>
    <w:rsid w:val="00730CBB"/>
    <w:rsid w:val="007318B0"/>
    <w:rsid w:val="00731EA0"/>
    <w:rsid w:val="00731FE6"/>
    <w:rsid w:val="00732558"/>
    <w:rsid w:val="00732D2C"/>
    <w:rsid w:val="0073300B"/>
    <w:rsid w:val="007335F9"/>
    <w:rsid w:val="00733687"/>
    <w:rsid w:val="007337A9"/>
    <w:rsid w:val="00733A4C"/>
    <w:rsid w:val="00734EEF"/>
    <w:rsid w:val="007350EF"/>
    <w:rsid w:val="00735689"/>
    <w:rsid w:val="00736447"/>
    <w:rsid w:val="00736B53"/>
    <w:rsid w:val="007377EE"/>
    <w:rsid w:val="00740D89"/>
    <w:rsid w:val="00741160"/>
    <w:rsid w:val="00741331"/>
    <w:rsid w:val="0074277E"/>
    <w:rsid w:val="007445F6"/>
    <w:rsid w:val="00745EE7"/>
    <w:rsid w:val="007463FE"/>
    <w:rsid w:val="007464C8"/>
    <w:rsid w:val="00746736"/>
    <w:rsid w:val="00746957"/>
    <w:rsid w:val="007469E7"/>
    <w:rsid w:val="00747190"/>
    <w:rsid w:val="00747AEE"/>
    <w:rsid w:val="00747C5E"/>
    <w:rsid w:val="00750DCB"/>
    <w:rsid w:val="00751441"/>
    <w:rsid w:val="00751AD9"/>
    <w:rsid w:val="00753182"/>
    <w:rsid w:val="00753653"/>
    <w:rsid w:val="0075389E"/>
    <w:rsid w:val="00755223"/>
    <w:rsid w:val="007556CC"/>
    <w:rsid w:val="00755DB9"/>
    <w:rsid w:val="007563BD"/>
    <w:rsid w:val="00756840"/>
    <w:rsid w:val="00756AB1"/>
    <w:rsid w:val="00756B49"/>
    <w:rsid w:val="007607B6"/>
    <w:rsid w:val="00761758"/>
    <w:rsid w:val="00761A2D"/>
    <w:rsid w:val="007620E8"/>
    <w:rsid w:val="00762B80"/>
    <w:rsid w:val="00762E1F"/>
    <w:rsid w:val="0076304A"/>
    <w:rsid w:val="00763B6F"/>
    <w:rsid w:val="00764D81"/>
    <w:rsid w:val="007651F6"/>
    <w:rsid w:val="0076557F"/>
    <w:rsid w:val="0076569B"/>
    <w:rsid w:val="00765A20"/>
    <w:rsid w:val="00765CC0"/>
    <w:rsid w:val="007669E8"/>
    <w:rsid w:val="00767658"/>
    <w:rsid w:val="00767B22"/>
    <w:rsid w:val="00770FB6"/>
    <w:rsid w:val="00771055"/>
    <w:rsid w:val="007717FC"/>
    <w:rsid w:val="0077212B"/>
    <w:rsid w:val="007727E4"/>
    <w:rsid w:val="00772AF2"/>
    <w:rsid w:val="0077426B"/>
    <w:rsid w:val="007743DA"/>
    <w:rsid w:val="00775322"/>
    <w:rsid w:val="00775566"/>
    <w:rsid w:val="00775815"/>
    <w:rsid w:val="00775D60"/>
    <w:rsid w:val="0077606F"/>
    <w:rsid w:val="00776335"/>
    <w:rsid w:val="007771FB"/>
    <w:rsid w:val="00780467"/>
    <w:rsid w:val="00782155"/>
    <w:rsid w:val="007822F8"/>
    <w:rsid w:val="007829C0"/>
    <w:rsid w:val="007842B4"/>
    <w:rsid w:val="00784C8A"/>
    <w:rsid w:val="0078548A"/>
    <w:rsid w:val="00786105"/>
    <w:rsid w:val="00786197"/>
    <w:rsid w:val="0078698C"/>
    <w:rsid w:val="007875B4"/>
    <w:rsid w:val="00787FE2"/>
    <w:rsid w:val="00790335"/>
    <w:rsid w:val="0079078E"/>
    <w:rsid w:val="0079093D"/>
    <w:rsid w:val="0079225A"/>
    <w:rsid w:val="00792BC3"/>
    <w:rsid w:val="00792C7F"/>
    <w:rsid w:val="00792D4E"/>
    <w:rsid w:val="007944E6"/>
    <w:rsid w:val="007950EA"/>
    <w:rsid w:val="00795A9D"/>
    <w:rsid w:val="0079672A"/>
    <w:rsid w:val="00796969"/>
    <w:rsid w:val="007969C7"/>
    <w:rsid w:val="00796E0A"/>
    <w:rsid w:val="00796E18"/>
    <w:rsid w:val="007974BD"/>
    <w:rsid w:val="007974E0"/>
    <w:rsid w:val="007978C5"/>
    <w:rsid w:val="00797CC5"/>
    <w:rsid w:val="00797FF8"/>
    <w:rsid w:val="007A10BA"/>
    <w:rsid w:val="007A20BB"/>
    <w:rsid w:val="007A256F"/>
    <w:rsid w:val="007A2E4F"/>
    <w:rsid w:val="007A2FA5"/>
    <w:rsid w:val="007A31D0"/>
    <w:rsid w:val="007A3528"/>
    <w:rsid w:val="007A44A4"/>
    <w:rsid w:val="007A45A3"/>
    <w:rsid w:val="007A4AE0"/>
    <w:rsid w:val="007A5F15"/>
    <w:rsid w:val="007A5FA2"/>
    <w:rsid w:val="007A6492"/>
    <w:rsid w:val="007A6A7E"/>
    <w:rsid w:val="007A70B6"/>
    <w:rsid w:val="007A7131"/>
    <w:rsid w:val="007B03D1"/>
    <w:rsid w:val="007B061A"/>
    <w:rsid w:val="007B1072"/>
    <w:rsid w:val="007B257C"/>
    <w:rsid w:val="007B2645"/>
    <w:rsid w:val="007B2772"/>
    <w:rsid w:val="007B2BF9"/>
    <w:rsid w:val="007B3618"/>
    <w:rsid w:val="007B3651"/>
    <w:rsid w:val="007B3BDB"/>
    <w:rsid w:val="007B41A5"/>
    <w:rsid w:val="007B4591"/>
    <w:rsid w:val="007B49E9"/>
    <w:rsid w:val="007B4A02"/>
    <w:rsid w:val="007B53A0"/>
    <w:rsid w:val="007B55AE"/>
    <w:rsid w:val="007B5996"/>
    <w:rsid w:val="007B6BB5"/>
    <w:rsid w:val="007B71F9"/>
    <w:rsid w:val="007B7B22"/>
    <w:rsid w:val="007B7B51"/>
    <w:rsid w:val="007C0148"/>
    <w:rsid w:val="007C2483"/>
    <w:rsid w:val="007C36C6"/>
    <w:rsid w:val="007C3C5C"/>
    <w:rsid w:val="007C45C3"/>
    <w:rsid w:val="007C5286"/>
    <w:rsid w:val="007C5301"/>
    <w:rsid w:val="007C5C29"/>
    <w:rsid w:val="007C64C6"/>
    <w:rsid w:val="007C659F"/>
    <w:rsid w:val="007C6D42"/>
    <w:rsid w:val="007C6F8F"/>
    <w:rsid w:val="007C7DE8"/>
    <w:rsid w:val="007D0AF3"/>
    <w:rsid w:val="007D161B"/>
    <w:rsid w:val="007D1AB1"/>
    <w:rsid w:val="007D2473"/>
    <w:rsid w:val="007D2D8D"/>
    <w:rsid w:val="007D3163"/>
    <w:rsid w:val="007D3C72"/>
    <w:rsid w:val="007D3F3F"/>
    <w:rsid w:val="007D42B4"/>
    <w:rsid w:val="007D4DC1"/>
    <w:rsid w:val="007D56DB"/>
    <w:rsid w:val="007D5F00"/>
    <w:rsid w:val="007D680A"/>
    <w:rsid w:val="007D7DA5"/>
    <w:rsid w:val="007E020F"/>
    <w:rsid w:val="007E0437"/>
    <w:rsid w:val="007E0904"/>
    <w:rsid w:val="007E11F6"/>
    <w:rsid w:val="007E14F3"/>
    <w:rsid w:val="007E17D3"/>
    <w:rsid w:val="007E2D38"/>
    <w:rsid w:val="007E2E83"/>
    <w:rsid w:val="007E39C4"/>
    <w:rsid w:val="007E3C78"/>
    <w:rsid w:val="007E4072"/>
    <w:rsid w:val="007E65C8"/>
    <w:rsid w:val="007E671E"/>
    <w:rsid w:val="007E67B8"/>
    <w:rsid w:val="007E6972"/>
    <w:rsid w:val="007E6F50"/>
    <w:rsid w:val="007E6FB8"/>
    <w:rsid w:val="007E7FCA"/>
    <w:rsid w:val="007F0EBC"/>
    <w:rsid w:val="007F1815"/>
    <w:rsid w:val="007F1921"/>
    <w:rsid w:val="007F1A9E"/>
    <w:rsid w:val="007F278E"/>
    <w:rsid w:val="007F345D"/>
    <w:rsid w:val="007F3825"/>
    <w:rsid w:val="007F4352"/>
    <w:rsid w:val="007F5A28"/>
    <w:rsid w:val="007F6D9C"/>
    <w:rsid w:val="008003C2"/>
    <w:rsid w:val="00800D6F"/>
    <w:rsid w:val="00801074"/>
    <w:rsid w:val="008012BB"/>
    <w:rsid w:val="00802019"/>
    <w:rsid w:val="00802514"/>
    <w:rsid w:val="00802727"/>
    <w:rsid w:val="00802FC2"/>
    <w:rsid w:val="00803114"/>
    <w:rsid w:val="00803BF9"/>
    <w:rsid w:val="00806387"/>
    <w:rsid w:val="0080709E"/>
    <w:rsid w:val="00810895"/>
    <w:rsid w:val="00810DB7"/>
    <w:rsid w:val="00810ED5"/>
    <w:rsid w:val="008117EA"/>
    <w:rsid w:val="00811932"/>
    <w:rsid w:val="00812304"/>
    <w:rsid w:val="00812A9B"/>
    <w:rsid w:val="00812AD3"/>
    <w:rsid w:val="00812BD7"/>
    <w:rsid w:val="00812D96"/>
    <w:rsid w:val="008130EC"/>
    <w:rsid w:val="0081315D"/>
    <w:rsid w:val="00813887"/>
    <w:rsid w:val="00815257"/>
    <w:rsid w:val="00816164"/>
    <w:rsid w:val="00816BD4"/>
    <w:rsid w:val="0081710D"/>
    <w:rsid w:val="008177F5"/>
    <w:rsid w:val="00817A89"/>
    <w:rsid w:val="008200C7"/>
    <w:rsid w:val="008201CA"/>
    <w:rsid w:val="00820DB0"/>
    <w:rsid w:val="00821CF9"/>
    <w:rsid w:val="00822BEF"/>
    <w:rsid w:val="00823C12"/>
    <w:rsid w:val="00823E89"/>
    <w:rsid w:val="008258A3"/>
    <w:rsid w:val="00826133"/>
    <w:rsid w:val="00826762"/>
    <w:rsid w:val="00826A11"/>
    <w:rsid w:val="00826EBE"/>
    <w:rsid w:val="00827B4F"/>
    <w:rsid w:val="00827D2E"/>
    <w:rsid w:val="008302C6"/>
    <w:rsid w:val="00831574"/>
    <w:rsid w:val="008316B4"/>
    <w:rsid w:val="00831B64"/>
    <w:rsid w:val="0083271B"/>
    <w:rsid w:val="00832FD7"/>
    <w:rsid w:val="00835707"/>
    <w:rsid w:val="008357C9"/>
    <w:rsid w:val="00835E59"/>
    <w:rsid w:val="00836BF2"/>
    <w:rsid w:val="00837300"/>
    <w:rsid w:val="00837610"/>
    <w:rsid w:val="00837E21"/>
    <w:rsid w:val="00837E34"/>
    <w:rsid w:val="0084062A"/>
    <w:rsid w:val="00840C6E"/>
    <w:rsid w:val="00840ED2"/>
    <w:rsid w:val="008410C0"/>
    <w:rsid w:val="00841BC9"/>
    <w:rsid w:val="00841BFF"/>
    <w:rsid w:val="00842223"/>
    <w:rsid w:val="00842251"/>
    <w:rsid w:val="00843355"/>
    <w:rsid w:val="0084454C"/>
    <w:rsid w:val="00845238"/>
    <w:rsid w:val="008454B7"/>
    <w:rsid w:val="00846894"/>
    <w:rsid w:val="00846D35"/>
    <w:rsid w:val="00847668"/>
    <w:rsid w:val="00850AA1"/>
    <w:rsid w:val="00850BAD"/>
    <w:rsid w:val="00850C59"/>
    <w:rsid w:val="00850DF9"/>
    <w:rsid w:val="00851801"/>
    <w:rsid w:val="008521C3"/>
    <w:rsid w:val="0085246D"/>
    <w:rsid w:val="008525D8"/>
    <w:rsid w:val="0085261B"/>
    <w:rsid w:val="00852A5B"/>
    <w:rsid w:val="00852BC6"/>
    <w:rsid w:val="00853145"/>
    <w:rsid w:val="00854B7A"/>
    <w:rsid w:val="00854EA5"/>
    <w:rsid w:val="00855C99"/>
    <w:rsid w:val="00856225"/>
    <w:rsid w:val="00856E3A"/>
    <w:rsid w:val="0085756E"/>
    <w:rsid w:val="008607C0"/>
    <w:rsid w:val="00860986"/>
    <w:rsid w:val="00860D25"/>
    <w:rsid w:val="00860FDC"/>
    <w:rsid w:val="00861032"/>
    <w:rsid w:val="008626CB"/>
    <w:rsid w:val="00862F0C"/>
    <w:rsid w:val="0086300B"/>
    <w:rsid w:val="008637D7"/>
    <w:rsid w:val="00863897"/>
    <w:rsid w:val="008664BA"/>
    <w:rsid w:val="0086652D"/>
    <w:rsid w:val="00866E0B"/>
    <w:rsid w:val="008701EA"/>
    <w:rsid w:val="008706D6"/>
    <w:rsid w:val="00871315"/>
    <w:rsid w:val="00871DFC"/>
    <w:rsid w:val="008728AE"/>
    <w:rsid w:val="00873487"/>
    <w:rsid w:val="008738B9"/>
    <w:rsid w:val="00873E7D"/>
    <w:rsid w:val="00873EAA"/>
    <w:rsid w:val="0087423E"/>
    <w:rsid w:val="0087573E"/>
    <w:rsid w:val="00875D4D"/>
    <w:rsid w:val="008762BB"/>
    <w:rsid w:val="00876D63"/>
    <w:rsid w:val="00876ED0"/>
    <w:rsid w:val="008770F5"/>
    <w:rsid w:val="00880370"/>
    <w:rsid w:val="008805EC"/>
    <w:rsid w:val="00880BDC"/>
    <w:rsid w:val="00880E81"/>
    <w:rsid w:val="00880F74"/>
    <w:rsid w:val="00881749"/>
    <w:rsid w:val="00881CEC"/>
    <w:rsid w:val="00881F6C"/>
    <w:rsid w:val="00882308"/>
    <w:rsid w:val="00882940"/>
    <w:rsid w:val="00883EC5"/>
    <w:rsid w:val="0088446B"/>
    <w:rsid w:val="008847DB"/>
    <w:rsid w:val="00884B23"/>
    <w:rsid w:val="008853E0"/>
    <w:rsid w:val="00887ADF"/>
    <w:rsid w:val="00887EDF"/>
    <w:rsid w:val="00890A4C"/>
    <w:rsid w:val="00890C07"/>
    <w:rsid w:val="00893537"/>
    <w:rsid w:val="00893B36"/>
    <w:rsid w:val="00893E61"/>
    <w:rsid w:val="00894856"/>
    <w:rsid w:val="008949A6"/>
    <w:rsid w:val="008953E8"/>
    <w:rsid w:val="008954F3"/>
    <w:rsid w:val="00895697"/>
    <w:rsid w:val="00896C83"/>
    <w:rsid w:val="008970C9"/>
    <w:rsid w:val="008972BB"/>
    <w:rsid w:val="0089740E"/>
    <w:rsid w:val="00897832"/>
    <w:rsid w:val="008A0755"/>
    <w:rsid w:val="008A0CD7"/>
    <w:rsid w:val="008A10D8"/>
    <w:rsid w:val="008A1209"/>
    <w:rsid w:val="008A159E"/>
    <w:rsid w:val="008A221D"/>
    <w:rsid w:val="008A299F"/>
    <w:rsid w:val="008A2A1A"/>
    <w:rsid w:val="008A3628"/>
    <w:rsid w:val="008A3A4F"/>
    <w:rsid w:val="008A42B1"/>
    <w:rsid w:val="008A4694"/>
    <w:rsid w:val="008A4B60"/>
    <w:rsid w:val="008A4FB6"/>
    <w:rsid w:val="008A5805"/>
    <w:rsid w:val="008A5CDF"/>
    <w:rsid w:val="008A5CE8"/>
    <w:rsid w:val="008A638C"/>
    <w:rsid w:val="008A70E3"/>
    <w:rsid w:val="008A7A09"/>
    <w:rsid w:val="008A7ADD"/>
    <w:rsid w:val="008B0932"/>
    <w:rsid w:val="008B0953"/>
    <w:rsid w:val="008B09B1"/>
    <w:rsid w:val="008B0CCE"/>
    <w:rsid w:val="008B15B3"/>
    <w:rsid w:val="008B2675"/>
    <w:rsid w:val="008B26EF"/>
    <w:rsid w:val="008B297F"/>
    <w:rsid w:val="008B4425"/>
    <w:rsid w:val="008B45F0"/>
    <w:rsid w:val="008B4DA0"/>
    <w:rsid w:val="008B5B93"/>
    <w:rsid w:val="008B76E3"/>
    <w:rsid w:val="008B78ED"/>
    <w:rsid w:val="008C0510"/>
    <w:rsid w:val="008C147A"/>
    <w:rsid w:val="008C1A52"/>
    <w:rsid w:val="008C291D"/>
    <w:rsid w:val="008C296C"/>
    <w:rsid w:val="008C37AE"/>
    <w:rsid w:val="008C5241"/>
    <w:rsid w:val="008C54A9"/>
    <w:rsid w:val="008C5AB7"/>
    <w:rsid w:val="008C6149"/>
    <w:rsid w:val="008C6AB9"/>
    <w:rsid w:val="008C7314"/>
    <w:rsid w:val="008C7755"/>
    <w:rsid w:val="008C77DE"/>
    <w:rsid w:val="008D0035"/>
    <w:rsid w:val="008D093F"/>
    <w:rsid w:val="008D0C00"/>
    <w:rsid w:val="008D0DD7"/>
    <w:rsid w:val="008D1299"/>
    <w:rsid w:val="008D1434"/>
    <w:rsid w:val="008D16A5"/>
    <w:rsid w:val="008D19B4"/>
    <w:rsid w:val="008D1A47"/>
    <w:rsid w:val="008D2351"/>
    <w:rsid w:val="008D2760"/>
    <w:rsid w:val="008D3CF7"/>
    <w:rsid w:val="008D3FC7"/>
    <w:rsid w:val="008D4100"/>
    <w:rsid w:val="008D481D"/>
    <w:rsid w:val="008D50A8"/>
    <w:rsid w:val="008D75DD"/>
    <w:rsid w:val="008E0276"/>
    <w:rsid w:val="008E0947"/>
    <w:rsid w:val="008E1B7E"/>
    <w:rsid w:val="008E1F8B"/>
    <w:rsid w:val="008E2CED"/>
    <w:rsid w:val="008E311A"/>
    <w:rsid w:val="008E32CC"/>
    <w:rsid w:val="008E34E8"/>
    <w:rsid w:val="008E3D3E"/>
    <w:rsid w:val="008E3DB5"/>
    <w:rsid w:val="008E4006"/>
    <w:rsid w:val="008E4307"/>
    <w:rsid w:val="008E5F28"/>
    <w:rsid w:val="008E624B"/>
    <w:rsid w:val="008E6E59"/>
    <w:rsid w:val="008F062E"/>
    <w:rsid w:val="008F1435"/>
    <w:rsid w:val="008F2B5C"/>
    <w:rsid w:val="008F4955"/>
    <w:rsid w:val="008F4D64"/>
    <w:rsid w:val="008F67B5"/>
    <w:rsid w:val="008F6BE8"/>
    <w:rsid w:val="008F7AD4"/>
    <w:rsid w:val="008F7F59"/>
    <w:rsid w:val="00901AB1"/>
    <w:rsid w:val="00901D6D"/>
    <w:rsid w:val="009021AF"/>
    <w:rsid w:val="00902DD0"/>
    <w:rsid w:val="00903473"/>
    <w:rsid w:val="0090377F"/>
    <w:rsid w:val="009051FE"/>
    <w:rsid w:val="00906087"/>
    <w:rsid w:val="00906F02"/>
    <w:rsid w:val="0090718F"/>
    <w:rsid w:val="00910266"/>
    <w:rsid w:val="0091030D"/>
    <w:rsid w:val="00910820"/>
    <w:rsid w:val="0091111C"/>
    <w:rsid w:val="00911934"/>
    <w:rsid w:val="009125C2"/>
    <w:rsid w:val="00912ABA"/>
    <w:rsid w:val="00912DBC"/>
    <w:rsid w:val="009134CB"/>
    <w:rsid w:val="00913838"/>
    <w:rsid w:val="0091442E"/>
    <w:rsid w:val="009158AB"/>
    <w:rsid w:val="00915A15"/>
    <w:rsid w:val="00915D12"/>
    <w:rsid w:val="00915DC0"/>
    <w:rsid w:val="009166E9"/>
    <w:rsid w:val="00916D25"/>
    <w:rsid w:val="009170DC"/>
    <w:rsid w:val="0091786C"/>
    <w:rsid w:val="00920723"/>
    <w:rsid w:val="00920B54"/>
    <w:rsid w:val="00920E32"/>
    <w:rsid w:val="00921657"/>
    <w:rsid w:val="0092191D"/>
    <w:rsid w:val="00921B13"/>
    <w:rsid w:val="00922F57"/>
    <w:rsid w:val="00923563"/>
    <w:rsid w:val="00923D7A"/>
    <w:rsid w:val="00923F02"/>
    <w:rsid w:val="00924591"/>
    <w:rsid w:val="00924EA4"/>
    <w:rsid w:val="0092510F"/>
    <w:rsid w:val="009253A3"/>
    <w:rsid w:val="0092574A"/>
    <w:rsid w:val="009277A6"/>
    <w:rsid w:val="00930A2D"/>
    <w:rsid w:val="00932B65"/>
    <w:rsid w:val="00932EF2"/>
    <w:rsid w:val="00933F2B"/>
    <w:rsid w:val="00934298"/>
    <w:rsid w:val="009342C9"/>
    <w:rsid w:val="0093462C"/>
    <w:rsid w:val="00935455"/>
    <w:rsid w:val="0093573E"/>
    <w:rsid w:val="00935B9A"/>
    <w:rsid w:val="00935C46"/>
    <w:rsid w:val="00935F9B"/>
    <w:rsid w:val="00936191"/>
    <w:rsid w:val="0093629E"/>
    <w:rsid w:val="00936611"/>
    <w:rsid w:val="00936C05"/>
    <w:rsid w:val="00936CFC"/>
    <w:rsid w:val="00940565"/>
    <w:rsid w:val="00940859"/>
    <w:rsid w:val="00941102"/>
    <w:rsid w:val="0094200C"/>
    <w:rsid w:val="00942220"/>
    <w:rsid w:val="00942588"/>
    <w:rsid w:val="009430EA"/>
    <w:rsid w:val="00943234"/>
    <w:rsid w:val="009450F6"/>
    <w:rsid w:val="00945221"/>
    <w:rsid w:val="00945CC4"/>
    <w:rsid w:val="0094674E"/>
    <w:rsid w:val="00946B8A"/>
    <w:rsid w:val="00946C2A"/>
    <w:rsid w:val="009473AD"/>
    <w:rsid w:val="00947D58"/>
    <w:rsid w:val="0095001E"/>
    <w:rsid w:val="00950679"/>
    <w:rsid w:val="00950887"/>
    <w:rsid w:val="00951F31"/>
    <w:rsid w:val="00951FC5"/>
    <w:rsid w:val="00951FDF"/>
    <w:rsid w:val="009520B5"/>
    <w:rsid w:val="0095256A"/>
    <w:rsid w:val="00952EAA"/>
    <w:rsid w:val="00952F9B"/>
    <w:rsid w:val="009540CD"/>
    <w:rsid w:val="009545D1"/>
    <w:rsid w:val="009554DC"/>
    <w:rsid w:val="00955FFF"/>
    <w:rsid w:val="00956055"/>
    <w:rsid w:val="009560EA"/>
    <w:rsid w:val="009564F1"/>
    <w:rsid w:val="009570D2"/>
    <w:rsid w:val="009572E0"/>
    <w:rsid w:val="00957720"/>
    <w:rsid w:val="00957997"/>
    <w:rsid w:val="00957D42"/>
    <w:rsid w:val="009607B4"/>
    <w:rsid w:val="00960939"/>
    <w:rsid w:val="00961DFE"/>
    <w:rsid w:val="00961E19"/>
    <w:rsid w:val="00962C45"/>
    <w:rsid w:val="00962D03"/>
    <w:rsid w:val="0096342F"/>
    <w:rsid w:val="00963B7F"/>
    <w:rsid w:val="0096403B"/>
    <w:rsid w:val="009646DA"/>
    <w:rsid w:val="0096508D"/>
    <w:rsid w:val="009651BE"/>
    <w:rsid w:val="009653F5"/>
    <w:rsid w:val="00965A75"/>
    <w:rsid w:val="00965C29"/>
    <w:rsid w:val="00965C7C"/>
    <w:rsid w:val="00966436"/>
    <w:rsid w:val="00966478"/>
    <w:rsid w:val="00967744"/>
    <w:rsid w:val="00967B46"/>
    <w:rsid w:val="00970477"/>
    <w:rsid w:val="00970949"/>
    <w:rsid w:val="00971C0A"/>
    <w:rsid w:val="00971FC3"/>
    <w:rsid w:val="00972836"/>
    <w:rsid w:val="009729FC"/>
    <w:rsid w:val="00972FAD"/>
    <w:rsid w:val="00973911"/>
    <w:rsid w:val="00974139"/>
    <w:rsid w:val="0097496A"/>
    <w:rsid w:val="0097562C"/>
    <w:rsid w:val="00975CE0"/>
    <w:rsid w:val="00975F26"/>
    <w:rsid w:val="009766ED"/>
    <w:rsid w:val="00976B0D"/>
    <w:rsid w:val="009773AC"/>
    <w:rsid w:val="00980E44"/>
    <w:rsid w:val="00981A62"/>
    <w:rsid w:val="00981C91"/>
    <w:rsid w:val="00982915"/>
    <w:rsid w:val="00982B25"/>
    <w:rsid w:val="0098341C"/>
    <w:rsid w:val="00983673"/>
    <w:rsid w:val="009837CF"/>
    <w:rsid w:val="00983B15"/>
    <w:rsid w:val="00983E92"/>
    <w:rsid w:val="0098434C"/>
    <w:rsid w:val="00984709"/>
    <w:rsid w:val="009847B1"/>
    <w:rsid w:val="00984F7C"/>
    <w:rsid w:val="009856B2"/>
    <w:rsid w:val="009859BE"/>
    <w:rsid w:val="0098670B"/>
    <w:rsid w:val="00986857"/>
    <w:rsid w:val="00986CF9"/>
    <w:rsid w:val="00987308"/>
    <w:rsid w:val="009878AE"/>
    <w:rsid w:val="009902A0"/>
    <w:rsid w:val="00990C7D"/>
    <w:rsid w:val="009910AA"/>
    <w:rsid w:val="00991197"/>
    <w:rsid w:val="00991EDE"/>
    <w:rsid w:val="009921E4"/>
    <w:rsid w:val="00992A5D"/>
    <w:rsid w:val="00992D75"/>
    <w:rsid w:val="009949FF"/>
    <w:rsid w:val="009953F4"/>
    <w:rsid w:val="00995579"/>
    <w:rsid w:val="00995599"/>
    <w:rsid w:val="0099629C"/>
    <w:rsid w:val="009A0531"/>
    <w:rsid w:val="009A102A"/>
    <w:rsid w:val="009A17CF"/>
    <w:rsid w:val="009A1E5B"/>
    <w:rsid w:val="009A2088"/>
    <w:rsid w:val="009A2727"/>
    <w:rsid w:val="009A2E2B"/>
    <w:rsid w:val="009A3C6D"/>
    <w:rsid w:val="009A418A"/>
    <w:rsid w:val="009A499E"/>
    <w:rsid w:val="009A49ED"/>
    <w:rsid w:val="009A4A70"/>
    <w:rsid w:val="009A53E9"/>
    <w:rsid w:val="009A5CFA"/>
    <w:rsid w:val="009A68C3"/>
    <w:rsid w:val="009A68D0"/>
    <w:rsid w:val="009A6A85"/>
    <w:rsid w:val="009A6AAF"/>
    <w:rsid w:val="009A7457"/>
    <w:rsid w:val="009A7FE9"/>
    <w:rsid w:val="009B016D"/>
    <w:rsid w:val="009B0253"/>
    <w:rsid w:val="009B02C5"/>
    <w:rsid w:val="009B08D1"/>
    <w:rsid w:val="009B10A8"/>
    <w:rsid w:val="009B1B2C"/>
    <w:rsid w:val="009B2590"/>
    <w:rsid w:val="009B2BAD"/>
    <w:rsid w:val="009B313C"/>
    <w:rsid w:val="009B3AD8"/>
    <w:rsid w:val="009B3D5C"/>
    <w:rsid w:val="009B3DAA"/>
    <w:rsid w:val="009B43C0"/>
    <w:rsid w:val="009B46B9"/>
    <w:rsid w:val="009B4FC5"/>
    <w:rsid w:val="009B51FB"/>
    <w:rsid w:val="009B554B"/>
    <w:rsid w:val="009B6BC6"/>
    <w:rsid w:val="009B6E0A"/>
    <w:rsid w:val="009B701A"/>
    <w:rsid w:val="009B70FA"/>
    <w:rsid w:val="009B7438"/>
    <w:rsid w:val="009B7B69"/>
    <w:rsid w:val="009B7DF4"/>
    <w:rsid w:val="009C0C44"/>
    <w:rsid w:val="009C0CD2"/>
    <w:rsid w:val="009C1B4F"/>
    <w:rsid w:val="009C4175"/>
    <w:rsid w:val="009C46DF"/>
    <w:rsid w:val="009C4A3C"/>
    <w:rsid w:val="009C526B"/>
    <w:rsid w:val="009C5285"/>
    <w:rsid w:val="009C52C5"/>
    <w:rsid w:val="009C5A97"/>
    <w:rsid w:val="009C621F"/>
    <w:rsid w:val="009C6C03"/>
    <w:rsid w:val="009C742E"/>
    <w:rsid w:val="009C76ED"/>
    <w:rsid w:val="009C7776"/>
    <w:rsid w:val="009C78D0"/>
    <w:rsid w:val="009D1D65"/>
    <w:rsid w:val="009D2EC7"/>
    <w:rsid w:val="009D447F"/>
    <w:rsid w:val="009D44B1"/>
    <w:rsid w:val="009D46D4"/>
    <w:rsid w:val="009D6ED0"/>
    <w:rsid w:val="009D749E"/>
    <w:rsid w:val="009D7D59"/>
    <w:rsid w:val="009E1C67"/>
    <w:rsid w:val="009E1E3E"/>
    <w:rsid w:val="009E2822"/>
    <w:rsid w:val="009E372E"/>
    <w:rsid w:val="009E400F"/>
    <w:rsid w:val="009E4E63"/>
    <w:rsid w:val="009E4FDF"/>
    <w:rsid w:val="009E55CC"/>
    <w:rsid w:val="009E5F34"/>
    <w:rsid w:val="009E62F8"/>
    <w:rsid w:val="009E6639"/>
    <w:rsid w:val="009E6963"/>
    <w:rsid w:val="009E6C48"/>
    <w:rsid w:val="009E704A"/>
    <w:rsid w:val="009E78B3"/>
    <w:rsid w:val="009E7A10"/>
    <w:rsid w:val="009F07BE"/>
    <w:rsid w:val="009F1F3A"/>
    <w:rsid w:val="009F23BA"/>
    <w:rsid w:val="009F3E42"/>
    <w:rsid w:val="009F406C"/>
    <w:rsid w:val="009F432E"/>
    <w:rsid w:val="009F451B"/>
    <w:rsid w:val="009F4B70"/>
    <w:rsid w:val="009F61BD"/>
    <w:rsid w:val="009F653E"/>
    <w:rsid w:val="009F6C05"/>
    <w:rsid w:val="009F6FB4"/>
    <w:rsid w:val="009F7418"/>
    <w:rsid w:val="009F7B1B"/>
    <w:rsid w:val="00A00429"/>
    <w:rsid w:val="00A00596"/>
    <w:rsid w:val="00A00978"/>
    <w:rsid w:val="00A00EBF"/>
    <w:rsid w:val="00A012F6"/>
    <w:rsid w:val="00A015E6"/>
    <w:rsid w:val="00A01C09"/>
    <w:rsid w:val="00A01F10"/>
    <w:rsid w:val="00A025C6"/>
    <w:rsid w:val="00A02684"/>
    <w:rsid w:val="00A03448"/>
    <w:rsid w:val="00A03CA9"/>
    <w:rsid w:val="00A0446E"/>
    <w:rsid w:val="00A04512"/>
    <w:rsid w:val="00A04CB9"/>
    <w:rsid w:val="00A062D4"/>
    <w:rsid w:val="00A068C5"/>
    <w:rsid w:val="00A07B88"/>
    <w:rsid w:val="00A1039E"/>
    <w:rsid w:val="00A10F27"/>
    <w:rsid w:val="00A11A59"/>
    <w:rsid w:val="00A11D08"/>
    <w:rsid w:val="00A11D96"/>
    <w:rsid w:val="00A121DC"/>
    <w:rsid w:val="00A121E8"/>
    <w:rsid w:val="00A12333"/>
    <w:rsid w:val="00A123F4"/>
    <w:rsid w:val="00A12ED2"/>
    <w:rsid w:val="00A1307C"/>
    <w:rsid w:val="00A13377"/>
    <w:rsid w:val="00A13434"/>
    <w:rsid w:val="00A134E5"/>
    <w:rsid w:val="00A13CB4"/>
    <w:rsid w:val="00A1561F"/>
    <w:rsid w:val="00A157B7"/>
    <w:rsid w:val="00A15D99"/>
    <w:rsid w:val="00A15DCE"/>
    <w:rsid w:val="00A160FD"/>
    <w:rsid w:val="00A163A5"/>
    <w:rsid w:val="00A164C3"/>
    <w:rsid w:val="00A20689"/>
    <w:rsid w:val="00A20C17"/>
    <w:rsid w:val="00A20D30"/>
    <w:rsid w:val="00A216F4"/>
    <w:rsid w:val="00A226E6"/>
    <w:rsid w:val="00A22DFF"/>
    <w:rsid w:val="00A23070"/>
    <w:rsid w:val="00A23252"/>
    <w:rsid w:val="00A244E0"/>
    <w:rsid w:val="00A24994"/>
    <w:rsid w:val="00A25694"/>
    <w:rsid w:val="00A257D3"/>
    <w:rsid w:val="00A261C2"/>
    <w:rsid w:val="00A2649F"/>
    <w:rsid w:val="00A30219"/>
    <w:rsid w:val="00A3049E"/>
    <w:rsid w:val="00A30A74"/>
    <w:rsid w:val="00A31503"/>
    <w:rsid w:val="00A32692"/>
    <w:rsid w:val="00A33482"/>
    <w:rsid w:val="00A336DA"/>
    <w:rsid w:val="00A339E1"/>
    <w:rsid w:val="00A34142"/>
    <w:rsid w:val="00A34362"/>
    <w:rsid w:val="00A347D2"/>
    <w:rsid w:val="00A35932"/>
    <w:rsid w:val="00A360E1"/>
    <w:rsid w:val="00A3697E"/>
    <w:rsid w:val="00A36E8C"/>
    <w:rsid w:val="00A37464"/>
    <w:rsid w:val="00A401F5"/>
    <w:rsid w:val="00A42394"/>
    <w:rsid w:val="00A427B5"/>
    <w:rsid w:val="00A42845"/>
    <w:rsid w:val="00A43564"/>
    <w:rsid w:val="00A43629"/>
    <w:rsid w:val="00A438EB"/>
    <w:rsid w:val="00A44883"/>
    <w:rsid w:val="00A44DD6"/>
    <w:rsid w:val="00A455FD"/>
    <w:rsid w:val="00A46023"/>
    <w:rsid w:val="00A4677A"/>
    <w:rsid w:val="00A471F4"/>
    <w:rsid w:val="00A51323"/>
    <w:rsid w:val="00A519B1"/>
    <w:rsid w:val="00A51AB3"/>
    <w:rsid w:val="00A51C38"/>
    <w:rsid w:val="00A52A14"/>
    <w:rsid w:val="00A544AE"/>
    <w:rsid w:val="00A5462B"/>
    <w:rsid w:val="00A5520F"/>
    <w:rsid w:val="00A5533F"/>
    <w:rsid w:val="00A558DB"/>
    <w:rsid w:val="00A55ABF"/>
    <w:rsid w:val="00A55E4D"/>
    <w:rsid w:val="00A561F8"/>
    <w:rsid w:val="00A56676"/>
    <w:rsid w:val="00A56E32"/>
    <w:rsid w:val="00A56F92"/>
    <w:rsid w:val="00A573F7"/>
    <w:rsid w:val="00A604C5"/>
    <w:rsid w:val="00A61159"/>
    <w:rsid w:val="00A6162F"/>
    <w:rsid w:val="00A62145"/>
    <w:rsid w:val="00A622E3"/>
    <w:rsid w:val="00A622F2"/>
    <w:rsid w:val="00A62CF2"/>
    <w:rsid w:val="00A63589"/>
    <w:rsid w:val="00A63BA5"/>
    <w:rsid w:val="00A63E64"/>
    <w:rsid w:val="00A64B55"/>
    <w:rsid w:val="00A650CB"/>
    <w:rsid w:val="00A66243"/>
    <w:rsid w:val="00A66307"/>
    <w:rsid w:val="00A6639D"/>
    <w:rsid w:val="00A663B0"/>
    <w:rsid w:val="00A6682D"/>
    <w:rsid w:val="00A669A2"/>
    <w:rsid w:val="00A66C26"/>
    <w:rsid w:val="00A67B04"/>
    <w:rsid w:val="00A7097E"/>
    <w:rsid w:val="00A71A3D"/>
    <w:rsid w:val="00A71A57"/>
    <w:rsid w:val="00A7246F"/>
    <w:rsid w:val="00A726AD"/>
    <w:rsid w:val="00A7304E"/>
    <w:rsid w:val="00A737B9"/>
    <w:rsid w:val="00A73840"/>
    <w:rsid w:val="00A73AD6"/>
    <w:rsid w:val="00A73CD6"/>
    <w:rsid w:val="00A74E29"/>
    <w:rsid w:val="00A764F0"/>
    <w:rsid w:val="00A76EEE"/>
    <w:rsid w:val="00A77021"/>
    <w:rsid w:val="00A77711"/>
    <w:rsid w:val="00A779C7"/>
    <w:rsid w:val="00A77A10"/>
    <w:rsid w:val="00A77D95"/>
    <w:rsid w:val="00A8133C"/>
    <w:rsid w:val="00A81558"/>
    <w:rsid w:val="00A819E2"/>
    <w:rsid w:val="00A81CC1"/>
    <w:rsid w:val="00A8221F"/>
    <w:rsid w:val="00A84B93"/>
    <w:rsid w:val="00A85F82"/>
    <w:rsid w:val="00A85FAE"/>
    <w:rsid w:val="00A86B0D"/>
    <w:rsid w:val="00A86B38"/>
    <w:rsid w:val="00A873FC"/>
    <w:rsid w:val="00A907A5"/>
    <w:rsid w:val="00A90D29"/>
    <w:rsid w:val="00A90EDC"/>
    <w:rsid w:val="00A915FB"/>
    <w:rsid w:val="00A91907"/>
    <w:rsid w:val="00A926CE"/>
    <w:rsid w:val="00A92F52"/>
    <w:rsid w:val="00A96342"/>
    <w:rsid w:val="00A96589"/>
    <w:rsid w:val="00A96CDB"/>
    <w:rsid w:val="00AA03C9"/>
    <w:rsid w:val="00AA1460"/>
    <w:rsid w:val="00AA1AAD"/>
    <w:rsid w:val="00AA1B2A"/>
    <w:rsid w:val="00AA1C23"/>
    <w:rsid w:val="00AA1CCE"/>
    <w:rsid w:val="00AA2380"/>
    <w:rsid w:val="00AA3E56"/>
    <w:rsid w:val="00AA44B1"/>
    <w:rsid w:val="00AA4500"/>
    <w:rsid w:val="00AA47F5"/>
    <w:rsid w:val="00AA6740"/>
    <w:rsid w:val="00AA6EAD"/>
    <w:rsid w:val="00AA72BC"/>
    <w:rsid w:val="00AA7473"/>
    <w:rsid w:val="00AA7FF4"/>
    <w:rsid w:val="00AB0559"/>
    <w:rsid w:val="00AB0648"/>
    <w:rsid w:val="00AB08F9"/>
    <w:rsid w:val="00AB0D6C"/>
    <w:rsid w:val="00AB0E33"/>
    <w:rsid w:val="00AB28A4"/>
    <w:rsid w:val="00AB2B3B"/>
    <w:rsid w:val="00AB3061"/>
    <w:rsid w:val="00AB3B04"/>
    <w:rsid w:val="00AB3F0C"/>
    <w:rsid w:val="00AB6447"/>
    <w:rsid w:val="00AB6530"/>
    <w:rsid w:val="00AB7111"/>
    <w:rsid w:val="00AC031C"/>
    <w:rsid w:val="00AC0F21"/>
    <w:rsid w:val="00AC0FA1"/>
    <w:rsid w:val="00AC1AAC"/>
    <w:rsid w:val="00AC2080"/>
    <w:rsid w:val="00AC23A9"/>
    <w:rsid w:val="00AC280B"/>
    <w:rsid w:val="00AC2947"/>
    <w:rsid w:val="00AC2A9C"/>
    <w:rsid w:val="00AC3A9C"/>
    <w:rsid w:val="00AC3B05"/>
    <w:rsid w:val="00AC3D34"/>
    <w:rsid w:val="00AC3D92"/>
    <w:rsid w:val="00AC4290"/>
    <w:rsid w:val="00AC480C"/>
    <w:rsid w:val="00AC501D"/>
    <w:rsid w:val="00AC60F2"/>
    <w:rsid w:val="00AC6A24"/>
    <w:rsid w:val="00AC6C3C"/>
    <w:rsid w:val="00AC7068"/>
    <w:rsid w:val="00AC70B4"/>
    <w:rsid w:val="00AC71AA"/>
    <w:rsid w:val="00AC724E"/>
    <w:rsid w:val="00AD0519"/>
    <w:rsid w:val="00AD0E7B"/>
    <w:rsid w:val="00AD1A3C"/>
    <w:rsid w:val="00AD2930"/>
    <w:rsid w:val="00AD2C85"/>
    <w:rsid w:val="00AD2CBE"/>
    <w:rsid w:val="00AD2D67"/>
    <w:rsid w:val="00AD386D"/>
    <w:rsid w:val="00AD4159"/>
    <w:rsid w:val="00AD50CE"/>
    <w:rsid w:val="00AD5F33"/>
    <w:rsid w:val="00AD6772"/>
    <w:rsid w:val="00AD75BC"/>
    <w:rsid w:val="00AE06EC"/>
    <w:rsid w:val="00AE0A11"/>
    <w:rsid w:val="00AE324F"/>
    <w:rsid w:val="00AE4306"/>
    <w:rsid w:val="00AE4DC5"/>
    <w:rsid w:val="00AE50EE"/>
    <w:rsid w:val="00AE5869"/>
    <w:rsid w:val="00AE5B1B"/>
    <w:rsid w:val="00AE5E5A"/>
    <w:rsid w:val="00AE5EE1"/>
    <w:rsid w:val="00AE5FB9"/>
    <w:rsid w:val="00AE6452"/>
    <w:rsid w:val="00AE6A93"/>
    <w:rsid w:val="00AE6EE4"/>
    <w:rsid w:val="00AE7B6D"/>
    <w:rsid w:val="00AF0DBC"/>
    <w:rsid w:val="00AF1208"/>
    <w:rsid w:val="00AF14EA"/>
    <w:rsid w:val="00AF1CCB"/>
    <w:rsid w:val="00AF2874"/>
    <w:rsid w:val="00AF2A51"/>
    <w:rsid w:val="00AF2EBF"/>
    <w:rsid w:val="00AF2FBA"/>
    <w:rsid w:val="00AF39E8"/>
    <w:rsid w:val="00AF50A1"/>
    <w:rsid w:val="00AF5F15"/>
    <w:rsid w:val="00AF607A"/>
    <w:rsid w:val="00AF638B"/>
    <w:rsid w:val="00AF6ED0"/>
    <w:rsid w:val="00AF705E"/>
    <w:rsid w:val="00AF72C9"/>
    <w:rsid w:val="00AF7525"/>
    <w:rsid w:val="00AF7E74"/>
    <w:rsid w:val="00B00209"/>
    <w:rsid w:val="00B00F2D"/>
    <w:rsid w:val="00B00F83"/>
    <w:rsid w:val="00B01A83"/>
    <w:rsid w:val="00B01D36"/>
    <w:rsid w:val="00B02D24"/>
    <w:rsid w:val="00B03045"/>
    <w:rsid w:val="00B03212"/>
    <w:rsid w:val="00B03F4F"/>
    <w:rsid w:val="00B04122"/>
    <w:rsid w:val="00B046A8"/>
    <w:rsid w:val="00B06AC0"/>
    <w:rsid w:val="00B0757B"/>
    <w:rsid w:val="00B075F6"/>
    <w:rsid w:val="00B07D98"/>
    <w:rsid w:val="00B1010F"/>
    <w:rsid w:val="00B115AC"/>
    <w:rsid w:val="00B12BA1"/>
    <w:rsid w:val="00B12C66"/>
    <w:rsid w:val="00B1300F"/>
    <w:rsid w:val="00B13543"/>
    <w:rsid w:val="00B1455C"/>
    <w:rsid w:val="00B1470C"/>
    <w:rsid w:val="00B14AB0"/>
    <w:rsid w:val="00B158A1"/>
    <w:rsid w:val="00B15CA9"/>
    <w:rsid w:val="00B20118"/>
    <w:rsid w:val="00B213C1"/>
    <w:rsid w:val="00B22497"/>
    <w:rsid w:val="00B233B3"/>
    <w:rsid w:val="00B23F52"/>
    <w:rsid w:val="00B2434D"/>
    <w:rsid w:val="00B2479D"/>
    <w:rsid w:val="00B24B5E"/>
    <w:rsid w:val="00B24B9F"/>
    <w:rsid w:val="00B25783"/>
    <w:rsid w:val="00B26361"/>
    <w:rsid w:val="00B2678F"/>
    <w:rsid w:val="00B26D18"/>
    <w:rsid w:val="00B26E72"/>
    <w:rsid w:val="00B275BE"/>
    <w:rsid w:val="00B27645"/>
    <w:rsid w:val="00B305DD"/>
    <w:rsid w:val="00B3228D"/>
    <w:rsid w:val="00B32BA0"/>
    <w:rsid w:val="00B32DEA"/>
    <w:rsid w:val="00B333CD"/>
    <w:rsid w:val="00B33CF8"/>
    <w:rsid w:val="00B33ED2"/>
    <w:rsid w:val="00B345C4"/>
    <w:rsid w:val="00B349E4"/>
    <w:rsid w:val="00B34FA0"/>
    <w:rsid w:val="00B37B92"/>
    <w:rsid w:val="00B37FDF"/>
    <w:rsid w:val="00B40B68"/>
    <w:rsid w:val="00B41D73"/>
    <w:rsid w:val="00B42031"/>
    <w:rsid w:val="00B429A2"/>
    <w:rsid w:val="00B43190"/>
    <w:rsid w:val="00B44734"/>
    <w:rsid w:val="00B455F2"/>
    <w:rsid w:val="00B46992"/>
    <w:rsid w:val="00B4701C"/>
    <w:rsid w:val="00B47288"/>
    <w:rsid w:val="00B47A63"/>
    <w:rsid w:val="00B47BA4"/>
    <w:rsid w:val="00B50087"/>
    <w:rsid w:val="00B50359"/>
    <w:rsid w:val="00B50645"/>
    <w:rsid w:val="00B50753"/>
    <w:rsid w:val="00B51732"/>
    <w:rsid w:val="00B51B57"/>
    <w:rsid w:val="00B51D57"/>
    <w:rsid w:val="00B52202"/>
    <w:rsid w:val="00B53362"/>
    <w:rsid w:val="00B546EB"/>
    <w:rsid w:val="00B54A05"/>
    <w:rsid w:val="00B54AAF"/>
    <w:rsid w:val="00B54C3F"/>
    <w:rsid w:val="00B554D9"/>
    <w:rsid w:val="00B55D48"/>
    <w:rsid w:val="00B5699B"/>
    <w:rsid w:val="00B569C7"/>
    <w:rsid w:val="00B571FE"/>
    <w:rsid w:val="00B6051E"/>
    <w:rsid w:val="00B61396"/>
    <w:rsid w:val="00B61E6F"/>
    <w:rsid w:val="00B634C0"/>
    <w:rsid w:val="00B63967"/>
    <w:rsid w:val="00B6524A"/>
    <w:rsid w:val="00B653C5"/>
    <w:rsid w:val="00B66DB8"/>
    <w:rsid w:val="00B66EF2"/>
    <w:rsid w:val="00B6758F"/>
    <w:rsid w:val="00B67D07"/>
    <w:rsid w:val="00B708A3"/>
    <w:rsid w:val="00B70CBA"/>
    <w:rsid w:val="00B7181E"/>
    <w:rsid w:val="00B72524"/>
    <w:rsid w:val="00B7292C"/>
    <w:rsid w:val="00B72FA4"/>
    <w:rsid w:val="00B730AD"/>
    <w:rsid w:val="00B738C5"/>
    <w:rsid w:val="00B73BEE"/>
    <w:rsid w:val="00B73C63"/>
    <w:rsid w:val="00B74953"/>
    <w:rsid w:val="00B758FE"/>
    <w:rsid w:val="00B75AEF"/>
    <w:rsid w:val="00B75AF6"/>
    <w:rsid w:val="00B75D15"/>
    <w:rsid w:val="00B75D3E"/>
    <w:rsid w:val="00B7735B"/>
    <w:rsid w:val="00B77C9F"/>
    <w:rsid w:val="00B80619"/>
    <w:rsid w:val="00B81298"/>
    <w:rsid w:val="00B81D19"/>
    <w:rsid w:val="00B83890"/>
    <w:rsid w:val="00B85070"/>
    <w:rsid w:val="00B85AE7"/>
    <w:rsid w:val="00B87D85"/>
    <w:rsid w:val="00B9029C"/>
    <w:rsid w:val="00B91538"/>
    <w:rsid w:val="00B9251C"/>
    <w:rsid w:val="00B93CD8"/>
    <w:rsid w:val="00B93E86"/>
    <w:rsid w:val="00B94E9B"/>
    <w:rsid w:val="00B94EF2"/>
    <w:rsid w:val="00B956C0"/>
    <w:rsid w:val="00B967A3"/>
    <w:rsid w:val="00B9696B"/>
    <w:rsid w:val="00B9719E"/>
    <w:rsid w:val="00BA08DD"/>
    <w:rsid w:val="00BA08F0"/>
    <w:rsid w:val="00BA1035"/>
    <w:rsid w:val="00BA2135"/>
    <w:rsid w:val="00BA52A4"/>
    <w:rsid w:val="00BA5616"/>
    <w:rsid w:val="00BA5653"/>
    <w:rsid w:val="00BA56D0"/>
    <w:rsid w:val="00BA61EB"/>
    <w:rsid w:val="00BA6293"/>
    <w:rsid w:val="00BA6BE2"/>
    <w:rsid w:val="00BA6C19"/>
    <w:rsid w:val="00BA7BFC"/>
    <w:rsid w:val="00BB0C33"/>
    <w:rsid w:val="00BB1756"/>
    <w:rsid w:val="00BB1B13"/>
    <w:rsid w:val="00BB1C20"/>
    <w:rsid w:val="00BB1E1C"/>
    <w:rsid w:val="00BB1F66"/>
    <w:rsid w:val="00BB2224"/>
    <w:rsid w:val="00BB22F8"/>
    <w:rsid w:val="00BB3EBA"/>
    <w:rsid w:val="00BB3EDE"/>
    <w:rsid w:val="00BB5B6E"/>
    <w:rsid w:val="00BB6A74"/>
    <w:rsid w:val="00BB79C8"/>
    <w:rsid w:val="00BB7F3D"/>
    <w:rsid w:val="00BC0A35"/>
    <w:rsid w:val="00BC0CCF"/>
    <w:rsid w:val="00BC12FE"/>
    <w:rsid w:val="00BC14BE"/>
    <w:rsid w:val="00BC1941"/>
    <w:rsid w:val="00BC3D90"/>
    <w:rsid w:val="00BC502D"/>
    <w:rsid w:val="00BC52C0"/>
    <w:rsid w:val="00BC5518"/>
    <w:rsid w:val="00BC611F"/>
    <w:rsid w:val="00BC61F0"/>
    <w:rsid w:val="00BC6E1F"/>
    <w:rsid w:val="00BC7B3C"/>
    <w:rsid w:val="00BC7C9A"/>
    <w:rsid w:val="00BD008E"/>
    <w:rsid w:val="00BD056A"/>
    <w:rsid w:val="00BD0DE9"/>
    <w:rsid w:val="00BD15C9"/>
    <w:rsid w:val="00BD1DF2"/>
    <w:rsid w:val="00BD245E"/>
    <w:rsid w:val="00BD2937"/>
    <w:rsid w:val="00BD2B0E"/>
    <w:rsid w:val="00BD3823"/>
    <w:rsid w:val="00BD45A5"/>
    <w:rsid w:val="00BD4926"/>
    <w:rsid w:val="00BD4DA0"/>
    <w:rsid w:val="00BD5045"/>
    <w:rsid w:val="00BD51A7"/>
    <w:rsid w:val="00BD51FF"/>
    <w:rsid w:val="00BD5B36"/>
    <w:rsid w:val="00BD5E0D"/>
    <w:rsid w:val="00BD66A6"/>
    <w:rsid w:val="00BD712D"/>
    <w:rsid w:val="00BD7305"/>
    <w:rsid w:val="00BE0323"/>
    <w:rsid w:val="00BE098F"/>
    <w:rsid w:val="00BE0995"/>
    <w:rsid w:val="00BE0B87"/>
    <w:rsid w:val="00BE2FDC"/>
    <w:rsid w:val="00BE300E"/>
    <w:rsid w:val="00BE3895"/>
    <w:rsid w:val="00BE404B"/>
    <w:rsid w:val="00BE4158"/>
    <w:rsid w:val="00BE49E4"/>
    <w:rsid w:val="00BE5998"/>
    <w:rsid w:val="00BE5ADD"/>
    <w:rsid w:val="00BE5CDA"/>
    <w:rsid w:val="00BE76D2"/>
    <w:rsid w:val="00BE7DD8"/>
    <w:rsid w:val="00BF1078"/>
    <w:rsid w:val="00BF1FE7"/>
    <w:rsid w:val="00BF24EA"/>
    <w:rsid w:val="00BF27A9"/>
    <w:rsid w:val="00BF5016"/>
    <w:rsid w:val="00BF5114"/>
    <w:rsid w:val="00BF524B"/>
    <w:rsid w:val="00BF5CBB"/>
    <w:rsid w:val="00BF66B2"/>
    <w:rsid w:val="00BF6D3D"/>
    <w:rsid w:val="00BF72FC"/>
    <w:rsid w:val="00C00062"/>
    <w:rsid w:val="00C00EA1"/>
    <w:rsid w:val="00C00F0A"/>
    <w:rsid w:val="00C018E4"/>
    <w:rsid w:val="00C0320A"/>
    <w:rsid w:val="00C034C0"/>
    <w:rsid w:val="00C043FC"/>
    <w:rsid w:val="00C04D8C"/>
    <w:rsid w:val="00C05EB5"/>
    <w:rsid w:val="00C06015"/>
    <w:rsid w:val="00C06FEB"/>
    <w:rsid w:val="00C07946"/>
    <w:rsid w:val="00C07A87"/>
    <w:rsid w:val="00C10884"/>
    <w:rsid w:val="00C11203"/>
    <w:rsid w:val="00C11398"/>
    <w:rsid w:val="00C11796"/>
    <w:rsid w:val="00C11A10"/>
    <w:rsid w:val="00C1214D"/>
    <w:rsid w:val="00C13439"/>
    <w:rsid w:val="00C14332"/>
    <w:rsid w:val="00C1482D"/>
    <w:rsid w:val="00C14B85"/>
    <w:rsid w:val="00C16A35"/>
    <w:rsid w:val="00C16DB9"/>
    <w:rsid w:val="00C20D75"/>
    <w:rsid w:val="00C210FE"/>
    <w:rsid w:val="00C21CE0"/>
    <w:rsid w:val="00C21E6B"/>
    <w:rsid w:val="00C2250D"/>
    <w:rsid w:val="00C2255F"/>
    <w:rsid w:val="00C22C7D"/>
    <w:rsid w:val="00C22E24"/>
    <w:rsid w:val="00C23320"/>
    <w:rsid w:val="00C23B22"/>
    <w:rsid w:val="00C23E59"/>
    <w:rsid w:val="00C23F31"/>
    <w:rsid w:val="00C24208"/>
    <w:rsid w:val="00C24346"/>
    <w:rsid w:val="00C24EE7"/>
    <w:rsid w:val="00C2595B"/>
    <w:rsid w:val="00C26373"/>
    <w:rsid w:val="00C274FC"/>
    <w:rsid w:val="00C3001C"/>
    <w:rsid w:val="00C30603"/>
    <w:rsid w:val="00C30A5C"/>
    <w:rsid w:val="00C30B9D"/>
    <w:rsid w:val="00C3209F"/>
    <w:rsid w:val="00C324B1"/>
    <w:rsid w:val="00C333C3"/>
    <w:rsid w:val="00C335D5"/>
    <w:rsid w:val="00C34562"/>
    <w:rsid w:val="00C349CC"/>
    <w:rsid w:val="00C34C4F"/>
    <w:rsid w:val="00C35292"/>
    <w:rsid w:val="00C3681C"/>
    <w:rsid w:val="00C37125"/>
    <w:rsid w:val="00C37417"/>
    <w:rsid w:val="00C40600"/>
    <w:rsid w:val="00C4150C"/>
    <w:rsid w:val="00C42A69"/>
    <w:rsid w:val="00C42B78"/>
    <w:rsid w:val="00C42F26"/>
    <w:rsid w:val="00C42FF6"/>
    <w:rsid w:val="00C43227"/>
    <w:rsid w:val="00C43258"/>
    <w:rsid w:val="00C44133"/>
    <w:rsid w:val="00C442DF"/>
    <w:rsid w:val="00C45429"/>
    <w:rsid w:val="00C45A61"/>
    <w:rsid w:val="00C47590"/>
    <w:rsid w:val="00C47D17"/>
    <w:rsid w:val="00C501B8"/>
    <w:rsid w:val="00C501C2"/>
    <w:rsid w:val="00C51E6C"/>
    <w:rsid w:val="00C5287E"/>
    <w:rsid w:val="00C52AC9"/>
    <w:rsid w:val="00C534F0"/>
    <w:rsid w:val="00C54086"/>
    <w:rsid w:val="00C5408B"/>
    <w:rsid w:val="00C5414B"/>
    <w:rsid w:val="00C543F8"/>
    <w:rsid w:val="00C547FF"/>
    <w:rsid w:val="00C55388"/>
    <w:rsid w:val="00C5567D"/>
    <w:rsid w:val="00C55B21"/>
    <w:rsid w:val="00C55F80"/>
    <w:rsid w:val="00C5765C"/>
    <w:rsid w:val="00C61459"/>
    <w:rsid w:val="00C61592"/>
    <w:rsid w:val="00C6195A"/>
    <w:rsid w:val="00C61CAF"/>
    <w:rsid w:val="00C624AD"/>
    <w:rsid w:val="00C62A30"/>
    <w:rsid w:val="00C630C1"/>
    <w:rsid w:val="00C63620"/>
    <w:rsid w:val="00C63897"/>
    <w:rsid w:val="00C63C1E"/>
    <w:rsid w:val="00C63C21"/>
    <w:rsid w:val="00C66E64"/>
    <w:rsid w:val="00C700B7"/>
    <w:rsid w:val="00C70602"/>
    <w:rsid w:val="00C709F7"/>
    <w:rsid w:val="00C70AB5"/>
    <w:rsid w:val="00C70B57"/>
    <w:rsid w:val="00C70C5C"/>
    <w:rsid w:val="00C70FD0"/>
    <w:rsid w:val="00C718B8"/>
    <w:rsid w:val="00C7299E"/>
    <w:rsid w:val="00C72DF8"/>
    <w:rsid w:val="00C73003"/>
    <w:rsid w:val="00C73451"/>
    <w:rsid w:val="00C7473D"/>
    <w:rsid w:val="00C74973"/>
    <w:rsid w:val="00C7574A"/>
    <w:rsid w:val="00C758E0"/>
    <w:rsid w:val="00C75965"/>
    <w:rsid w:val="00C75A6E"/>
    <w:rsid w:val="00C75E40"/>
    <w:rsid w:val="00C76545"/>
    <w:rsid w:val="00C76678"/>
    <w:rsid w:val="00C76F0E"/>
    <w:rsid w:val="00C778E0"/>
    <w:rsid w:val="00C812E5"/>
    <w:rsid w:val="00C81996"/>
    <w:rsid w:val="00C82251"/>
    <w:rsid w:val="00C82BDA"/>
    <w:rsid w:val="00C83677"/>
    <w:rsid w:val="00C83D5D"/>
    <w:rsid w:val="00C84093"/>
    <w:rsid w:val="00C84B8F"/>
    <w:rsid w:val="00C85BEC"/>
    <w:rsid w:val="00C863E4"/>
    <w:rsid w:val="00C867BC"/>
    <w:rsid w:val="00C87A05"/>
    <w:rsid w:val="00C87DBB"/>
    <w:rsid w:val="00C87E9F"/>
    <w:rsid w:val="00C90B6D"/>
    <w:rsid w:val="00C92620"/>
    <w:rsid w:val="00C93488"/>
    <w:rsid w:val="00C93C2E"/>
    <w:rsid w:val="00C94254"/>
    <w:rsid w:val="00C94366"/>
    <w:rsid w:val="00C95851"/>
    <w:rsid w:val="00C96911"/>
    <w:rsid w:val="00C96B01"/>
    <w:rsid w:val="00C96E85"/>
    <w:rsid w:val="00C97E15"/>
    <w:rsid w:val="00CA03C8"/>
    <w:rsid w:val="00CA0C00"/>
    <w:rsid w:val="00CA141F"/>
    <w:rsid w:val="00CA2EB9"/>
    <w:rsid w:val="00CA2F3C"/>
    <w:rsid w:val="00CA3035"/>
    <w:rsid w:val="00CA3B8B"/>
    <w:rsid w:val="00CA4030"/>
    <w:rsid w:val="00CA4A54"/>
    <w:rsid w:val="00CA54EE"/>
    <w:rsid w:val="00CA5676"/>
    <w:rsid w:val="00CB011C"/>
    <w:rsid w:val="00CB07B4"/>
    <w:rsid w:val="00CB0EC9"/>
    <w:rsid w:val="00CB13EF"/>
    <w:rsid w:val="00CB161C"/>
    <w:rsid w:val="00CB2931"/>
    <w:rsid w:val="00CB346E"/>
    <w:rsid w:val="00CB3547"/>
    <w:rsid w:val="00CB3B3B"/>
    <w:rsid w:val="00CB4769"/>
    <w:rsid w:val="00CB508E"/>
    <w:rsid w:val="00CB58D4"/>
    <w:rsid w:val="00CB5E07"/>
    <w:rsid w:val="00CB62FF"/>
    <w:rsid w:val="00CB72EF"/>
    <w:rsid w:val="00CC096C"/>
    <w:rsid w:val="00CC0B55"/>
    <w:rsid w:val="00CC12EF"/>
    <w:rsid w:val="00CC16FB"/>
    <w:rsid w:val="00CC291A"/>
    <w:rsid w:val="00CC31DA"/>
    <w:rsid w:val="00CC3D1C"/>
    <w:rsid w:val="00CC524A"/>
    <w:rsid w:val="00CC5328"/>
    <w:rsid w:val="00CC61CB"/>
    <w:rsid w:val="00CC6875"/>
    <w:rsid w:val="00CC6F91"/>
    <w:rsid w:val="00CC735E"/>
    <w:rsid w:val="00CC7394"/>
    <w:rsid w:val="00CD0F11"/>
    <w:rsid w:val="00CD0F50"/>
    <w:rsid w:val="00CD0FF4"/>
    <w:rsid w:val="00CD14BB"/>
    <w:rsid w:val="00CD1587"/>
    <w:rsid w:val="00CD237E"/>
    <w:rsid w:val="00CD3E6A"/>
    <w:rsid w:val="00CD5ADD"/>
    <w:rsid w:val="00CD60DA"/>
    <w:rsid w:val="00CD6474"/>
    <w:rsid w:val="00CD6823"/>
    <w:rsid w:val="00CE055E"/>
    <w:rsid w:val="00CE0944"/>
    <w:rsid w:val="00CE0A3D"/>
    <w:rsid w:val="00CE0D2A"/>
    <w:rsid w:val="00CE13DF"/>
    <w:rsid w:val="00CE231C"/>
    <w:rsid w:val="00CE240A"/>
    <w:rsid w:val="00CE2A5B"/>
    <w:rsid w:val="00CE2B13"/>
    <w:rsid w:val="00CE33FB"/>
    <w:rsid w:val="00CE3CF7"/>
    <w:rsid w:val="00CE3D70"/>
    <w:rsid w:val="00CE5049"/>
    <w:rsid w:val="00CE66C5"/>
    <w:rsid w:val="00CE6A7E"/>
    <w:rsid w:val="00CE6AD4"/>
    <w:rsid w:val="00CE7152"/>
    <w:rsid w:val="00CE785C"/>
    <w:rsid w:val="00CE7BCC"/>
    <w:rsid w:val="00CE7DC1"/>
    <w:rsid w:val="00CE7FFD"/>
    <w:rsid w:val="00CF0D0F"/>
    <w:rsid w:val="00CF1FF9"/>
    <w:rsid w:val="00CF289F"/>
    <w:rsid w:val="00CF3443"/>
    <w:rsid w:val="00CF353C"/>
    <w:rsid w:val="00CF35FB"/>
    <w:rsid w:val="00CF3699"/>
    <w:rsid w:val="00CF4253"/>
    <w:rsid w:val="00CF4339"/>
    <w:rsid w:val="00CF6565"/>
    <w:rsid w:val="00CF6609"/>
    <w:rsid w:val="00CF69E3"/>
    <w:rsid w:val="00CF7B33"/>
    <w:rsid w:val="00CF7B78"/>
    <w:rsid w:val="00CF7FEC"/>
    <w:rsid w:val="00D00229"/>
    <w:rsid w:val="00D00246"/>
    <w:rsid w:val="00D0079C"/>
    <w:rsid w:val="00D00D8D"/>
    <w:rsid w:val="00D012A1"/>
    <w:rsid w:val="00D01BF6"/>
    <w:rsid w:val="00D02237"/>
    <w:rsid w:val="00D030B4"/>
    <w:rsid w:val="00D038F9"/>
    <w:rsid w:val="00D03E8C"/>
    <w:rsid w:val="00D03EBF"/>
    <w:rsid w:val="00D04F43"/>
    <w:rsid w:val="00D05426"/>
    <w:rsid w:val="00D05C80"/>
    <w:rsid w:val="00D066B7"/>
    <w:rsid w:val="00D067BC"/>
    <w:rsid w:val="00D108C7"/>
    <w:rsid w:val="00D109AC"/>
    <w:rsid w:val="00D10BA6"/>
    <w:rsid w:val="00D1118B"/>
    <w:rsid w:val="00D11395"/>
    <w:rsid w:val="00D1243A"/>
    <w:rsid w:val="00D134F3"/>
    <w:rsid w:val="00D13868"/>
    <w:rsid w:val="00D146F4"/>
    <w:rsid w:val="00D15017"/>
    <w:rsid w:val="00D1677D"/>
    <w:rsid w:val="00D16BEA"/>
    <w:rsid w:val="00D17A54"/>
    <w:rsid w:val="00D2066B"/>
    <w:rsid w:val="00D21A53"/>
    <w:rsid w:val="00D22565"/>
    <w:rsid w:val="00D22A81"/>
    <w:rsid w:val="00D231D4"/>
    <w:rsid w:val="00D239A8"/>
    <w:rsid w:val="00D240E5"/>
    <w:rsid w:val="00D245D0"/>
    <w:rsid w:val="00D2473C"/>
    <w:rsid w:val="00D2564B"/>
    <w:rsid w:val="00D25876"/>
    <w:rsid w:val="00D25D71"/>
    <w:rsid w:val="00D266E8"/>
    <w:rsid w:val="00D26A29"/>
    <w:rsid w:val="00D27B5F"/>
    <w:rsid w:val="00D27F90"/>
    <w:rsid w:val="00D30D75"/>
    <w:rsid w:val="00D30DC7"/>
    <w:rsid w:val="00D31947"/>
    <w:rsid w:val="00D31ACE"/>
    <w:rsid w:val="00D326EB"/>
    <w:rsid w:val="00D32CFF"/>
    <w:rsid w:val="00D330A1"/>
    <w:rsid w:val="00D33372"/>
    <w:rsid w:val="00D33B9B"/>
    <w:rsid w:val="00D34C89"/>
    <w:rsid w:val="00D34E8F"/>
    <w:rsid w:val="00D35581"/>
    <w:rsid w:val="00D355AF"/>
    <w:rsid w:val="00D35B12"/>
    <w:rsid w:val="00D35C70"/>
    <w:rsid w:val="00D35EA5"/>
    <w:rsid w:val="00D373B2"/>
    <w:rsid w:val="00D410F8"/>
    <w:rsid w:val="00D41AFE"/>
    <w:rsid w:val="00D424BB"/>
    <w:rsid w:val="00D43893"/>
    <w:rsid w:val="00D43F8F"/>
    <w:rsid w:val="00D4427F"/>
    <w:rsid w:val="00D44A56"/>
    <w:rsid w:val="00D44C82"/>
    <w:rsid w:val="00D44E12"/>
    <w:rsid w:val="00D46921"/>
    <w:rsid w:val="00D4712A"/>
    <w:rsid w:val="00D47E19"/>
    <w:rsid w:val="00D5037C"/>
    <w:rsid w:val="00D528E1"/>
    <w:rsid w:val="00D53816"/>
    <w:rsid w:val="00D542B5"/>
    <w:rsid w:val="00D54ECB"/>
    <w:rsid w:val="00D552FD"/>
    <w:rsid w:val="00D554A8"/>
    <w:rsid w:val="00D560BD"/>
    <w:rsid w:val="00D56587"/>
    <w:rsid w:val="00D569A5"/>
    <w:rsid w:val="00D56F56"/>
    <w:rsid w:val="00D57870"/>
    <w:rsid w:val="00D601E1"/>
    <w:rsid w:val="00D6076D"/>
    <w:rsid w:val="00D60850"/>
    <w:rsid w:val="00D609F2"/>
    <w:rsid w:val="00D61035"/>
    <w:rsid w:val="00D61E2A"/>
    <w:rsid w:val="00D624EE"/>
    <w:rsid w:val="00D62584"/>
    <w:rsid w:val="00D62EF5"/>
    <w:rsid w:val="00D637DA"/>
    <w:rsid w:val="00D638B9"/>
    <w:rsid w:val="00D639B8"/>
    <w:rsid w:val="00D63AA7"/>
    <w:rsid w:val="00D63C00"/>
    <w:rsid w:val="00D6463E"/>
    <w:rsid w:val="00D649E1"/>
    <w:rsid w:val="00D66E66"/>
    <w:rsid w:val="00D677A4"/>
    <w:rsid w:val="00D70734"/>
    <w:rsid w:val="00D70C07"/>
    <w:rsid w:val="00D7167C"/>
    <w:rsid w:val="00D71EED"/>
    <w:rsid w:val="00D722C7"/>
    <w:rsid w:val="00D72F30"/>
    <w:rsid w:val="00D733F6"/>
    <w:rsid w:val="00D73F16"/>
    <w:rsid w:val="00D748E8"/>
    <w:rsid w:val="00D74E24"/>
    <w:rsid w:val="00D74E40"/>
    <w:rsid w:val="00D75ADD"/>
    <w:rsid w:val="00D763F8"/>
    <w:rsid w:val="00D7741A"/>
    <w:rsid w:val="00D77CE4"/>
    <w:rsid w:val="00D8007E"/>
    <w:rsid w:val="00D81982"/>
    <w:rsid w:val="00D81DC0"/>
    <w:rsid w:val="00D8234E"/>
    <w:rsid w:val="00D824BE"/>
    <w:rsid w:val="00D828FA"/>
    <w:rsid w:val="00D82D65"/>
    <w:rsid w:val="00D830D6"/>
    <w:rsid w:val="00D83744"/>
    <w:rsid w:val="00D8393B"/>
    <w:rsid w:val="00D8398E"/>
    <w:rsid w:val="00D83F11"/>
    <w:rsid w:val="00D84CBF"/>
    <w:rsid w:val="00D8522C"/>
    <w:rsid w:val="00D8529A"/>
    <w:rsid w:val="00D858CE"/>
    <w:rsid w:val="00D85AE7"/>
    <w:rsid w:val="00D862F7"/>
    <w:rsid w:val="00D865FF"/>
    <w:rsid w:val="00D86805"/>
    <w:rsid w:val="00D87CA1"/>
    <w:rsid w:val="00D90000"/>
    <w:rsid w:val="00D91438"/>
    <w:rsid w:val="00D91572"/>
    <w:rsid w:val="00D92826"/>
    <w:rsid w:val="00D92D38"/>
    <w:rsid w:val="00D93036"/>
    <w:rsid w:val="00D94A82"/>
    <w:rsid w:val="00D94C89"/>
    <w:rsid w:val="00D956D7"/>
    <w:rsid w:val="00D95784"/>
    <w:rsid w:val="00D95BA5"/>
    <w:rsid w:val="00D96D88"/>
    <w:rsid w:val="00DA070D"/>
    <w:rsid w:val="00DA0B52"/>
    <w:rsid w:val="00DA1150"/>
    <w:rsid w:val="00DA2242"/>
    <w:rsid w:val="00DA22F7"/>
    <w:rsid w:val="00DA23B9"/>
    <w:rsid w:val="00DA27A8"/>
    <w:rsid w:val="00DA2871"/>
    <w:rsid w:val="00DA2D3E"/>
    <w:rsid w:val="00DA3EFC"/>
    <w:rsid w:val="00DA47C3"/>
    <w:rsid w:val="00DA47D4"/>
    <w:rsid w:val="00DA4A19"/>
    <w:rsid w:val="00DA4B44"/>
    <w:rsid w:val="00DA4C71"/>
    <w:rsid w:val="00DA4EF9"/>
    <w:rsid w:val="00DA5842"/>
    <w:rsid w:val="00DA5F8E"/>
    <w:rsid w:val="00DA6742"/>
    <w:rsid w:val="00DA76A1"/>
    <w:rsid w:val="00DB1F04"/>
    <w:rsid w:val="00DB2E50"/>
    <w:rsid w:val="00DB343D"/>
    <w:rsid w:val="00DB4030"/>
    <w:rsid w:val="00DB4DDE"/>
    <w:rsid w:val="00DB5EEC"/>
    <w:rsid w:val="00DB5F61"/>
    <w:rsid w:val="00DB732D"/>
    <w:rsid w:val="00DB7853"/>
    <w:rsid w:val="00DB78E2"/>
    <w:rsid w:val="00DB7BA7"/>
    <w:rsid w:val="00DC1D3B"/>
    <w:rsid w:val="00DC238B"/>
    <w:rsid w:val="00DC2F3F"/>
    <w:rsid w:val="00DC3305"/>
    <w:rsid w:val="00DC39BB"/>
    <w:rsid w:val="00DC5FA7"/>
    <w:rsid w:val="00DD00AB"/>
    <w:rsid w:val="00DD00B4"/>
    <w:rsid w:val="00DD07FF"/>
    <w:rsid w:val="00DD0B59"/>
    <w:rsid w:val="00DD1905"/>
    <w:rsid w:val="00DD1D3F"/>
    <w:rsid w:val="00DD2362"/>
    <w:rsid w:val="00DD271F"/>
    <w:rsid w:val="00DD3C9C"/>
    <w:rsid w:val="00DD4CE2"/>
    <w:rsid w:val="00DD50A5"/>
    <w:rsid w:val="00DD50EE"/>
    <w:rsid w:val="00DD5125"/>
    <w:rsid w:val="00DD562F"/>
    <w:rsid w:val="00DD5C8B"/>
    <w:rsid w:val="00DD6476"/>
    <w:rsid w:val="00DD649D"/>
    <w:rsid w:val="00DD6A6F"/>
    <w:rsid w:val="00DE0660"/>
    <w:rsid w:val="00DE0906"/>
    <w:rsid w:val="00DE0B2D"/>
    <w:rsid w:val="00DE0C13"/>
    <w:rsid w:val="00DE27E9"/>
    <w:rsid w:val="00DE35A0"/>
    <w:rsid w:val="00DE450C"/>
    <w:rsid w:val="00DE4C64"/>
    <w:rsid w:val="00DE637D"/>
    <w:rsid w:val="00DE7499"/>
    <w:rsid w:val="00DE7C1B"/>
    <w:rsid w:val="00DF01F2"/>
    <w:rsid w:val="00DF0BB1"/>
    <w:rsid w:val="00DF1306"/>
    <w:rsid w:val="00DF1709"/>
    <w:rsid w:val="00DF1FAC"/>
    <w:rsid w:val="00DF2655"/>
    <w:rsid w:val="00DF2781"/>
    <w:rsid w:val="00DF2C61"/>
    <w:rsid w:val="00DF2EBB"/>
    <w:rsid w:val="00DF3B49"/>
    <w:rsid w:val="00DF41D5"/>
    <w:rsid w:val="00DF4676"/>
    <w:rsid w:val="00DF5325"/>
    <w:rsid w:val="00DF731C"/>
    <w:rsid w:val="00E01761"/>
    <w:rsid w:val="00E04BC5"/>
    <w:rsid w:val="00E04F41"/>
    <w:rsid w:val="00E0586C"/>
    <w:rsid w:val="00E05CC1"/>
    <w:rsid w:val="00E064B4"/>
    <w:rsid w:val="00E10D65"/>
    <w:rsid w:val="00E12CCA"/>
    <w:rsid w:val="00E130FA"/>
    <w:rsid w:val="00E13443"/>
    <w:rsid w:val="00E13B16"/>
    <w:rsid w:val="00E13EFB"/>
    <w:rsid w:val="00E14444"/>
    <w:rsid w:val="00E15448"/>
    <w:rsid w:val="00E15B7F"/>
    <w:rsid w:val="00E16764"/>
    <w:rsid w:val="00E17368"/>
    <w:rsid w:val="00E17A63"/>
    <w:rsid w:val="00E17ED2"/>
    <w:rsid w:val="00E20859"/>
    <w:rsid w:val="00E20A67"/>
    <w:rsid w:val="00E20E8F"/>
    <w:rsid w:val="00E22034"/>
    <w:rsid w:val="00E22420"/>
    <w:rsid w:val="00E22D42"/>
    <w:rsid w:val="00E22DD4"/>
    <w:rsid w:val="00E244D1"/>
    <w:rsid w:val="00E249EB"/>
    <w:rsid w:val="00E24F39"/>
    <w:rsid w:val="00E25B63"/>
    <w:rsid w:val="00E263E0"/>
    <w:rsid w:val="00E26793"/>
    <w:rsid w:val="00E26C2E"/>
    <w:rsid w:val="00E26D6B"/>
    <w:rsid w:val="00E27423"/>
    <w:rsid w:val="00E27B9A"/>
    <w:rsid w:val="00E27F5A"/>
    <w:rsid w:val="00E3195C"/>
    <w:rsid w:val="00E35111"/>
    <w:rsid w:val="00E35860"/>
    <w:rsid w:val="00E35EFA"/>
    <w:rsid w:val="00E3616A"/>
    <w:rsid w:val="00E36221"/>
    <w:rsid w:val="00E36935"/>
    <w:rsid w:val="00E36F61"/>
    <w:rsid w:val="00E40135"/>
    <w:rsid w:val="00E40DE8"/>
    <w:rsid w:val="00E41274"/>
    <w:rsid w:val="00E41841"/>
    <w:rsid w:val="00E42DB9"/>
    <w:rsid w:val="00E42FDF"/>
    <w:rsid w:val="00E43388"/>
    <w:rsid w:val="00E43C2C"/>
    <w:rsid w:val="00E4406C"/>
    <w:rsid w:val="00E4446D"/>
    <w:rsid w:val="00E45BAB"/>
    <w:rsid w:val="00E45C80"/>
    <w:rsid w:val="00E4606B"/>
    <w:rsid w:val="00E462A6"/>
    <w:rsid w:val="00E467E9"/>
    <w:rsid w:val="00E46B3F"/>
    <w:rsid w:val="00E47008"/>
    <w:rsid w:val="00E47C66"/>
    <w:rsid w:val="00E50FB2"/>
    <w:rsid w:val="00E51D74"/>
    <w:rsid w:val="00E5239B"/>
    <w:rsid w:val="00E540D2"/>
    <w:rsid w:val="00E54996"/>
    <w:rsid w:val="00E54A05"/>
    <w:rsid w:val="00E55638"/>
    <w:rsid w:val="00E557A1"/>
    <w:rsid w:val="00E55973"/>
    <w:rsid w:val="00E55C83"/>
    <w:rsid w:val="00E56266"/>
    <w:rsid w:val="00E564CA"/>
    <w:rsid w:val="00E56974"/>
    <w:rsid w:val="00E56B59"/>
    <w:rsid w:val="00E57DBC"/>
    <w:rsid w:val="00E6030B"/>
    <w:rsid w:val="00E605C7"/>
    <w:rsid w:val="00E62B07"/>
    <w:rsid w:val="00E62B4A"/>
    <w:rsid w:val="00E63124"/>
    <w:rsid w:val="00E6355E"/>
    <w:rsid w:val="00E63833"/>
    <w:rsid w:val="00E63F84"/>
    <w:rsid w:val="00E64124"/>
    <w:rsid w:val="00E643D9"/>
    <w:rsid w:val="00E6532C"/>
    <w:rsid w:val="00E65547"/>
    <w:rsid w:val="00E663E0"/>
    <w:rsid w:val="00E66872"/>
    <w:rsid w:val="00E669D3"/>
    <w:rsid w:val="00E67347"/>
    <w:rsid w:val="00E7060C"/>
    <w:rsid w:val="00E71EE9"/>
    <w:rsid w:val="00E731D5"/>
    <w:rsid w:val="00E73335"/>
    <w:rsid w:val="00E7595F"/>
    <w:rsid w:val="00E8064E"/>
    <w:rsid w:val="00E8074B"/>
    <w:rsid w:val="00E81178"/>
    <w:rsid w:val="00E814C3"/>
    <w:rsid w:val="00E81AAB"/>
    <w:rsid w:val="00E81EF9"/>
    <w:rsid w:val="00E82E95"/>
    <w:rsid w:val="00E8360C"/>
    <w:rsid w:val="00E83672"/>
    <w:rsid w:val="00E8429D"/>
    <w:rsid w:val="00E8450B"/>
    <w:rsid w:val="00E84F78"/>
    <w:rsid w:val="00E850DE"/>
    <w:rsid w:val="00E85446"/>
    <w:rsid w:val="00E85EED"/>
    <w:rsid w:val="00E874FF"/>
    <w:rsid w:val="00E904D9"/>
    <w:rsid w:val="00E908DA"/>
    <w:rsid w:val="00E90B64"/>
    <w:rsid w:val="00E90CDF"/>
    <w:rsid w:val="00E90F4C"/>
    <w:rsid w:val="00E92288"/>
    <w:rsid w:val="00E923E3"/>
    <w:rsid w:val="00E9431E"/>
    <w:rsid w:val="00E947EC"/>
    <w:rsid w:val="00E9489F"/>
    <w:rsid w:val="00E95301"/>
    <w:rsid w:val="00E96E23"/>
    <w:rsid w:val="00E97157"/>
    <w:rsid w:val="00EA0574"/>
    <w:rsid w:val="00EA10A8"/>
    <w:rsid w:val="00EA1A0B"/>
    <w:rsid w:val="00EA1AE6"/>
    <w:rsid w:val="00EA2202"/>
    <w:rsid w:val="00EA2759"/>
    <w:rsid w:val="00EA3E7C"/>
    <w:rsid w:val="00EA4A94"/>
    <w:rsid w:val="00EA4C59"/>
    <w:rsid w:val="00EA52E2"/>
    <w:rsid w:val="00EA5605"/>
    <w:rsid w:val="00EA6868"/>
    <w:rsid w:val="00EA7772"/>
    <w:rsid w:val="00EA7911"/>
    <w:rsid w:val="00EA7C36"/>
    <w:rsid w:val="00EA7FCF"/>
    <w:rsid w:val="00EB0183"/>
    <w:rsid w:val="00EB0681"/>
    <w:rsid w:val="00EB131E"/>
    <w:rsid w:val="00EB1503"/>
    <w:rsid w:val="00EB15C6"/>
    <w:rsid w:val="00EB28D3"/>
    <w:rsid w:val="00EB2DCD"/>
    <w:rsid w:val="00EB3834"/>
    <w:rsid w:val="00EB3FC3"/>
    <w:rsid w:val="00EB50F9"/>
    <w:rsid w:val="00EB531F"/>
    <w:rsid w:val="00EB5332"/>
    <w:rsid w:val="00EB5A6F"/>
    <w:rsid w:val="00EB5BC7"/>
    <w:rsid w:val="00EB62BE"/>
    <w:rsid w:val="00EB788F"/>
    <w:rsid w:val="00EC1E92"/>
    <w:rsid w:val="00EC2A79"/>
    <w:rsid w:val="00EC2BD5"/>
    <w:rsid w:val="00EC339D"/>
    <w:rsid w:val="00EC3721"/>
    <w:rsid w:val="00EC4E24"/>
    <w:rsid w:val="00EC53CB"/>
    <w:rsid w:val="00EC5980"/>
    <w:rsid w:val="00EC5A3F"/>
    <w:rsid w:val="00EC8387"/>
    <w:rsid w:val="00ED16C6"/>
    <w:rsid w:val="00ED16E6"/>
    <w:rsid w:val="00ED1AAA"/>
    <w:rsid w:val="00ED1B6F"/>
    <w:rsid w:val="00ED1E7B"/>
    <w:rsid w:val="00ED2D62"/>
    <w:rsid w:val="00ED30C6"/>
    <w:rsid w:val="00ED3E67"/>
    <w:rsid w:val="00ED4F0C"/>
    <w:rsid w:val="00ED5217"/>
    <w:rsid w:val="00ED52C0"/>
    <w:rsid w:val="00ED577D"/>
    <w:rsid w:val="00ED7167"/>
    <w:rsid w:val="00ED7BD2"/>
    <w:rsid w:val="00ED7E4F"/>
    <w:rsid w:val="00EDFCB1"/>
    <w:rsid w:val="00EE0894"/>
    <w:rsid w:val="00EE0EFF"/>
    <w:rsid w:val="00EE19E9"/>
    <w:rsid w:val="00EE3555"/>
    <w:rsid w:val="00EE3817"/>
    <w:rsid w:val="00EE5D89"/>
    <w:rsid w:val="00EE66DE"/>
    <w:rsid w:val="00EE6B60"/>
    <w:rsid w:val="00EE7826"/>
    <w:rsid w:val="00EE7BF2"/>
    <w:rsid w:val="00EF08FA"/>
    <w:rsid w:val="00EF325E"/>
    <w:rsid w:val="00EF3DF3"/>
    <w:rsid w:val="00EF47D5"/>
    <w:rsid w:val="00EF494F"/>
    <w:rsid w:val="00EF4988"/>
    <w:rsid w:val="00EF5957"/>
    <w:rsid w:val="00EF5A4E"/>
    <w:rsid w:val="00EF6838"/>
    <w:rsid w:val="00EF6A22"/>
    <w:rsid w:val="00EF7D9E"/>
    <w:rsid w:val="00F00D2F"/>
    <w:rsid w:val="00F01391"/>
    <w:rsid w:val="00F01A2E"/>
    <w:rsid w:val="00F0275D"/>
    <w:rsid w:val="00F0317D"/>
    <w:rsid w:val="00F0389D"/>
    <w:rsid w:val="00F0484D"/>
    <w:rsid w:val="00F052CE"/>
    <w:rsid w:val="00F053FE"/>
    <w:rsid w:val="00F05569"/>
    <w:rsid w:val="00F06311"/>
    <w:rsid w:val="00F063C8"/>
    <w:rsid w:val="00F0776D"/>
    <w:rsid w:val="00F104F9"/>
    <w:rsid w:val="00F10682"/>
    <w:rsid w:val="00F109C4"/>
    <w:rsid w:val="00F10F94"/>
    <w:rsid w:val="00F11732"/>
    <w:rsid w:val="00F11773"/>
    <w:rsid w:val="00F128CB"/>
    <w:rsid w:val="00F1305F"/>
    <w:rsid w:val="00F13D24"/>
    <w:rsid w:val="00F140FE"/>
    <w:rsid w:val="00F14557"/>
    <w:rsid w:val="00F14630"/>
    <w:rsid w:val="00F14687"/>
    <w:rsid w:val="00F1471E"/>
    <w:rsid w:val="00F14AD5"/>
    <w:rsid w:val="00F14F4D"/>
    <w:rsid w:val="00F15B9C"/>
    <w:rsid w:val="00F170A1"/>
    <w:rsid w:val="00F17397"/>
    <w:rsid w:val="00F17A43"/>
    <w:rsid w:val="00F17FB7"/>
    <w:rsid w:val="00F205E6"/>
    <w:rsid w:val="00F2126E"/>
    <w:rsid w:val="00F22D92"/>
    <w:rsid w:val="00F22E5F"/>
    <w:rsid w:val="00F23037"/>
    <w:rsid w:val="00F2312F"/>
    <w:rsid w:val="00F23132"/>
    <w:rsid w:val="00F2355D"/>
    <w:rsid w:val="00F239A6"/>
    <w:rsid w:val="00F23ABD"/>
    <w:rsid w:val="00F23D30"/>
    <w:rsid w:val="00F2400F"/>
    <w:rsid w:val="00F241B8"/>
    <w:rsid w:val="00F2425F"/>
    <w:rsid w:val="00F2464D"/>
    <w:rsid w:val="00F24AA1"/>
    <w:rsid w:val="00F24C8A"/>
    <w:rsid w:val="00F26DC1"/>
    <w:rsid w:val="00F2758F"/>
    <w:rsid w:val="00F27A91"/>
    <w:rsid w:val="00F30492"/>
    <w:rsid w:val="00F30A45"/>
    <w:rsid w:val="00F319E6"/>
    <w:rsid w:val="00F33AEF"/>
    <w:rsid w:val="00F34653"/>
    <w:rsid w:val="00F349AF"/>
    <w:rsid w:val="00F34F87"/>
    <w:rsid w:val="00F36085"/>
    <w:rsid w:val="00F36571"/>
    <w:rsid w:val="00F36588"/>
    <w:rsid w:val="00F36DA7"/>
    <w:rsid w:val="00F37BCD"/>
    <w:rsid w:val="00F37D3C"/>
    <w:rsid w:val="00F37E62"/>
    <w:rsid w:val="00F40A91"/>
    <w:rsid w:val="00F40AC2"/>
    <w:rsid w:val="00F417B7"/>
    <w:rsid w:val="00F41F12"/>
    <w:rsid w:val="00F4204A"/>
    <w:rsid w:val="00F42992"/>
    <w:rsid w:val="00F431CF"/>
    <w:rsid w:val="00F434F4"/>
    <w:rsid w:val="00F43CAE"/>
    <w:rsid w:val="00F444D8"/>
    <w:rsid w:val="00F4467D"/>
    <w:rsid w:val="00F4524C"/>
    <w:rsid w:val="00F45C9E"/>
    <w:rsid w:val="00F463F6"/>
    <w:rsid w:val="00F4659B"/>
    <w:rsid w:val="00F46CF5"/>
    <w:rsid w:val="00F472FA"/>
    <w:rsid w:val="00F47406"/>
    <w:rsid w:val="00F47ECD"/>
    <w:rsid w:val="00F47FF3"/>
    <w:rsid w:val="00F5003E"/>
    <w:rsid w:val="00F502BF"/>
    <w:rsid w:val="00F50357"/>
    <w:rsid w:val="00F50B30"/>
    <w:rsid w:val="00F50F50"/>
    <w:rsid w:val="00F5182D"/>
    <w:rsid w:val="00F52289"/>
    <w:rsid w:val="00F53EE6"/>
    <w:rsid w:val="00F542F5"/>
    <w:rsid w:val="00F5443C"/>
    <w:rsid w:val="00F56084"/>
    <w:rsid w:val="00F5700A"/>
    <w:rsid w:val="00F57A72"/>
    <w:rsid w:val="00F57CBE"/>
    <w:rsid w:val="00F60226"/>
    <w:rsid w:val="00F6032F"/>
    <w:rsid w:val="00F608AC"/>
    <w:rsid w:val="00F61609"/>
    <w:rsid w:val="00F617E6"/>
    <w:rsid w:val="00F61BA1"/>
    <w:rsid w:val="00F625EF"/>
    <w:rsid w:val="00F62713"/>
    <w:rsid w:val="00F634A2"/>
    <w:rsid w:val="00F63927"/>
    <w:rsid w:val="00F64037"/>
    <w:rsid w:val="00F6435B"/>
    <w:rsid w:val="00F647DB"/>
    <w:rsid w:val="00F650BE"/>
    <w:rsid w:val="00F650EB"/>
    <w:rsid w:val="00F651E8"/>
    <w:rsid w:val="00F654C6"/>
    <w:rsid w:val="00F66B20"/>
    <w:rsid w:val="00F66BCE"/>
    <w:rsid w:val="00F673CC"/>
    <w:rsid w:val="00F67941"/>
    <w:rsid w:val="00F702F1"/>
    <w:rsid w:val="00F7076F"/>
    <w:rsid w:val="00F7100B"/>
    <w:rsid w:val="00F71D03"/>
    <w:rsid w:val="00F725DF"/>
    <w:rsid w:val="00F73106"/>
    <w:rsid w:val="00F73343"/>
    <w:rsid w:val="00F73686"/>
    <w:rsid w:val="00F737D7"/>
    <w:rsid w:val="00F73860"/>
    <w:rsid w:val="00F73994"/>
    <w:rsid w:val="00F73A51"/>
    <w:rsid w:val="00F73D95"/>
    <w:rsid w:val="00F7406C"/>
    <w:rsid w:val="00F74231"/>
    <w:rsid w:val="00F7449F"/>
    <w:rsid w:val="00F74692"/>
    <w:rsid w:val="00F747B4"/>
    <w:rsid w:val="00F74840"/>
    <w:rsid w:val="00F7538B"/>
    <w:rsid w:val="00F75806"/>
    <w:rsid w:val="00F768F9"/>
    <w:rsid w:val="00F76A03"/>
    <w:rsid w:val="00F76C2A"/>
    <w:rsid w:val="00F77CB3"/>
    <w:rsid w:val="00F77FB3"/>
    <w:rsid w:val="00F802D1"/>
    <w:rsid w:val="00F802D9"/>
    <w:rsid w:val="00F80696"/>
    <w:rsid w:val="00F815F9"/>
    <w:rsid w:val="00F82A51"/>
    <w:rsid w:val="00F844A8"/>
    <w:rsid w:val="00F84BB1"/>
    <w:rsid w:val="00F84E1C"/>
    <w:rsid w:val="00F85491"/>
    <w:rsid w:val="00F867EB"/>
    <w:rsid w:val="00F8740A"/>
    <w:rsid w:val="00F90476"/>
    <w:rsid w:val="00F922F7"/>
    <w:rsid w:val="00F92644"/>
    <w:rsid w:val="00F92C8D"/>
    <w:rsid w:val="00F9300E"/>
    <w:rsid w:val="00F93068"/>
    <w:rsid w:val="00F932DD"/>
    <w:rsid w:val="00F93E1E"/>
    <w:rsid w:val="00F941A6"/>
    <w:rsid w:val="00F94ADE"/>
    <w:rsid w:val="00F955EC"/>
    <w:rsid w:val="00F9576B"/>
    <w:rsid w:val="00F95BC3"/>
    <w:rsid w:val="00F96B2E"/>
    <w:rsid w:val="00F96B62"/>
    <w:rsid w:val="00F97F33"/>
    <w:rsid w:val="00FA07B3"/>
    <w:rsid w:val="00FA091A"/>
    <w:rsid w:val="00FA1861"/>
    <w:rsid w:val="00FA30FE"/>
    <w:rsid w:val="00FA3B7A"/>
    <w:rsid w:val="00FA3EEC"/>
    <w:rsid w:val="00FA41A2"/>
    <w:rsid w:val="00FA4779"/>
    <w:rsid w:val="00FA532D"/>
    <w:rsid w:val="00FA533F"/>
    <w:rsid w:val="00FA61DF"/>
    <w:rsid w:val="00FA6CFB"/>
    <w:rsid w:val="00FA6D8C"/>
    <w:rsid w:val="00FA7CF6"/>
    <w:rsid w:val="00FB106D"/>
    <w:rsid w:val="00FB3018"/>
    <w:rsid w:val="00FB361B"/>
    <w:rsid w:val="00FB3CF9"/>
    <w:rsid w:val="00FB45EF"/>
    <w:rsid w:val="00FB4729"/>
    <w:rsid w:val="00FB570D"/>
    <w:rsid w:val="00FC15CC"/>
    <w:rsid w:val="00FC19F7"/>
    <w:rsid w:val="00FC2B1B"/>
    <w:rsid w:val="00FC5C4B"/>
    <w:rsid w:val="00FC5DAF"/>
    <w:rsid w:val="00FC5E7B"/>
    <w:rsid w:val="00FC6A3C"/>
    <w:rsid w:val="00FC7E5F"/>
    <w:rsid w:val="00FD0440"/>
    <w:rsid w:val="00FD0BD8"/>
    <w:rsid w:val="00FD1B77"/>
    <w:rsid w:val="00FD1F1D"/>
    <w:rsid w:val="00FD203E"/>
    <w:rsid w:val="00FD21AE"/>
    <w:rsid w:val="00FD245F"/>
    <w:rsid w:val="00FD250B"/>
    <w:rsid w:val="00FD2B29"/>
    <w:rsid w:val="00FD2C99"/>
    <w:rsid w:val="00FD37D5"/>
    <w:rsid w:val="00FD39A0"/>
    <w:rsid w:val="00FD4A3C"/>
    <w:rsid w:val="00FD4B85"/>
    <w:rsid w:val="00FD51BD"/>
    <w:rsid w:val="00FD597F"/>
    <w:rsid w:val="00FD6402"/>
    <w:rsid w:val="00FD6662"/>
    <w:rsid w:val="00FD761E"/>
    <w:rsid w:val="00FE0A0B"/>
    <w:rsid w:val="00FE3045"/>
    <w:rsid w:val="00FE374E"/>
    <w:rsid w:val="00FE4863"/>
    <w:rsid w:val="00FE4A8E"/>
    <w:rsid w:val="00FE4B34"/>
    <w:rsid w:val="00FE5510"/>
    <w:rsid w:val="00FE55AD"/>
    <w:rsid w:val="00FE5A45"/>
    <w:rsid w:val="00FE5A47"/>
    <w:rsid w:val="00FE5CCA"/>
    <w:rsid w:val="00FE6684"/>
    <w:rsid w:val="00FE6A07"/>
    <w:rsid w:val="00FE71CD"/>
    <w:rsid w:val="00FF0558"/>
    <w:rsid w:val="00FF06D3"/>
    <w:rsid w:val="00FF0A8E"/>
    <w:rsid w:val="00FF16FF"/>
    <w:rsid w:val="00FF2086"/>
    <w:rsid w:val="00FF231F"/>
    <w:rsid w:val="00FF28D1"/>
    <w:rsid w:val="00FF2949"/>
    <w:rsid w:val="00FF2B2E"/>
    <w:rsid w:val="00FF2E9D"/>
    <w:rsid w:val="00FF42CA"/>
    <w:rsid w:val="00FF49A0"/>
    <w:rsid w:val="00FF50C0"/>
    <w:rsid w:val="00FF5284"/>
    <w:rsid w:val="00FF67CE"/>
    <w:rsid w:val="00FF6822"/>
    <w:rsid w:val="00FF6E29"/>
    <w:rsid w:val="00FF77D5"/>
    <w:rsid w:val="010377AA"/>
    <w:rsid w:val="012485DB"/>
    <w:rsid w:val="0124DE0C"/>
    <w:rsid w:val="0140A1B5"/>
    <w:rsid w:val="0141F20F"/>
    <w:rsid w:val="015FD419"/>
    <w:rsid w:val="01602798"/>
    <w:rsid w:val="01889412"/>
    <w:rsid w:val="01BD4B3A"/>
    <w:rsid w:val="01C79C5F"/>
    <w:rsid w:val="01C884FD"/>
    <w:rsid w:val="01CD8C5D"/>
    <w:rsid w:val="01D54227"/>
    <w:rsid w:val="01D5EFBC"/>
    <w:rsid w:val="02433CAD"/>
    <w:rsid w:val="024C3D73"/>
    <w:rsid w:val="0250392B"/>
    <w:rsid w:val="026451AE"/>
    <w:rsid w:val="02827E4B"/>
    <w:rsid w:val="029D554F"/>
    <w:rsid w:val="02C9807D"/>
    <w:rsid w:val="02D800F4"/>
    <w:rsid w:val="02EF575E"/>
    <w:rsid w:val="02FFF660"/>
    <w:rsid w:val="0306897E"/>
    <w:rsid w:val="033492B5"/>
    <w:rsid w:val="0334ECC4"/>
    <w:rsid w:val="03672F01"/>
    <w:rsid w:val="0385B585"/>
    <w:rsid w:val="038A158F"/>
    <w:rsid w:val="03A67E4B"/>
    <w:rsid w:val="03B6D076"/>
    <w:rsid w:val="03CC0A3D"/>
    <w:rsid w:val="03D4372E"/>
    <w:rsid w:val="03D76D99"/>
    <w:rsid w:val="03EAD852"/>
    <w:rsid w:val="03F8F58C"/>
    <w:rsid w:val="0400C3C8"/>
    <w:rsid w:val="042A3C6D"/>
    <w:rsid w:val="042A948E"/>
    <w:rsid w:val="042E2FB2"/>
    <w:rsid w:val="0434EBE9"/>
    <w:rsid w:val="0444475E"/>
    <w:rsid w:val="04873E42"/>
    <w:rsid w:val="0490C8C7"/>
    <w:rsid w:val="04959625"/>
    <w:rsid w:val="04A70C77"/>
    <w:rsid w:val="04B56AB4"/>
    <w:rsid w:val="04D80ECD"/>
    <w:rsid w:val="04DC17B7"/>
    <w:rsid w:val="04DEA990"/>
    <w:rsid w:val="04F47CB2"/>
    <w:rsid w:val="052EC7CB"/>
    <w:rsid w:val="05316D8A"/>
    <w:rsid w:val="0540FD78"/>
    <w:rsid w:val="05437EF8"/>
    <w:rsid w:val="0544842A"/>
    <w:rsid w:val="05463B50"/>
    <w:rsid w:val="0546D777"/>
    <w:rsid w:val="05479544"/>
    <w:rsid w:val="0557076B"/>
    <w:rsid w:val="0559DCA2"/>
    <w:rsid w:val="055C640A"/>
    <w:rsid w:val="0571DFC0"/>
    <w:rsid w:val="057434CD"/>
    <w:rsid w:val="05A5718C"/>
    <w:rsid w:val="05C52228"/>
    <w:rsid w:val="05DCF12A"/>
    <w:rsid w:val="05DE6536"/>
    <w:rsid w:val="05E9930D"/>
    <w:rsid w:val="05FA8CE5"/>
    <w:rsid w:val="060BE235"/>
    <w:rsid w:val="0628B740"/>
    <w:rsid w:val="062A4BDF"/>
    <w:rsid w:val="0649EE9A"/>
    <w:rsid w:val="0659059D"/>
    <w:rsid w:val="065F6473"/>
    <w:rsid w:val="065F69CC"/>
    <w:rsid w:val="0664141B"/>
    <w:rsid w:val="067087AC"/>
    <w:rsid w:val="06C176DE"/>
    <w:rsid w:val="06C4F3E1"/>
    <w:rsid w:val="06C827B4"/>
    <w:rsid w:val="06E3EAD5"/>
    <w:rsid w:val="06FF0D84"/>
    <w:rsid w:val="070011F0"/>
    <w:rsid w:val="070AFDC1"/>
    <w:rsid w:val="07185171"/>
    <w:rsid w:val="072C8EEC"/>
    <w:rsid w:val="072FB7DC"/>
    <w:rsid w:val="07369FCB"/>
    <w:rsid w:val="0737D346"/>
    <w:rsid w:val="07380091"/>
    <w:rsid w:val="07429436"/>
    <w:rsid w:val="078CD148"/>
    <w:rsid w:val="07991FCD"/>
    <w:rsid w:val="079BE772"/>
    <w:rsid w:val="079DF5E6"/>
    <w:rsid w:val="07A15B05"/>
    <w:rsid w:val="07A2D72A"/>
    <w:rsid w:val="07AC4D1F"/>
    <w:rsid w:val="07BD5A78"/>
    <w:rsid w:val="07C44793"/>
    <w:rsid w:val="07E367CB"/>
    <w:rsid w:val="080F79CB"/>
    <w:rsid w:val="081E4601"/>
    <w:rsid w:val="0824A78B"/>
    <w:rsid w:val="083C36E9"/>
    <w:rsid w:val="0843AFC2"/>
    <w:rsid w:val="084BAEE2"/>
    <w:rsid w:val="085E8E9B"/>
    <w:rsid w:val="0862A18E"/>
    <w:rsid w:val="086E5FD6"/>
    <w:rsid w:val="0870A2F6"/>
    <w:rsid w:val="0877B6F8"/>
    <w:rsid w:val="087A7643"/>
    <w:rsid w:val="089469D0"/>
    <w:rsid w:val="08A2F4DE"/>
    <w:rsid w:val="08CB27F9"/>
    <w:rsid w:val="08F3B1C1"/>
    <w:rsid w:val="08F4CE1F"/>
    <w:rsid w:val="090347A8"/>
    <w:rsid w:val="0903E627"/>
    <w:rsid w:val="09069731"/>
    <w:rsid w:val="0910BF36"/>
    <w:rsid w:val="0915F970"/>
    <w:rsid w:val="091D9EEB"/>
    <w:rsid w:val="093ED7E6"/>
    <w:rsid w:val="094E54F9"/>
    <w:rsid w:val="09556AF1"/>
    <w:rsid w:val="09747DE4"/>
    <w:rsid w:val="0986F1C2"/>
    <w:rsid w:val="098A4EE4"/>
    <w:rsid w:val="099DB571"/>
    <w:rsid w:val="09A5B73F"/>
    <w:rsid w:val="09A5D831"/>
    <w:rsid w:val="09D4C8D8"/>
    <w:rsid w:val="09E62977"/>
    <w:rsid w:val="0A340587"/>
    <w:rsid w:val="0A387AFA"/>
    <w:rsid w:val="0A47C620"/>
    <w:rsid w:val="0A48D60D"/>
    <w:rsid w:val="0A4DA80F"/>
    <w:rsid w:val="0A71EDAB"/>
    <w:rsid w:val="0A88FC81"/>
    <w:rsid w:val="0A9073EF"/>
    <w:rsid w:val="0A98C706"/>
    <w:rsid w:val="0A9FB688"/>
    <w:rsid w:val="0AC21924"/>
    <w:rsid w:val="0B063BA3"/>
    <w:rsid w:val="0B14EA62"/>
    <w:rsid w:val="0B414AA9"/>
    <w:rsid w:val="0B4E0928"/>
    <w:rsid w:val="0B54889A"/>
    <w:rsid w:val="0B5BB524"/>
    <w:rsid w:val="0B5FFB58"/>
    <w:rsid w:val="0B648BA1"/>
    <w:rsid w:val="0B779F0D"/>
    <w:rsid w:val="0B7A3F23"/>
    <w:rsid w:val="0B8280F0"/>
    <w:rsid w:val="0BE235DC"/>
    <w:rsid w:val="0BF37727"/>
    <w:rsid w:val="0BF6244C"/>
    <w:rsid w:val="0C187EAC"/>
    <w:rsid w:val="0C1B3A7C"/>
    <w:rsid w:val="0C235AAB"/>
    <w:rsid w:val="0C57F073"/>
    <w:rsid w:val="0C708DFE"/>
    <w:rsid w:val="0C743798"/>
    <w:rsid w:val="0C979AFF"/>
    <w:rsid w:val="0C9A9529"/>
    <w:rsid w:val="0CBD6685"/>
    <w:rsid w:val="0CC8E490"/>
    <w:rsid w:val="0CD28850"/>
    <w:rsid w:val="0D1AB897"/>
    <w:rsid w:val="0D4871A4"/>
    <w:rsid w:val="0D7EE7D5"/>
    <w:rsid w:val="0DAB4B1E"/>
    <w:rsid w:val="0DBBD0E9"/>
    <w:rsid w:val="0DEB4878"/>
    <w:rsid w:val="0E19A83D"/>
    <w:rsid w:val="0E24AB25"/>
    <w:rsid w:val="0E4879C3"/>
    <w:rsid w:val="0E6EAE4B"/>
    <w:rsid w:val="0E71CD94"/>
    <w:rsid w:val="0E783F46"/>
    <w:rsid w:val="0E79E436"/>
    <w:rsid w:val="0E8D621F"/>
    <w:rsid w:val="0F004D13"/>
    <w:rsid w:val="0F03901F"/>
    <w:rsid w:val="0F05DFF3"/>
    <w:rsid w:val="0F14C4D1"/>
    <w:rsid w:val="0F1FCF99"/>
    <w:rsid w:val="0F32A716"/>
    <w:rsid w:val="0F409A83"/>
    <w:rsid w:val="0F45BDA8"/>
    <w:rsid w:val="0F4B1DFD"/>
    <w:rsid w:val="0F964D24"/>
    <w:rsid w:val="0FB9A647"/>
    <w:rsid w:val="0FC8CF3E"/>
    <w:rsid w:val="0FD3AB7F"/>
    <w:rsid w:val="0FF22E78"/>
    <w:rsid w:val="0FF68D70"/>
    <w:rsid w:val="10048192"/>
    <w:rsid w:val="1009FE16"/>
    <w:rsid w:val="100ACF42"/>
    <w:rsid w:val="100E1727"/>
    <w:rsid w:val="102D7A36"/>
    <w:rsid w:val="1065DC84"/>
    <w:rsid w:val="1069A080"/>
    <w:rsid w:val="107011D3"/>
    <w:rsid w:val="109BCB7B"/>
    <w:rsid w:val="10AEE862"/>
    <w:rsid w:val="10B97C26"/>
    <w:rsid w:val="10C8644A"/>
    <w:rsid w:val="112B6196"/>
    <w:rsid w:val="112B7D09"/>
    <w:rsid w:val="1136E59D"/>
    <w:rsid w:val="1137171C"/>
    <w:rsid w:val="113C36CB"/>
    <w:rsid w:val="1143A37E"/>
    <w:rsid w:val="11513DAC"/>
    <w:rsid w:val="115D6373"/>
    <w:rsid w:val="115D6F7C"/>
    <w:rsid w:val="1184DCE2"/>
    <w:rsid w:val="11A43AE0"/>
    <w:rsid w:val="11A81D2C"/>
    <w:rsid w:val="11AEF1D8"/>
    <w:rsid w:val="11BDDEDB"/>
    <w:rsid w:val="11CAF6A8"/>
    <w:rsid w:val="11CCB37F"/>
    <w:rsid w:val="11DC57AE"/>
    <w:rsid w:val="11F018E4"/>
    <w:rsid w:val="1204CA42"/>
    <w:rsid w:val="122C9466"/>
    <w:rsid w:val="124348EA"/>
    <w:rsid w:val="124409AA"/>
    <w:rsid w:val="1254E54F"/>
    <w:rsid w:val="1260798D"/>
    <w:rsid w:val="127588EA"/>
    <w:rsid w:val="128798EC"/>
    <w:rsid w:val="1291A010"/>
    <w:rsid w:val="12979C05"/>
    <w:rsid w:val="12A8B359"/>
    <w:rsid w:val="12B3581D"/>
    <w:rsid w:val="12B6577A"/>
    <w:rsid w:val="12BD4FAF"/>
    <w:rsid w:val="12F85E91"/>
    <w:rsid w:val="1308DD56"/>
    <w:rsid w:val="132BA522"/>
    <w:rsid w:val="133550B8"/>
    <w:rsid w:val="13400B41"/>
    <w:rsid w:val="13460E93"/>
    <w:rsid w:val="134B80C8"/>
    <w:rsid w:val="134F4DAD"/>
    <w:rsid w:val="13647120"/>
    <w:rsid w:val="138B8680"/>
    <w:rsid w:val="13A32A4B"/>
    <w:rsid w:val="13A470F3"/>
    <w:rsid w:val="13B83277"/>
    <w:rsid w:val="13CD0EE0"/>
    <w:rsid w:val="13D50A5C"/>
    <w:rsid w:val="13DA65D9"/>
    <w:rsid w:val="141522D3"/>
    <w:rsid w:val="14194A29"/>
    <w:rsid w:val="14282303"/>
    <w:rsid w:val="142F6F82"/>
    <w:rsid w:val="144C5901"/>
    <w:rsid w:val="144F3900"/>
    <w:rsid w:val="1452D742"/>
    <w:rsid w:val="146A9BEE"/>
    <w:rsid w:val="147957CC"/>
    <w:rsid w:val="148DFB7E"/>
    <w:rsid w:val="14BC74CE"/>
    <w:rsid w:val="14C3946E"/>
    <w:rsid w:val="14C6AE61"/>
    <w:rsid w:val="14CDAD81"/>
    <w:rsid w:val="14F0204C"/>
    <w:rsid w:val="1502976A"/>
    <w:rsid w:val="1502D9FC"/>
    <w:rsid w:val="1503DF0F"/>
    <w:rsid w:val="1506C383"/>
    <w:rsid w:val="150C474D"/>
    <w:rsid w:val="151A465B"/>
    <w:rsid w:val="1533BA81"/>
    <w:rsid w:val="1536AC82"/>
    <w:rsid w:val="153E304A"/>
    <w:rsid w:val="156F550F"/>
    <w:rsid w:val="158B9C09"/>
    <w:rsid w:val="15953D13"/>
    <w:rsid w:val="15996A01"/>
    <w:rsid w:val="15A52592"/>
    <w:rsid w:val="15ED7300"/>
    <w:rsid w:val="15F93F21"/>
    <w:rsid w:val="15FF4233"/>
    <w:rsid w:val="161A2015"/>
    <w:rsid w:val="162D546B"/>
    <w:rsid w:val="164DDB4D"/>
    <w:rsid w:val="16647CC6"/>
    <w:rsid w:val="16673DC1"/>
    <w:rsid w:val="16856D4B"/>
    <w:rsid w:val="16A0EDF2"/>
    <w:rsid w:val="16A9B748"/>
    <w:rsid w:val="16F64CBC"/>
    <w:rsid w:val="16F8D6EB"/>
    <w:rsid w:val="170092E7"/>
    <w:rsid w:val="1719F421"/>
    <w:rsid w:val="1721780E"/>
    <w:rsid w:val="172F3BAF"/>
    <w:rsid w:val="17330D50"/>
    <w:rsid w:val="175733DA"/>
    <w:rsid w:val="175FC3C5"/>
    <w:rsid w:val="179024D2"/>
    <w:rsid w:val="17C9EC75"/>
    <w:rsid w:val="17D726D2"/>
    <w:rsid w:val="17DB0E6E"/>
    <w:rsid w:val="17DF5C42"/>
    <w:rsid w:val="17F0886B"/>
    <w:rsid w:val="18003275"/>
    <w:rsid w:val="180347A1"/>
    <w:rsid w:val="1807C1CC"/>
    <w:rsid w:val="184A47C0"/>
    <w:rsid w:val="18676B64"/>
    <w:rsid w:val="186CEF6F"/>
    <w:rsid w:val="187E5D50"/>
    <w:rsid w:val="1881B6AB"/>
    <w:rsid w:val="188A43FA"/>
    <w:rsid w:val="189607AE"/>
    <w:rsid w:val="18BCA82E"/>
    <w:rsid w:val="18BD1E16"/>
    <w:rsid w:val="18C2CA95"/>
    <w:rsid w:val="18C544E3"/>
    <w:rsid w:val="18CCA7DA"/>
    <w:rsid w:val="18CD7EE3"/>
    <w:rsid w:val="18DF6C13"/>
    <w:rsid w:val="18E33143"/>
    <w:rsid w:val="19052057"/>
    <w:rsid w:val="190F0BCC"/>
    <w:rsid w:val="191D4B1E"/>
    <w:rsid w:val="192D3BF4"/>
    <w:rsid w:val="193838A5"/>
    <w:rsid w:val="194144FC"/>
    <w:rsid w:val="196494F9"/>
    <w:rsid w:val="19687558"/>
    <w:rsid w:val="1972F113"/>
    <w:rsid w:val="1982221B"/>
    <w:rsid w:val="1998BFB1"/>
    <w:rsid w:val="19F3BC2B"/>
    <w:rsid w:val="19FE7A74"/>
    <w:rsid w:val="19FE9C77"/>
    <w:rsid w:val="1A024489"/>
    <w:rsid w:val="1A07A5C6"/>
    <w:rsid w:val="1A0A85A5"/>
    <w:rsid w:val="1A159C3D"/>
    <w:rsid w:val="1A1CF7BA"/>
    <w:rsid w:val="1A4DC059"/>
    <w:rsid w:val="1A50788E"/>
    <w:rsid w:val="1A5BC9D3"/>
    <w:rsid w:val="1A6090F9"/>
    <w:rsid w:val="1A663658"/>
    <w:rsid w:val="1A69FEB1"/>
    <w:rsid w:val="1A6BEEC6"/>
    <w:rsid w:val="1A723531"/>
    <w:rsid w:val="1A956C49"/>
    <w:rsid w:val="1AA139A1"/>
    <w:rsid w:val="1AA2FC8A"/>
    <w:rsid w:val="1AB1CBE2"/>
    <w:rsid w:val="1AB657EC"/>
    <w:rsid w:val="1AC7A53E"/>
    <w:rsid w:val="1ADACB36"/>
    <w:rsid w:val="1B116192"/>
    <w:rsid w:val="1B139E6C"/>
    <w:rsid w:val="1B2BC460"/>
    <w:rsid w:val="1B39099A"/>
    <w:rsid w:val="1B494852"/>
    <w:rsid w:val="1B498D9B"/>
    <w:rsid w:val="1B4C1AFB"/>
    <w:rsid w:val="1B51B653"/>
    <w:rsid w:val="1B759B90"/>
    <w:rsid w:val="1BEFDAB1"/>
    <w:rsid w:val="1C01FBAE"/>
    <w:rsid w:val="1C07D3AD"/>
    <w:rsid w:val="1C16430A"/>
    <w:rsid w:val="1C1FEA62"/>
    <w:rsid w:val="1C2034B8"/>
    <w:rsid w:val="1C32C704"/>
    <w:rsid w:val="1C4034BE"/>
    <w:rsid w:val="1C5F43B0"/>
    <w:rsid w:val="1C62787F"/>
    <w:rsid w:val="1C638C69"/>
    <w:rsid w:val="1C70D21C"/>
    <w:rsid w:val="1C924483"/>
    <w:rsid w:val="1C999047"/>
    <w:rsid w:val="1CB7C244"/>
    <w:rsid w:val="1CCF3D9A"/>
    <w:rsid w:val="1CD22A6F"/>
    <w:rsid w:val="1CD8B0FE"/>
    <w:rsid w:val="1CF025B8"/>
    <w:rsid w:val="1CF4A561"/>
    <w:rsid w:val="1CF5D5CE"/>
    <w:rsid w:val="1D139587"/>
    <w:rsid w:val="1D16FF4C"/>
    <w:rsid w:val="1D26F7DB"/>
    <w:rsid w:val="1D33BA63"/>
    <w:rsid w:val="1D3F3091"/>
    <w:rsid w:val="1D447C4E"/>
    <w:rsid w:val="1D578F3A"/>
    <w:rsid w:val="1D6F1BF0"/>
    <w:rsid w:val="1D8E927A"/>
    <w:rsid w:val="1D92058A"/>
    <w:rsid w:val="1D9644D2"/>
    <w:rsid w:val="1DB1F991"/>
    <w:rsid w:val="1DB5DCEC"/>
    <w:rsid w:val="1DC906F1"/>
    <w:rsid w:val="1DCEC78D"/>
    <w:rsid w:val="1DD40A83"/>
    <w:rsid w:val="1DE2271A"/>
    <w:rsid w:val="1DEEE1A5"/>
    <w:rsid w:val="1E0A87BD"/>
    <w:rsid w:val="1E0B726F"/>
    <w:rsid w:val="1E72ACBD"/>
    <w:rsid w:val="1E7457FB"/>
    <w:rsid w:val="1E845EE4"/>
    <w:rsid w:val="1E8B508F"/>
    <w:rsid w:val="1E905153"/>
    <w:rsid w:val="1E955A68"/>
    <w:rsid w:val="1E986BF5"/>
    <w:rsid w:val="1EA04460"/>
    <w:rsid w:val="1EBA388C"/>
    <w:rsid w:val="1ECBD450"/>
    <w:rsid w:val="1EE1BBA1"/>
    <w:rsid w:val="1F244777"/>
    <w:rsid w:val="1F299D05"/>
    <w:rsid w:val="1F2D36CB"/>
    <w:rsid w:val="1F2EA46E"/>
    <w:rsid w:val="1F4F5025"/>
    <w:rsid w:val="1F705B21"/>
    <w:rsid w:val="1F875337"/>
    <w:rsid w:val="1F8C8CA2"/>
    <w:rsid w:val="1FB1B701"/>
    <w:rsid w:val="1FB9268C"/>
    <w:rsid w:val="1FE239F1"/>
    <w:rsid w:val="1FF306AC"/>
    <w:rsid w:val="1FF8A0AB"/>
    <w:rsid w:val="1FF992B2"/>
    <w:rsid w:val="201085F0"/>
    <w:rsid w:val="20353638"/>
    <w:rsid w:val="2046BA72"/>
    <w:rsid w:val="2047FAF3"/>
    <w:rsid w:val="20577284"/>
    <w:rsid w:val="20687BBC"/>
    <w:rsid w:val="206F0803"/>
    <w:rsid w:val="20777E33"/>
    <w:rsid w:val="208219F4"/>
    <w:rsid w:val="208AC4D5"/>
    <w:rsid w:val="2091707E"/>
    <w:rsid w:val="2096DC66"/>
    <w:rsid w:val="20A86E61"/>
    <w:rsid w:val="20AE54DD"/>
    <w:rsid w:val="20B4E8D0"/>
    <w:rsid w:val="20C41751"/>
    <w:rsid w:val="20CA5248"/>
    <w:rsid w:val="20E1CC02"/>
    <w:rsid w:val="20F7CC95"/>
    <w:rsid w:val="2104DC8D"/>
    <w:rsid w:val="210E2A42"/>
    <w:rsid w:val="2116D55C"/>
    <w:rsid w:val="21179FA5"/>
    <w:rsid w:val="21279372"/>
    <w:rsid w:val="212CEA0F"/>
    <w:rsid w:val="21387E36"/>
    <w:rsid w:val="2139730F"/>
    <w:rsid w:val="214B3A59"/>
    <w:rsid w:val="215A9D5B"/>
    <w:rsid w:val="21706DCB"/>
    <w:rsid w:val="2172C999"/>
    <w:rsid w:val="21813401"/>
    <w:rsid w:val="21BEB0F4"/>
    <w:rsid w:val="21CC1E02"/>
    <w:rsid w:val="21E25F93"/>
    <w:rsid w:val="21EED935"/>
    <w:rsid w:val="2254608A"/>
    <w:rsid w:val="22726881"/>
    <w:rsid w:val="22822B8A"/>
    <w:rsid w:val="2284C032"/>
    <w:rsid w:val="228EB07C"/>
    <w:rsid w:val="229852C6"/>
    <w:rsid w:val="2299ED09"/>
    <w:rsid w:val="22AE8C79"/>
    <w:rsid w:val="22B08314"/>
    <w:rsid w:val="22C6BDAE"/>
    <w:rsid w:val="22C89271"/>
    <w:rsid w:val="22CAE106"/>
    <w:rsid w:val="22CF11B2"/>
    <w:rsid w:val="22CFEE7B"/>
    <w:rsid w:val="22D2CDED"/>
    <w:rsid w:val="22DA9180"/>
    <w:rsid w:val="22EAFBFF"/>
    <w:rsid w:val="22F0C74E"/>
    <w:rsid w:val="2322E739"/>
    <w:rsid w:val="234D4605"/>
    <w:rsid w:val="2351EC36"/>
    <w:rsid w:val="2354DF6E"/>
    <w:rsid w:val="23684F99"/>
    <w:rsid w:val="2395A644"/>
    <w:rsid w:val="23CFBBC7"/>
    <w:rsid w:val="23D82B8F"/>
    <w:rsid w:val="23E04AEB"/>
    <w:rsid w:val="23EA077E"/>
    <w:rsid w:val="240FA692"/>
    <w:rsid w:val="2445BF97"/>
    <w:rsid w:val="244652AD"/>
    <w:rsid w:val="24543620"/>
    <w:rsid w:val="2454A8F6"/>
    <w:rsid w:val="24578FEE"/>
    <w:rsid w:val="246B5586"/>
    <w:rsid w:val="2478215D"/>
    <w:rsid w:val="247914B2"/>
    <w:rsid w:val="249DB3C5"/>
    <w:rsid w:val="249F660D"/>
    <w:rsid w:val="24AA8A5B"/>
    <w:rsid w:val="24BEB79A"/>
    <w:rsid w:val="24BEE8A9"/>
    <w:rsid w:val="24C2AA81"/>
    <w:rsid w:val="24C4BDEB"/>
    <w:rsid w:val="24C61FAF"/>
    <w:rsid w:val="24DD2959"/>
    <w:rsid w:val="24FB04A5"/>
    <w:rsid w:val="25033F9E"/>
    <w:rsid w:val="250E88CE"/>
    <w:rsid w:val="250EB35B"/>
    <w:rsid w:val="251D4C21"/>
    <w:rsid w:val="25350C58"/>
    <w:rsid w:val="2551CBD1"/>
    <w:rsid w:val="2563CC5C"/>
    <w:rsid w:val="256E5B22"/>
    <w:rsid w:val="25943E43"/>
    <w:rsid w:val="25945A72"/>
    <w:rsid w:val="25A5916C"/>
    <w:rsid w:val="25C13077"/>
    <w:rsid w:val="25C9B240"/>
    <w:rsid w:val="25DFB3F5"/>
    <w:rsid w:val="25EE6E58"/>
    <w:rsid w:val="25FB5AA6"/>
    <w:rsid w:val="26172AA4"/>
    <w:rsid w:val="262A08E5"/>
    <w:rsid w:val="26617087"/>
    <w:rsid w:val="26725507"/>
    <w:rsid w:val="26743C19"/>
    <w:rsid w:val="2678A28C"/>
    <w:rsid w:val="26790B57"/>
    <w:rsid w:val="268EAC32"/>
    <w:rsid w:val="26AF88DA"/>
    <w:rsid w:val="26B342FF"/>
    <w:rsid w:val="26BF3AA7"/>
    <w:rsid w:val="26D19C88"/>
    <w:rsid w:val="270A2570"/>
    <w:rsid w:val="270A414F"/>
    <w:rsid w:val="270FCC51"/>
    <w:rsid w:val="2728D2C2"/>
    <w:rsid w:val="2771BEBA"/>
    <w:rsid w:val="279123FC"/>
    <w:rsid w:val="27979E87"/>
    <w:rsid w:val="279F99FC"/>
    <w:rsid w:val="27C4438F"/>
    <w:rsid w:val="27C9A064"/>
    <w:rsid w:val="27D99636"/>
    <w:rsid w:val="27FFB24C"/>
    <w:rsid w:val="280D2D0D"/>
    <w:rsid w:val="280E361D"/>
    <w:rsid w:val="280E4D62"/>
    <w:rsid w:val="282074B6"/>
    <w:rsid w:val="2838A00F"/>
    <w:rsid w:val="283B30DD"/>
    <w:rsid w:val="28497A65"/>
    <w:rsid w:val="284AC6F8"/>
    <w:rsid w:val="284B79D8"/>
    <w:rsid w:val="28AC73EA"/>
    <w:rsid w:val="28B3BC0E"/>
    <w:rsid w:val="28B5D3C3"/>
    <w:rsid w:val="28E5E1BA"/>
    <w:rsid w:val="28E76EE0"/>
    <w:rsid w:val="28FEF412"/>
    <w:rsid w:val="29192AAC"/>
    <w:rsid w:val="2925F5C8"/>
    <w:rsid w:val="29283D12"/>
    <w:rsid w:val="294861DD"/>
    <w:rsid w:val="2965F516"/>
    <w:rsid w:val="29958A57"/>
    <w:rsid w:val="2999AF0C"/>
    <w:rsid w:val="29A00365"/>
    <w:rsid w:val="29A9773F"/>
    <w:rsid w:val="29B31EAB"/>
    <w:rsid w:val="2A100EE4"/>
    <w:rsid w:val="2A366FF4"/>
    <w:rsid w:val="2A5CE3AF"/>
    <w:rsid w:val="2A6406C7"/>
    <w:rsid w:val="2A64D5CD"/>
    <w:rsid w:val="2AA05E55"/>
    <w:rsid w:val="2AA82C14"/>
    <w:rsid w:val="2AA8A7F0"/>
    <w:rsid w:val="2AACA30D"/>
    <w:rsid w:val="2ACDD27C"/>
    <w:rsid w:val="2AE94649"/>
    <w:rsid w:val="2AF0BCBE"/>
    <w:rsid w:val="2B000F0B"/>
    <w:rsid w:val="2B249153"/>
    <w:rsid w:val="2B27B3DE"/>
    <w:rsid w:val="2B307F3F"/>
    <w:rsid w:val="2B3391D9"/>
    <w:rsid w:val="2B52A162"/>
    <w:rsid w:val="2B64736E"/>
    <w:rsid w:val="2B70CE1A"/>
    <w:rsid w:val="2BAE310C"/>
    <w:rsid w:val="2BC40365"/>
    <w:rsid w:val="2BCA15DC"/>
    <w:rsid w:val="2BCAB238"/>
    <w:rsid w:val="2C57A9C4"/>
    <w:rsid w:val="2C595803"/>
    <w:rsid w:val="2C8F1A82"/>
    <w:rsid w:val="2CB77FAA"/>
    <w:rsid w:val="2CC0D406"/>
    <w:rsid w:val="2CC6E3D5"/>
    <w:rsid w:val="2CE4B6EB"/>
    <w:rsid w:val="2CEA10CA"/>
    <w:rsid w:val="2CFAF910"/>
    <w:rsid w:val="2D120A8B"/>
    <w:rsid w:val="2D18419C"/>
    <w:rsid w:val="2D1E635F"/>
    <w:rsid w:val="2D24136D"/>
    <w:rsid w:val="2D2AB2AA"/>
    <w:rsid w:val="2D2E7041"/>
    <w:rsid w:val="2D414B8D"/>
    <w:rsid w:val="2D489031"/>
    <w:rsid w:val="2D4A016D"/>
    <w:rsid w:val="2D569480"/>
    <w:rsid w:val="2D8A68AB"/>
    <w:rsid w:val="2D97B56F"/>
    <w:rsid w:val="2DB1CB09"/>
    <w:rsid w:val="2DB9D695"/>
    <w:rsid w:val="2DBD369B"/>
    <w:rsid w:val="2DC177D2"/>
    <w:rsid w:val="2DD409EA"/>
    <w:rsid w:val="2DDCFA50"/>
    <w:rsid w:val="2DE2AB72"/>
    <w:rsid w:val="2DFEBD81"/>
    <w:rsid w:val="2E0A06F6"/>
    <w:rsid w:val="2E1918CA"/>
    <w:rsid w:val="2E1FB946"/>
    <w:rsid w:val="2E34A48C"/>
    <w:rsid w:val="2E3B88DB"/>
    <w:rsid w:val="2E3CD2D9"/>
    <w:rsid w:val="2E3D2EEA"/>
    <w:rsid w:val="2E62CED5"/>
    <w:rsid w:val="2E7DCD7C"/>
    <w:rsid w:val="2E8B4509"/>
    <w:rsid w:val="2E8BA2A7"/>
    <w:rsid w:val="2E92673F"/>
    <w:rsid w:val="2E98547B"/>
    <w:rsid w:val="2E9C9D5B"/>
    <w:rsid w:val="2EACC379"/>
    <w:rsid w:val="2EB8FC8A"/>
    <w:rsid w:val="2ED12C99"/>
    <w:rsid w:val="2EDD3D55"/>
    <w:rsid w:val="2EF5D6CC"/>
    <w:rsid w:val="2F06B5D3"/>
    <w:rsid w:val="2F0F2C89"/>
    <w:rsid w:val="2F42A6A5"/>
    <w:rsid w:val="2F86B9FD"/>
    <w:rsid w:val="2F9625C2"/>
    <w:rsid w:val="2FA743F3"/>
    <w:rsid w:val="2FC9FD51"/>
    <w:rsid w:val="2FF46BAD"/>
    <w:rsid w:val="3003EE7E"/>
    <w:rsid w:val="30281A77"/>
    <w:rsid w:val="303D00C0"/>
    <w:rsid w:val="3042CEA4"/>
    <w:rsid w:val="30560649"/>
    <w:rsid w:val="306F27F2"/>
    <w:rsid w:val="3077D4D2"/>
    <w:rsid w:val="3077E395"/>
    <w:rsid w:val="30BBFD59"/>
    <w:rsid w:val="30C25AC3"/>
    <w:rsid w:val="30DEA507"/>
    <w:rsid w:val="30E7536A"/>
    <w:rsid w:val="30E947C1"/>
    <w:rsid w:val="30ED47CF"/>
    <w:rsid w:val="30F2AAE1"/>
    <w:rsid w:val="30F88ECE"/>
    <w:rsid w:val="3112A2D4"/>
    <w:rsid w:val="31294620"/>
    <w:rsid w:val="313A9476"/>
    <w:rsid w:val="3158A3E1"/>
    <w:rsid w:val="31808B4B"/>
    <w:rsid w:val="31BC382F"/>
    <w:rsid w:val="31C466AA"/>
    <w:rsid w:val="31C6E55F"/>
    <w:rsid w:val="31D97799"/>
    <w:rsid w:val="31E102A1"/>
    <w:rsid w:val="31E21783"/>
    <w:rsid w:val="320BFF3E"/>
    <w:rsid w:val="320CA6F8"/>
    <w:rsid w:val="321C3C0E"/>
    <w:rsid w:val="323745BD"/>
    <w:rsid w:val="323F601F"/>
    <w:rsid w:val="324B5BBB"/>
    <w:rsid w:val="3250EA5F"/>
    <w:rsid w:val="3265C580"/>
    <w:rsid w:val="3284AC48"/>
    <w:rsid w:val="3285123C"/>
    <w:rsid w:val="32CC32ED"/>
    <w:rsid w:val="32D40547"/>
    <w:rsid w:val="32D63A31"/>
    <w:rsid w:val="32EA9ED0"/>
    <w:rsid w:val="32EC9364"/>
    <w:rsid w:val="32F22F8A"/>
    <w:rsid w:val="33149442"/>
    <w:rsid w:val="331EBC4C"/>
    <w:rsid w:val="332B5929"/>
    <w:rsid w:val="3368544F"/>
    <w:rsid w:val="336D6A50"/>
    <w:rsid w:val="33879D5F"/>
    <w:rsid w:val="338B4CAC"/>
    <w:rsid w:val="339562EC"/>
    <w:rsid w:val="33A0CBCF"/>
    <w:rsid w:val="33AA302C"/>
    <w:rsid w:val="33AA69BD"/>
    <w:rsid w:val="33B6F12A"/>
    <w:rsid w:val="33E7CF27"/>
    <w:rsid w:val="33ECF2CD"/>
    <w:rsid w:val="33FB6AC8"/>
    <w:rsid w:val="343A1554"/>
    <w:rsid w:val="3444A1BC"/>
    <w:rsid w:val="3464ACCD"/>
    <w:rsid w:val="3497ABAC"/>
    <w:rsid w:val="349A8D71"/>
    <w:rsid w:val="34A42E07"/>
    <w:rsid w:val="34BB4353"/>
    <w:rsid w:val="34C1E2A4"/>
    <w:rsid w:val="34DFED99"/>
    <w:rsid w:val="34E04BE4"/>
    <w:rsid w:val="34F5583C"/>
    <w:rsid w:val="34F6E85F"/>
    <w:rsid w:val="3512C88D"/>
    <w:rsid w:val="3534E407"/>
    <w:rsid w:val="353AB05E"/>
    <w:rsid w:val="35481E23"/>
    <w:rsid w:val="3578A8CB"/>
    <w:rsid w:val="357D4A25"/>
    <w:rsid w:val="35948EAB"/>
    <w:rsid w:val="359CB772"/>
    <w:rsid w:val="35B9D4CE"/>
    <w:rsid w:val="35C7A183"/>
    <w:rsid w:val="35D2D93C"/>
    <w:rsid w:val="35EE4354"/>
    <w:rsid w:val="35F29409"/>
    <w:rsid w:val="35F4C8C9"/>
    <w:rsid w:val="35FDBE7F"/>
    <w:rsid w:val="36026713"/>
    <w:rsid w:val="362B5B5F"/>
    <w:rsid w:val="3641262E"/>
    <w:rsid w:val="364C8475"/>
    <w:rsid w:val="368156AB"/>
    <w:rsid w:val="3686FE28"/>
    <w:rsid w:val="368E19D2"/>
    <w:rsid w:val="36A591F9"/>
    <w:rsid w:val="36D5698F"/>
    <w:rsid w:val="36DB642F"/>
    <w:rsid w:val="36E82AB7"/>
    <w:rsid w:val="36E9BE74"/>
    <w:rsid w:val="36EE04B0"/>
    <w:rsid w:val="372A6477"/>
    <w:rsid w:val="372DF8B9"/>
    <w:rsid w:val="3752B929"/>
    <w:rsid w:val="375DF64F"/>
    <w:rsid w:val="378835C9"/>
    <w:rsid w:val="37A0DEA7"/>
    <w:rsid w:val="37B56CF6"/>
    <w:rsid w:val="37BFE378"/>
    <w:rsid w:val="37D13997"/>
    <w:rsid w:val="37DCD0E3"/>
    <w:rsid w:val="37E79CF1"/>
    <w:rsid w:val="37EA4A38"/>
    <w:rsid w:val="37EDE67B"/>
    <w:rsid w:val="3817151E"/>
    <w:rsid w:val="3826051E"/>
    <w:rsid w:val="3857BDC5"/>
    <w:rsid w:val="385EF56B"/>
    <w:rsid w:val="38833F10"/>
    <w:rsid w:val="38A607CD"/>
    <w:rsid w:val="38AF861D"/>
    <w:rsid w:val="38BA9D3F"/>
    <w:rsid w:val="38BC0F76"/>
    <w:rsid w:val="38BE01D6"/>
    <w:rsid w:val="38C6BBAE"/>
    <w:rsid w:val="38C956D4"/>
    <w:rsid w:val="38EA88D4"/>
    <w:rsid w:val="38EA956E"/>
    <w:rsid w:val="38F0D667"/>
    <w:rsid w:val="38F28292"/>
    <w:rsid w:val="39224C14"/>
    <w:rsid w:val="39324FAF"/>
    <w:rsid w:val="394D1F33"/>
    <w:rsid w:val="396A59B8"/>
    <w:rsid w:val="39796EC2"/>
    <w:rsid w:val="39899173"/>
    <w:rsid w:val="39C056D4"/>
    <w:rsid w:val="3A279759"/>
    <w:rsid w:val="3A36A8CB"/>
    <w:rsid w:val="3A5409B4"/>
    <w:rsid w:val="3A866425"/>
    <w:rsid w:val="3A94C301"/>
    <w:rsid w:val="3A94E7EE"/>
    <w:rsid w:val="3A984486"/>
    <w:rsid w:val="3AA3D1CA"/>
    <w:rsid w:val="3AAE73DF"/>
    <w:rsid w:val="3AB42F60"/>
    <w:rsid w:val="3ABBD8E5"/>
    <w:rsid w:val="3ADA5AA8"/>
    <w:rsid w:val="3ADA9D70"/>
    <w:rsid w:val="3B066894"/>
    <w:rsid w:val="3B2B51CC"/>
    <w:rsid w:val="3B5DA5E0"/>
    <w:rsid w:val="3B9ADE8D"/>
    <w:rsid w:val="3BAB473F"/>
    <w:rsid w:val="3BB03C6A"/>
    <w:rsid w:val="3BB212FE"/>
    <w:rsid w:val="3BD069CE"/>
    <w:rsid w:val="3BD6E489"/>
    <w:rsid w:val="3BF30632"/>
    <w:rsid w:val="3BFAD20A"/>
    <w:rsid w:val="3C108CAC"/>
    <w:rsid w:val="3C21667B"/>
    <w:rsid w:val="3C9A99B8"/>
    <w:rsid w:val="3C9B9668"/>
    <w:rsid w:val="3CB341F6"/>
    <w:rsid w:val="3CDFAEC2"/>
    <w:rsid w:val="3CE42FF4"/>
    <w:rsid w:val="3D226C7D"/>
    <w:rsid w:val="3D2788AF"/>
    <w:rsid w:val="3D32F27E"/>
    <w:rsid w:val="3D4C01A1"/>
    <w:rsid w:val="3D5BF600"/>
    <w:rsid w:val="3D6C7E0B"/>
    <w:rsid w:val="3D82A2E4"/>
    <w:rsid w:val="3D95BD6D"/>
    <w:rsid w:val="3D9F9609"/>
    <w:rsid w:val="3DA4E960"/>
    <w:rsid w:val="3DA6F844"/>
    <w:rsid w:val="3DAEB922"/>
    <w:rsid w:val="3DBFF25D"/>
    <w:rsid w:val="3DC647D9"/>
    <w:rsid w:val="3DC83439"/>
    <w:rsid w:val="3DC9B321"/>
    <w:rsid w:val="3DD1AE5E"/>
    <w:rsid w:val="3DDF2D79"/>
    <w:rsid w:val="3DE78593"/>
    <w:rsid w:val="3E0350A2"/>
    <w:rsid w:val="3E03FCEF"/>
    <w:rsid w:val="3E0D37B6"/>
    <w:rsid w:val="3E2342CA"/>
    <w:rsid w:val="3E28F911"/>
    <w:rsid w:val="3E44DAD4"/>
    <w:rsid w:val="3E62BAF0"/>
    <w:rsid w:val="3E69D1DC"/>
    <w:rsid w:val="3E8DD8F3"/>
    <w:rsid w:val="3E8DDFDB"/>
    <w:rsid w:val="3EA6A0F4"/>
    <w:rsid w:val="3ECC655C"/>
    <w:rsid w:val="3ED598B0"/>
    <w:rsid w:val="3F23BCE4"/>
    <w:rsid w:val="3F28A524"/>
    <w:rsid w:val="3F762BAD"/>
    <w:rsid w:val="3F81E89B"/>
    <w:rsid w:val="3F8297FC"/>
    <w:rsid w:val="3FA49A0E"/>
    <w:rsid w:val="3FAF6E02"/>
    <w:rsid w:val="3FC7BE3E"/>
    <w:rsid w:val="3FDF5070"/>
    <w:rsid w:val="3FE000D5"/>
    <w:rsid w:val="3FE96C77"/>
    <w:rsid w:val="3FF9DA93"/>
    <w:rsid w:val="400C53AC"/>
    <w:rsid w:val="400D1115"/>
    <w:rsid w:val="40446E4D"/>
    <w:rsid w:val="404D0FC1"/>
    <w:rsid w:val="408D1D9E"/>
    <w:rsid w:val="408E1FC1"/>
    <w:rsid w:val="40B74EB8"/>
    <w:rsid w:val="40C3ACA4"/>
    <w:rsid w:val="40E0D5E2"/>
    <w:rsid w:val="40E35081"/>
    <w:rsid w:val="40FA89AB"/>
    <w:rsid w:val="40FB18D2"/>
    <w:rsid w:val="41109A60"/>
    <w:rsid w:val="411135D6"/>
    <w:rsid w:val="41210BE9"/>
    <w:rsid w:val="41212DF6"/>
    <w:rsid w:val="412F8DBC"/>
    <w:rsid w:val="4134FD9D"/>
    <w:rsid w:val="41356CC4"/>
    <w:rsid w:val="413A7622"/>
    <w:rsid w:val="4142E10E"/>
    <w:rsid w:val="41523D85"/>
    <w:rsid w:val="41575EAA"/>
    <w:rsid w:val="415DC323"/>
    <w:rsid w:val="417003AA"/>
    <w:rsid w:val="417570DF"/>
    <w:rsid w:val="41940C50"/>
    <w:rsid w:val="419E5666"/>
    <w:rsid w:val="41C69D49"/>
    <w:rsid w:val="41DE02D5"/>
    <w:rsid w:val="420174F1"/>
    <w:rsid w:val="421EE00E"/>
    <w:rsid w:val="423C9EFC"/>
    <w:rsid w:val="424755AE"/>
    <w:rsid w:val="424BCD30"/>
    <w:rsid w:val="4251CFE6"/>
    <w:rsid w:val="42649B09"/>
    <w:rsid w:val="426A138E"/>
    <w:rsid w:val="426A692A"/>
    <w:rsid w:val="427A6967"/>
    <w:rsid w:val="427DCF10"/>
    <w:rsid w:val="4287B3C2"/>
    <w:rsid w:val="4294B69D"/>
    <w:rsid w:val="429B8FB9"/>
    <w:rsid w:val="42A182D2"/>
    <w:rsid w:val="42A94FEC"/>
    <w:rsid w:val="42C140A5"/>
    <w:rsid w:val="42ED5862"/>
    <w:rsid w:val="42F1A6F9"/>
    <w:rsid w:val="4302AA70"/>
    <w:rsid w:val="435946C0"/>
    <w:rsid w:val="436388F2"/>
    <w:rsid w:val="4368A2A7"/>
    <w:rsid w:val="4386871B"/>
    <w:rsid w:val="439DD759"/>
    <w:rsid w:val="43A1A1ED"/>
    <w:rsid w:val="43A1C4E1"/>
    <w:rsid w:val="43C5BE60"/>
    <w:rsid w:val="43C6A110"/>
    <w:rsid w:val="43E2EDEA"/>
    <w:rsid w:val="440D213F"/>
    <w:rsid w:val="441E78C1"/>
    <w:rsid w:val="44224A73"/>
    <w:rsid w:val="44331749"/>
    <w:rsid w:val="44546905"/>
    <w:rsid w:val="44548C03"/>
    <w:rsid w:val="4495D53A"/>
    <w:rsid w:val="449FCF16"/>
    <w:rsid w:val="44A29476"/>
    <w:rsid w:val="44A69626"/>
    <w:rsid w:val="44A745AD"/>
    <w:rsid w:val="44A97B20"/>
    <w:rsid w:val="44BE65C4"/>
    <w:rsid w:val="44D643B9"/>
    <w:rsid w:val="44E81004"/>
    <w:rsid w:val="44F9ED6F"/>
    <w:rsid w:val="450C463C"/>
    <w:rsid w:val="450E48F9"/>
    <w:rsid w:val="450FDF03"/>
    <w:rsid w:val="451D5339"/>
    <w:rsid w:val="451D6474"/>
    <w:rsid w:val="453C9FE4"/>
    <w:rsid w:val="45480785"/>
    <w:rsid w:val="457145CB"/>
    <w:rsid w:val="458EB17F"/>
    <w:rsid w:val="45BB0F5F"/>
    <w:rsid w:val="45C3AD64"/>
    <w:rsid w:val="45D8593B"/>
    <w:rsid w:val="45D8A39E"/>
    <w:rsid w:val="45F53A2A"/>
    <w:rsid w:val="4602BC23"/>
    <w:rsid w:val="4638B8D6"/>
    <w:rsid w:val="463FCB2D"/>
    <w:rsid w:val="464705B6"/>
    <w:rsid w:val="4657F70A"/>
    <w:rsid w:val="465A5D7A"/>
    <w:rsid w:val="465B0215"/>
    <w:rsid w:val="4666CBE1"/>
    <w:rsid w:val="467D7A7D"/>
    <w:rsid w:val="46A4E038"/>
    <w:rsid w:val="46B4C5C3"/>
    <w:rsid w:val="46DFEDD2"/>
    <w:rsid w:val="46F0FB08"/>
    <w:rsid w:val="470555E1"/>
    <w:rsid w:val="472BE350"/>
    <w:rsid w:val="4741B9CF"/>
    <w:rsid w:val="47786367"/>
    <w:rsid w:val="477A4C27"/>
    <w:rsid w:val="477D32A6"/>
    <w:rsid w:val="477FDBE4"/>
    <w:rsid w:val="47971D6C"/>
    <w:rsid w:val="479FF7E4"/>
    <w:rsid w:val="47B2DDE2"/>
    <w:rsid w:val="47B8AF8F"/>
    <w:rsid w:val="47C42D9F"/>
    <w:rsid w:val="47C4E8AD"/>
    <w:rsid w:val="47CCF087"/>
    <w:rsid w:val="47DCA4A7"/>
    <w:rsid w:val="47E1A213"/>
    <w:rsid w:val="481D58C8"/>
    <w:rsid w:val="4856E996"/>
    <w:rsid w:val="485900A1"/>
    <w:rsid w:val="48859386"/>
    <w:rsid w:val="48E63C29"/>
    <w:rsid w:val="4914753A"/>
    <w:rsid w:val="49149EA1"/>
    <w:rsid w:val="491C4F50"/>
    <w:rsid w:val="49237811"/>
    <w:rsid w:val="49329351"/>
    <w:rsid w:val="49520FF9"/>
    <w:rsid w:val="495AF53C"/>
    <w:rsid w:val="496836AB"/>
    <w:rsid w:val="4968D508"/>
    <w:rsid w:val="496B25D9"/>
    <w:rsid w:val="497E0C34"/>
    <w:rsid w:val="4996DDB0"/>
    <w:rsid w:val="4999B51A"/>
    <w:rsid w:val="49A5B531"/>
    <w:rsid w:val="49AD0252"/>
    <w:rsid w:val="49B18987"/>
    <w:rsid w:val="49B8CE49"/>
    <w:rsid w:val="49CC91E0"/>
    <w:rsid w:val="49CFCFB9"/>
    <w:rsid w:val="49EE4737"/>
    <w:rsid w:val="49F66F54"/>
    <w:rsid w:val="4A05021B"/>
    <w:rsid w:val="4A052E06"/>
    <w:rsid w:val="4A0D0C2F"/>
    <w:rsid w:val="4A1CD583"/>
    <w:rsid w:val="4A209BF5"/>
    <w:rsid w:val="4A440811"/>
    <w:rsid w:val="4A44F5F8"/>
    <w:rsid w:val="4A94E7E0"/>
    <w:rsid w:val="4A9A4000"/>
    <w:rsid w:val="4AA3710A"/>
    <w:rsid w:val="4AA45A07"/>
    <w:rsid w:val="4AABEE7F"/>
    <w:rsid w:val="4AB54FD8"/>
    <w:rsid w:val="4AC6E27F"/>
    <w:rsid w:val="4AD26B6B"/>
    <w:rsid w:val="4AE35EF3"/>
    <w:rsid w:val="4AE80A89"/>
    <w:rsid w:val="4AFBC3B0"/>
    <w:rsid w:val="4B0DA76D"/>
    <w:rsid w:val="4B2331DF"/>
    <w:rsid w:val="4B2503EE"/>
    <w:rsid w:val="4B4770B6"/>
    <w:rsid w:val="4B9E19D3"/>
    <w:rsid w:val="4BA110C2"/>
    <w:rsid w:val="4BCCAF40"/>
    <w:rsid w:val="4BD91A4C"/>
    <w:rsid w:val="4C0C90AB"/>
    <w:rsid w:val="4C171B60"/>
    <w:rsid w:val="4C419F3C"/>
    <w:rsid w:val="4C4AF62C"/>
    <w:rsid w:val="4C4E6440"/>
    <w:rsid w:val="4C5260A0"/>
    <w:rsid w:val="4C60D9AE"/>
    <w:rsid w:val="4C661C70"/>
    <w:rsid w:val="4C69F624"/>
    <w:rsid w:val="4C7F1BD6"/>
    <w:rsid w:val="4C7FAED4"/>
    <w:rsid w:val="4CC00BCA"/>
    <w:rsid w:val="4CC774D7"/>
    <w:rsid w:val="4CD3D3DC"/>
    <w:rsid w:val="4CE5DB5B"/>
    <w:rsid w:val="4CE6BD22"/>
    <w:rsid w:val="4CFB289F"/>
    <w:rsid w:val="4D10EE6B"/>
    <w:rsid w:val="4D1781FD"/>
    <w:rsid w:val="4D1F8322"/>
    <w:rsid w:val="4D539479"/>
    <w:rsid w:val="4D5A0562"/>
    <w:rsid w:val="4D5C79B1"/>
    <w:rsid w:val="4D687FA1"/>
    <w:rsid w:val="4D9CEC24"/>
    <w:rsid w:val="4DA158C0"/>
    <w:rsid w:val="4DDBFAC9"/>
    <w:rsid w:val="4DE02962"/>
    <w:rsid w:val="4DECDC17"/>
    <w:rsid w:val="4E119857"/>
    <w:rsid w:val="4E1C1C75"/>
    <w:rsid w:val="4E370434"/>
    <w:rsid w:val="4E3A7BBF"/>
    <w:rsid w:val="4E44C15E"/>
    <w:rsid w:val="4E458352"/>
    <w:rsid w:val="4E53EEA5"/>
    <w:rsid w:val="4E71F80F"/>
    <w:rsid w:val="4E8E16AF"/>
    <w:rsid w:val="4E999449"/>
    <w:rsid w:val="4EC1A322"/>
    <w:rsid w:val="4EC9A6FE"/>
    <w:rsid w:val="4ED3F2A6"/>
    <w:rsid w:val="4EE01184"/>
    <w:rsid w:val="4EFC875E"/>
    <w:rsid w:val="4EFCCBCB"/>
    <w:rsid w:val="4EFCD747"/>
    <w:rsid w:val="4F027222"/>
    <w:rsid w:val="4F1E83A6"/>
    <w:rsid w:val="4F48077E"/>
    <w:rsid w:val="4F49317B"/>
    <w:rsid w:val="4F6BC809"/>
    <w:rsid w:val="4F71EC29"/>
    <w:rsid w:val="4F88AC78"/>
    <w:rsid w:val="4F8C6429"/>
    <w:rsid w:val="4FA11D76"/>
    <w:rsid w:val="4FD61C58"/>
    <w:rsid w:val="500BC4BE"/>
    <w:rsid w:val="5010E1A0"/>
    <w:rsid w:val="503D2DC4"/>
    <w:rsid w:val="50BE09BA"/>
    <w:rsid w:val="50C6051D"/>
    <w:rsid w:val="50D00453"/>
    <w:rsid w:val="50E7FAED"/>
    <w:rsid w:val="50ECECB9"/>
    <w:rsid w:val="50FE4B03"/>
    <w:rsid w:val="5130F3F7"/>
    <w:rsid w:val="51330C66"/>
    <w:rsid w:val="513BFD76"/>
    <w:rsid w:val="515291A5"/>
    <w:rsid w:val="51546591"/>
    <w:rsid w:val="5195B294"/>
    <w:rsid w:val="519A2016"/>
    <w:rsid w:val="51A59148"/>
    <w:rsid w:val="51C0BFB4"/>
    <w:rsid w:val="51C77685"/>
    <w:rsid w:val="51CF5766"/>
    <w:rsid w:val="51D2ED61"/>
    <w:rsid w:val="51D572B1"/>
    <w:rsid w:val="51E7E7C5"/>
    <w:rsid w:val="521145E2"/>
    <w:rsid w:val="523C8AE1"/>
    <w:rsid w:val="5243C03A"/>
    <w:rsid w:val="525EBCBB"/>
    <w:rsid w:val="52C9C767"/>
    <w:rsid w:val="52D3BD32"/>
    <w:rsid w:val="52D9B241"/>
    <w:rsid w:val="52EB30CD"/>
    <w:rsid w:val="52F6F182"/>
    <w:rsid w:val="52F96B54"/>
    <w:rsid w:val="52FAD280"/>
    <w:rsid w:val="52FE956D"/>
    <w:rsid w:val="53103C4E"/>
    <w:rsid w:val="5313A0E5"/>
    <w:rsid w:val="532A9BCB"/>
    <w:rsid w:val="532BBB28"/>
    <w:rsid w:val="53458BFD"/>
    <w:rsid w:val="53510446"/>
    <w:rsid w:val="536F18B8"/>
    <w:rsid w:val="539E9D5A"/>
    <w:rsid w:val="53BF5416"/>
    <w:rsid w:val="53D6EC49"/>
    <w:rsid w:val="53DC692C"/>
    <w:rsid w:val="53EDBEA5"/>
    <w:rsid w:val="53F26667"/>
    <w:rsid w:val="53F9A4C1"/>
    <w:rsid w:val="53FBEF09"/>
    <w:rsid w:val="540F2835"/>
    <w:rsid w:val="542EB256"/>
    <w:rsid w:val="5430C379"/>
    <w:rsid w:val="5434CD49"/>
    <w:rsid w:val="5437A629"/>
    <w:rsid w:val="543AD5EF"/>
    <w:rsid w:val="5460EF9D"/>
    <w:rsid w:val="5464FB50"/>
    <w:rsid w:val="546AA4D7"/>
    <w:rsid w:val="546F4440"/>
    <w:rsid w:val="548C471A"/>
    <w:rsid w:val="54962637"/>
    <w:rsid w:val="549A5595"/>
    <w:rsid w:val="54B4C271"/>
    <w:rsid w:val="54DA42D0"/>
    <w:rsid w:val="54E84095"/>
    <w:rsid w:val="54E9E2B1"/>
    <w:rsid w:val="551F8887"/>
    <w:rsid w:val="5565BF9B"/>
    <w:rsid w:val="557DE0E4"/>
    <w:rsid w:val="559A765E"/>
    <w:rsid w:val="55A0436D"/>
    <w:rsid w:val="55B4E739"/>
    <w:rsid w:val="55B63578"/>
    <w:rsid w:val="55B8A485"/>
    <w:rsid w:val="55DF1482"/>
    <w:rsid w:val="55EB4AF3"/>
    <w:rsid w:val="55F16D63"/>
    <w:rsid w:val="560120B4"/>
    <w:rsid w:val="560464C5"/>
    <w:rsid w:val="5632F471"/>
    <w:rsid w:val="56387D13"/>
    <w:rsid w:val="56431CA4"/>
    <w:rsid w:val="565B5F0D"/>
    <w:rsid w:val="567CC6CF"/>
    <w:rsid w:val="56875E15"/>
    <w:rsid w:val="5697F29C"/>
    <w:rsid w:val="569AC80D"/>
    <w:rsid w:val="56B78F5D"/>
    <w:rsid w:val="56CF18DD"/>
    <w:rsid w:val="56CF8081"/>
    <w:rsid w:val="56DACFA1"/>
    <w:rsid w:val="56E8C119"/>
    <w:rsid w:val="57328212"/>
    <w:rsid w:val="57426CBC"/>
    <w:rsid w:val="5746DD59"/>
    <w:rsid w:val="574E4733"/>
    <w:rsid w:val="576CF33B"/>
    <w:rsid w:val="577173DF"/>
    <w:rsid w:val="5771774C"/>
    <w:rsid w:val="578A47CD"/>
    <w:rsid w:val="579A2E8E"/>
    <w:rsid w:val="57DF842D"/>
    <w:rsid w:val="57EA32CE"/>
    <w:rsid w:val="5802BE71"/>
    <w:rsid w:val="58036898"/>
    <w:rsid w:val="580C84C1"/>
    <w:rsid w:val="581D9EB0"/>
    <w:rsid w:val="581EEF23"/>
    <w:rsid w:val="58247DA3"/>
    <w:rsid w:val="582AEA7D"/>
    <w:rsid w:val="58314A1F"/>
    <w:rsid w:val="584D5E9C"/>
    <w:rsid w:val="585429DE"/>
    <w:rsid w:val="586C552B"/>
    <w:rsid w:val="587051A6"/>
    <w:rsid w:val="5888379A"/>
    <w:rsid w:val="58B424DC"/>
    <w:rsid w:val="58C6B78A"/>
    <w:rsid w:val="58C76092"/>
    <w:rsid w:val="58FD5A46"/>
    <w:rsid w:val="591C4E4A"/>
    <w:rsid w:val="5926BC56"/>
    <w:rsid w:val="592EDBB2"/>
    <w:rsid w:val="5946F268"/>
    <w:rsid w:val="594AA728"/>
    <w:rsid w:val="59500A99"/>
    <w:rsid w:val="595865C6"/>
    <w:rsid w:val="59718260"/>
    <w:rsid w:val="59749BEF"/>
    <w:rsid w:val="59971629"/>
    <w:rsid w:val="599DB819"/>
    <w:rsid w:val="599FB2CF"/>
    <w:rsid w:val="59A14506"/>
    <w:rsid w:val="59B5EE47"/>
    <w:rsid w:val="59B980E3"/>
    <w:rsid w:val="59C7EE60"/>
    <w:rsid w:val="59E75011"/>
    <w:rsid w:val="59FC1AED"/>
    <w:rsid w:val="5A288BEB"/>
    <w:rsid w:val="5A3D78B5"/>
    <w:rsid w:val="5A5409B4"/>
    <w:rsid w:val="5A9BC546"/>
    <w:rsid w:val="5AAD8A73"/>
    <w:rsid w:val="5AD92932"/>
    <w:rsid w:val="5AE21D45"/>
    <w:rsid w:val="5AF8DFF3"/>
    <w:rsid w:val="5AFD0E2C"/>
    <w:rsid w:val="5B04D806"/>
    <w:rsid w:val="5B0F3728"/>
    <w:rsid w:val="5B22B6B9"/>
    <w:rsid w:val="5B359A54"/>
    <w:rsid w:val="5B5969B5"/>
    <w:rsid w:val="5B7D962F"/>
    <w:rsid w:val="5B896EFC"/>
    <w:rsid w:val="5B8D7DEB"/>
    <w:rsid w:val="5B8ECA0B"/>
    <w:rsid w:val="5B9B08C7"/>
    <w:rsid w:val="5BC2F725"/>
    <w:rsid w:val="5BDF1B6B"/>
    <w:rsid w:val="5BE62284"/>
    <w:rsid w:val="5BEB6581"/>
    <w:rsid w:val="5BEC5ED9"/>
    <w:rsid w:val="5C32A842"/>
    <w:rsid w:val="5C334B2B"/>
    <w:rsid w:val="5C5C5631"/>
    <w:rsid w:val="5C6BFB05"/>
    <w:rsid w:val="5CA34920"/>
    <w:rsid w:val="5CA71DFD"/>
    <w:rsid w:val="5CCE686F"/>
    <w:rsid w:val="5CDB74FA"/>
    <w:rsid w:val="5D01B434"/>
    <w:rsid w:val="5D056E67"/>
    <w:rsid w:val="5D0DC842"/>
    <w:rsid w:val="5D1B3048"/>
    <w:rsid w:val="5D217E6F"/>
    <w:rsid w:val="5D24734E"/>
    <w:rsid w:val="5D353BF6"/>
    <w:rsid w:val="5D8AB504"/>
    <w:rsid w:val="5D9C82F3"/>
    <w:rsid w:val="5DA78C2D"/>
    <w:rsid w:val="5DD28B86"/>
    <w:rsid w:val="5DE2457C"/>
    <w:rsid w:val="5DF6C27A"/>
    <w:rsid w:val="5DFDEC1F"/>
    <w:rsid w:val="5E03B086"/>
    <w:rsid w:val="5E134E27"/>
    <w:rsid w:val="5E144DB9"/>
    <w:rsid w:val="5E19160D"/>
    <w:rsid w:val="5E23D66A"/>
    <w:rsid w:val="5E2D0739"/>
    <w:rsid w:val="5E2DA524"/>
    <w:rsid w:val="5E508AAD"/>
    <w:rsid w:val="5E598CC9"/>
    <w:rsid w:val="5E6A8316"/>
    <w:rsid w:val="5E86783C"/>
    <w:rsid w:val="5E8739BC"/>
    <w:rsid w:val="5E9E1F7A"/>
    <w:rsid w:val="5EBB6BAA"/>
    <w:rsid w:val="5EC56018"/>
    <w:rsid w:val="5ED0AFC5"/>
    <w:rsid w:val="5ED86C44"/>
    <w:rsid w:val="5EDD6B16"/>
    <w:rsid w:val="5F1A09C2"/>
    <w:rsid w:val="5F299208"/>
    <w:rsid w:val="5F3B12FB"/>
    <w:rsid w:val="5F3F7388"/>
    <w:rsid w:val="5F4C9A8B"/>
    <w:rsid w:val="5F5DD562"/>
    <w:rsid w:val="5F76917C"/>
    <w:rsid w:val="5F847854"/>
    <w:rsid w:val="5F8DEEF4"/>
    <w:rsid w:val="5FA14966"/>
    <w:rsid w:val="5FAF49C7"/>
    <w:rsid w:val="5FB439F9"/>
    <w:rsid w:val="5FC00FEB"/>
    <w:rsid w:val="5FE146B6"/>
    <w:rsid w:val="5FE28A26"/>
    <w:rsid w:val="60000FEC"/>
    <w:rsid w:val="602791E3"/>
    <w:rsid w:val="60287CD1"/>
    <w:rsid w:val="604E7239"/>
    <w:rsid w:val="60A845FF"/>
    <w:rsid w:val="60C42F1B"/>
    <w:rsid w:val="60E82BB5"/>
    <w:rsid w:val="60EC49DA"/>
    <w:rsid w:val="60F40D01"/>
    <w:rsid w:val="61186BDF"/>
    <w:rsid w:val="611A169D"/>
    <w:rsid w:val="61243087"/>
    <w:rsid w:val="612E4A0B"/>
    <w:rsid w:val="6145D47E"/>
    <w:rsid w:val="617854B2"/>
    <w:rsid w:val="6178A63A"/>
    <w:rsid w:val="6190159B"/>
    <w:rsid w:val="6195CA11"/>
    <w:rsid w:val="61A223D8"/>
    <w:rsid w:val="61CECBC4"/>
    <w:rsid w:val="61DC9E30"/>
    <w:rsid w:val="61EA5C3D"/>
    <w:rsid w:val="61F4AD96"/>
    <w:rsid w:val="621B0E71"/>
    <w:rsid w:val="6225CEBE"/>
    <w:rsid w:val="6226E498"/>
    <w:rsid w:val="6228858B"/>
    <w:rsid w:val="622C2AB9"/>
    <w:rsid w:val="6231D768"/>
    <w:rsid w:val="62462CBA"/>
    <w:rsid w:val="62477DD8"/>
    <w:rsid w:val="626543FA"/>
    <w:rsid w:val="62721D7A"/>
    <w:rsid w:val="627C2C6A"/>
    <w:rsid w:val="62B088A4"/>
    <w:rsid w:val="62B9862E"/>
    <w:rsid w:val="62F8F0E3"/>
    <w:rsid w:val="6316960D"/>
    <w:rsid w:val="6317CCB9"/>
    <w:rsid w:val="6330BDA6"/>
    <w:rsid w:val="63330863"/>
    <w:rsid w:val="634039EC"/>
    <w:rsid w:val="63507134"/>
    <w:rsid w:val="6366CCD8"/>
    <w:rsid w:val="636D439B"/>
    <w:rsid w:val="639C06BC"/>
    <w:rsid w:val="639DF598"/>
    <w:rsid w:val="63B89147"/>
    <w:rsid w:val="63C2F418"/>
    <w:rsid w:val="63D623CE"/>
    <w:rsid w:val="63E23F8E"/>
    <w:rsid w:val="63E34E39"/>
    <w:rsid w:val="64066472"/>
    <w:rsid w:val="6411D0C7"/>
    <w:rsid w:val="64184197"/>
    <w:rsid w:val="642E080B"/>
    <w:rsid w:val="644A4196"/>
    <w:rsid w:val="64548ECC"/>
    <w:rsid w:val="648411DC"/>
    <w:rsid w:val="648965F2"/>
    <w:rsid w:val="6491AF88"/>
    <w:rsid w:val="6493C9B5"/>
    <w:rsid w:val="64DB49A1"/>
    <w:rsid w:val="64E2296D"/>
    <w:rsid w:val="64E26698"/>
    <w:rsid w:val="64E410EE"/>
    <w:rsid w:val="64E679B6"/>
    <w:rsid w:val="65292055"/>
    <w:rsid w:val="653C05A5"/>
    <w:rsid w:val="6540261D"/>
    <w:rsid w:val="654FF582"/>
    <w:rsid w:val="6552AA1C"/>
    <w:rsid w:val="6569A10E"/>
    <w:rsid w:val="6580B9F1"/>
    <w:rsid w:val="6581BA93"/>
    <w:rsid w:val="659E6FB6"/>
    <w:rsid w:val="65DA27C5"/>
    <w:rsid w:val="65DC8B80"/>
    <w:rsid w:val="65E6070C"/>
    <w:rsid w:val="66115BE0"/>
    <w:rsid w:val="66266D5D"/>
    <w:rsid w:val="66292165"/>
    <w:rsid w:val="662E3BB0"/>
    <w:rsid w:val="663A6B60"/>
    <w:rsid w:val="663E4DD0"/>
    <w:rsid w:val="66608DCA"/>
    <w:rsid w:val="666872EB"/>
    <w:rsid w:val="666AF180"/>
    <w:rsid w:val="6679244F"/>
    <w:rsid w:val="66A071B9"/>
    <w:rsid w:val="66B6A656"/>
    <w:rsid w:val="66B915B1"/>
    <w:rsid w:val="66BC9A0F"/>
    <w:rsid w:val="66E50CD3"/>
    <w:rsid w:val="67040A61"/>
    <w:rsid w:val="670A5727"/>
    <w:rsid w:val="671C4E02"/>
    <w:rsid w:val="67302691"/>
    <w:rsid w:val="6736D703"/>
    <w:rsid w:val="6739B8E4"/>
    <w:rsid w:val="67442E87"/>
    <w:rsid w:val="6750B1C9"/>
    <w:rsid w:val="675A961A"/>
    <w:rsid w:val="675CC7AF"/>
    <w:rsid w:val="676AF5EA"/>
    <w:rsid w:val="677488A7"/>
    <w:rsid w:val="6776069D"/>
    <w:rsid w:val="67819D92"/>
    <w:rsid w:val="678A3D81"/>
    <w:rsid w:val="67A0A27C"/>
    <w:rsid w:val="67A1D91A"/>
    <w:rsid w:val="67ADB7BD"/>
    <w:rsid w:val="67B12ACA"/>
    <w:rsid w:val="67D2839A"/>
    <w:rsid w:val="67D4D404"/>
    <w:rsid w:val="67D9A90D"/>
    <w:rsid w:val="67EAEBE4"/>
    <w:rsid w:val="67EFFA9B"/>
    <w:rsid w:val="67F58991"/>
    <w:rsid w:val="6803CCFC"/>
    <w:rsid w:val="68099332"/>
    <w:rsid w:val="6814B952"/>
    <w:rsid w:val="681A075A"/>
    <w:rsid w:val="683AB40B"/>
    <w:rsid w:val="684DA61C"/>
    <w:rsid w:val="68510AB3"/>
    <w:rsid w:val="6854C959"/>
    <w:rsid w:val="6860F57E"/>
    <w:rsid w:val="689966FD"/>
    <w:rsid w:val="68D16BCA"/>
    <w:rsid w:val="68E358E7"/>
    <w:rsid w:val="68E3AC6D"/>
    <w:rsid w:val="6922BC91"/>
    <w:rsid w:val="6938C4B3"/>
    <w:rsid w:val="69962D6A"/>
    <w:rsid w:val="69AD5061"/>
    <w:rsid w:val="69B5D7BB"/>
    <w:rsid w:val="69B6200B"/>
    <w:rsid w:val="69C71BDD"/>
    <w:rsid w:val="69D06B1B"/>
    <w:rsid w:val="69F13304"/>
    <w:rsid w:val="69F9F082"/>
    <w:rsid w:val="6A014D79"/>
    <w:rsid w:val="6A0D678F"/>
    <w:rsid w:val="6A30C78E"/>
    <w:rsid w:val="6A51EEDB"/>
    <w:rsid w:val="6A52DEFD"/>
    <w:rsid w:val="6A71B3F3"/>
    <w:rsid w:val="6A7CF43D"/>
    <w:rsid w:val="6A8D7B31"/>
    <w:rsid w:val="6A98CE17"/>
    <w:rsid w:val="6A99C8ED"/>
    <w:rsid w:val="6AA5AD74"/>
    <w:rsid w:val="6ACF189C"/>
    <w:rsid w:val="6AD167D8"/>
    <w:rsid w:val="6ADC9C55"/>
    <w:rsid w:val="6ADEB746"/>
    <w:rsid w:val="6B1DC0A0"/>
    <w:rsid w:val="6B27741F"/>
    <w:rsid w:val="6B3B1E1B"/>
    <w:rsid w:val="6B51E7A5"/>
    <w:rsid w:val="6B75BAAC"/>
    <w:rsid w:val="6B8C127A"/>
    <w:rsid w:val="6B8F109B"/>
    <w:rsid w:val="6BA17C2A"/>
    <w:rsid w:val="6BC7030D"/>
    <w:rsid w:val="6BC7C925"/>
    <w:rsid w:val="6BD2CB8F"/>
    <w:rsid w:val="6BDE5FA1"/>
    <w:rsid w:val="6BDF74B3"/>
    <w:rsid w:val="6BE57715"/>
    <w:rsid w:val="6BEDEF52"/>
    <w:rsid w:val="6C0ADE4D"/>
    <w:rsid w:val="6C11420D"/>
    <w:rsid w:val="6C307A68"/>
    <w:rsid w:val="6C4321E4"/>
    <w:rsid w:val="6C53499F"/>
    <w:rsid w:val="6C57651B"/>
    <w:rsid w:val="6C5DB92D"/>
    <w:rsid w:val="6C792009"/>
    <w:rsid w:val="6C96A150"/>
    <w:rsid w:val="6CA52CC2"/>
    <w:rsid w:val="6CBCEA6E"/>
    <w:rsid w:val="6CD15A6D"/>
    <w:rsid w:val="6CEF0B76"/>
    <w:rsid w:val="6CF862B0"/>
    <w:rsid w:val="6CFC99C0"/>
    <w:rsid w:val="6D027F66"/>
    <w:rsid w:val="6D248B3D"/>
    <w:rsid w:val="6D45637C"/>
    <w:rsid w:val="6D55B544"/>
    <w:rsid w:val="6D5836F3"/>
    <w:rsid w:val="6D595335"/>
    <w:rsid w:val="6D59FD5B"/>
    <w:rsid w:val="6D6390F0"/>
    <w:rsid w:val="6D714EE1"/>
    <w:rsid w:val="6D7AE53C"/>
    <w:rsid w:val="6D8D2C4D"/>
    <w:rsid w:val="6DC36DC9"/>
    <w:rsid w:val="6DD687A3"/>
    <w:rsid w:val="6DE38698"/>
    <w:rsid w:val="6DEBF180"/>
    <w:rsid w:val="6DFDCDA6"/>
    <w:rsid w:val="6E1217AB"/>
    <w:rsid w:val="6E193AE8"/>
    <w:rsid w:val="6E1EC963"/>
    <w:rsid w:val="6E3298AC"/>
    <w:rsid w:val="6E570F4B"/>
    <w:rsid w:val="6E8B6A2C"/>
    <w:rsid w:val="6EAF2986"/>
    <w:rsid w:val="6EAF6B64"/>
    <w:rsid w:val="6ECBEBBE"/>
    <w:rsid w:val="6EDB65C0"/>
    <w:rsid w:val="6EDEF795"/>
    <w:rsid w:val="6EFF6151"/>
    <w:rsid w:val="6F01DE03"/>
    <w:rsid w:val="6F289DF5"/>
    <w:rsid w:val="6F2FF163"/>
    <w:rsid w:val="6F4357E0"/>
    <w:rsid w:val="6F5B2DDA"/>
    <w:rsid w:val="6F6325AF"/>
    <w:rsid w:val="6F6B1FBD"/>
    <w:rsid w:val="6F992D12"/>
    <w:rsid w:val="6F9C8988"/>
    <w:rsid w:val="6FBE9C2F"/>
    <w:rsid w:val="6FDA2A69"/>
    <w:rsid w:val="6FDDE859"/>
    <w:rsid w:val="6FE21644"/>
    <w:rsid w:val="6FFE301D"/>
    <w:rsid w:val="700CC9CE"/>
    <w:rsid w:val="7030AFB0"/>
    <w:rsid w:val="704B0120"/>
    <w:rsid w:val="704E7CFD"/>
    <w:rsid w:val="705C2BFF"/>
    <w:rsid w:val="70729CF4"/>
    <w:rsid w:val="707A9AC3"/>
    <w:rsid w:val="709D58B5"/>
    <w:rsid w:val="70D9DCB9"/>
    <w:rsid w:val="70DF0247"/>
    <w:rsid w:val="70F9A2C7"/>
    <w:rsid w:val="70FEC65B"/>
    <w:rsid w:val="71309010"/>
    <w:rsid w:val="7143D698"/>
    <w:rsid w:val="71495E84"/>
    <w:rsid w:val="71799232"/>
    <w:rsid w:val="718B17F4"/>
    <w:rsid w:val="71B0DA18"/>
    <w:rsid w:val="71B6BD7C"/>
    <w:rsid w:val="71C0E9A0"/>
    <w:rsid w:val="71CBFABA"/>
    <w:rsid w:val="71D41A44"/>
    <w:rsid w:val="71F7FC60"/>
    <w:rsid w:val="720F158B"/>
    <w:rsid w:val="722C725F"/>
    <w:rsid w:val="72417E8C"/>
    <w:rsid w:val="72526F34"/>
    <w:rsid w:val="72802ECC"/>
    <w:rsid w:val="728CEA8A"/>
    <w:rsid w:val="729B7F2E"/>
    <w:rsid w:val="72B13132"/>
    <w:rsid w:val="72C1F354"/>
    <w:rsid w:val="72C873C1"/>
    <w:rsid w:val="72D8B281"/>
    <w:rsid w:val="72D97013"/>
    <w:rsid w:val="72DDD0B7"/>
    <w:rsid w:val="72DE2716"/>
    <w:rsid w:val="72F32FD8"/>
    <w:rsid w:val="731096A2"/>
    <w:rsid w:val="7317F0FC"/>
    <w:rsid w:val="731846CC"/>
    <w:rsid w:val="7345E2CF"/>
    <w:rsid w:val="7359C20A"/>
    <w:rsid w:val="736D1548"/>
    <w:rsid w:val="73815E87"/>
    <w:rsid w:val="7384509D"/>
    <w:rsid w:val="7392C13B"/>
    <w:rsid w:val="73A4C44E"/>
    <w:rsid w:val="73A90372"/>
    <w:rsid w:val="73C67C58"/>
    <w:rsid w:val="73D82932"/>
    <w:rsid w:val="73E0FD89"/>
    <w:rsid w:val="73E4486D"/>
    <w:rsid w:val="73FBB53F"/>
    <w:rsid w:val="740491FF"/>
    <w:rsid w:val="7422F1FD"/>
    <w:rsid w:val="7430D2A3"/>
    <w:rsid w:val="74362F78"/>
    <w:rsid w:val="74507CF4"/>
    <w:rsid w:val="7464EA71"/>
    <w:rsid w:val="7470440C"/>
    <w:rsid w:val="7485BC2C"/>
    <w:rsid w:val="749196D5"/>
    <w:rsid w:val="74E49A79"/>
    <w:rsid w:val="74EAB1DA"/>
    <w:rsid w:val="74F73799"/>
    <w:rsid w:val="750B5170"/>
    <w:rsid w:val="75332170"/>
    <w:rsid w:val="7536F344"/>
    <w:rsid w:val="75426463"/>
    <w:rsid w:val="75725D6F"/>
    <w:rsid w:val="7580F5F8"/>
    <w:rsid w:val="75A8E6A6"/>
    <w:rsid w:val="75BCAE4A"/>
    <w:rsid w:val="75C00A33"/>
    <w:rsid w:val="75E3C5FB"/>
    <w:rsid w:val="75E60012"/>
    <w:rsid w:val="75FFA07D"/>
    <w:rsid w:val="76029728"/>
    <w:rsid w:val="761A4F46"/>
    <w:rsid w:val="765CB0C4"/>
    <w:rsid w:val="7662A534"/>
    <w:rsid w:val="7670BE75"/>
    <w:rsid w:val="7672AB0C"/>
    <w:rsid w:val="76958F2D"/>
    <w:rsid w:val="76B36766"/>
    <w:rsid w:val="76BE20FD"/>
    <w:rsid w:val="76BEDE0A"/>
    <w:rsid w:val="76C39CA8"/>
    <w:rsid w:val="76C5C2CC"/>
    <w:rsid w:val="76CBD9D2"/>
    <w:rsid w:val="76E07837"/>
    <w:rsid w:val="76EDEED8"/>
    <w:rsid w:val="76FA0932"/>
    <w:rsid w:val="770CB99C"/>
    <w:rsid w:val="770F3691"/>
    <w:rsid w:val="7713314E"/>
    <w:rsid w:val="7714EF9C"/>
    <w:rsid w:val="7736178D"/>
    <w:rsid w:val="774F870D"/>
    <w:rsid w:val="777DC519"/>
    <w:rsid w:val="7783C3FE"/>
    <w:rsid w:val="779A5A80"/>
    <w:rsid w:val="77AD6664"/>
    <w:rsid w:val="77BF8BB5"/>
    <w:rsid w:val="77CE6DC2"/>
    <w:rsid w:val="77DD3AEF"/>
    <w:rsid w:val="77E1B5C6"/>
    <w:rsid w:val="77E29A18"/>
    <w:rsid w:val="7801464C"/>
    <w:rsid w:val="78164860"/>
    <w:rsid w:val="781E3197"/>
    <w:rsid w:val="782E8FBB"/>
    <w:rsid w:val="784A5FAC"/>
    <w:rsid w:val="784F755A"/>
    <w:rsid w:val="78547902"/>
    <w:rsid w:val="78589267"/>
    <w:rsid w:val="78A4ECB4"/>
    <w:rsid w:val="78B722DD"/>
    <w:rsid w:val="78C03399"/>
    <w:rsid w:val="78C6C3E7"/>
    <w:rsid w:val="78CD16EA"/>
    <w:rsid w:val="78CF588A"/>
    <w:rsid w:val="78DCBE38"/>
    <w:rsid w:val="78EEC502"/>
    <w:rsid w:val="790443C6"/>
    <w:rsid w:val="79430BE9"/>
    <w:rsid w:val="7949FBE7"/>
    <w:rsid w:val="795A902B"/>
    <w:rsid w:val="796DBD9B"/>
    <w:rsid w:val="7976EFA1"/>
    <w:rsid w:val="799A71C9"/>
    <w:rsid w:val="79B4A860"/>
    <w:rsid w:val="79BB9BF9"/>
    <w:rsid w:val="79FB3230"/>
    <w:rsid w:val="79FB5511"/>
    <w:rsid w:val="79FF9935"/>
    <w:rsid w:val="7A0EA7F7"/>
    <w:rsid w:val="7A305B2C"/>
    <w:rsid w:val="7A3FE959"/>
    <w:rsid w:val="7A445909"/>
    <w:rsid w:val="7A5E3302"/>
    <w:rsid w:val="7A6CE768"/>
    <w:rsid w:val="7A76BD0D"/>
    <w:rsid w:val="7A800A24"/>
    <w:rsid w:val="7A97CF84"/>
    <w:rsid w:val="7AB7371E"/>
    <w:rsid w:val="7ACADAD2"/>
    <w:rsid w:val="7ACDE46C"/>
    <w:rsid w:val="7AD7028B"/>
    <w:rsid w:val="7AEC7E43"/>
    <w:rsid w:val="7AEC848A"/>
    <w:rsid w:val="7AF8159E"/>
    <w:rsid w:val="7B03BF5B"/>
    <w:rsid w:val="7B03F0A9"/>
    <w:rsid w:val="7B064630"/>
    <w:rsid w:val="7B2B3603"/>
    <w:rsid w:val="7B37B00C"/>
    <w:rsid w:val="7B3B496B"/>
    <w:rsid w:val="7B3EC62B"/>
    <w:rsid w:val="7B4E17A4"/>
    <w:rsid w:val="7B766449"/>
    <w:rsid w:val="7B800B92"/>
    <w:rsid w:val="7B8BADA7"/>
    <w:rsid w:val="7B8FCA36"/>
    <w:rsid w:val="7B9A32D9"/>
    <w:rsid w:val="7BA8EA6A"/>
    <w:rsid w:val="7BC15FFB"/>
    <w:rsid w:val="7BE73631"/>
    <w:rsid w:val="7C0435B2"/>
    <w:rsid w:val="7C12BAAF"/>
    <w:rsid w:val="7C14B0F9"/>
    <w:rsid w:val="7C14F905"/>
    <w:rsid w:val="7C249D07"/>
    <w:rsid w:val="7C2748BD"/>
    <w:rsid w:val="7C2E7E99"/>
    <w:rsid w:val="7C34670D"/>
    <w:rsid w:val="7C429EC0"/>
    <w:rsid w:val="7C4CF580"/>
    <w:rsid w:val="7C5B8ED9"/>
    <w:rsid w:val="7C7DBFF3"/>
    <w:rsid w:val="7C7F6BE8"/>
    <w:rsid w:val="7C909E7F"/>
    <w:rsid w:val="7CA8255A"/>
    <w:rsid w:val="7CB2180C"/>
    <w:rsid w:val="7CD6FDED"/>
    <w:rsid w:val="7CFF79E2"/>
    <w:rsid w:val="7D159AA1"/>
    <w:rsid w:val="7D1860D5"/>
    <w:rsid w:val="7D2BB051"/>
    <w:rsid w:val="7D337C29"/>
    <w:rsid w:val="7D4E2100"/>
    <w:rsid w:val="7D5125CB"/>
    <w:rsid w:val="7D5ADCD0"/>
    <w:rsid w:val="7D668F43"/>
    <w:rsid w:val="7DAC19EF"/>
    <w:rsid w:val="7DAD194A"/>
    <w:rsid w:val="7DB85292"/>
    <w:rsid w:val="7DD3BA9C"/>
    <w:rsid w:val="7DF0D88F"/>
    <w:rsid w:val="7DF75F3A"/>
    <w:rsid w:val="7E11D59F"/>
    <w:rsid w:val="7E3BEDE8"/>
    <w:rsid w:val="7E4D7112"/>
    <w:rsid w:val="7E514079"/>
    <w:rsid w:val="7E6996F2"/>
    <w:rsid w:val="7E6A0B36"/>
    <w:rsid w:val="7E6EC5FB"/>
    <w:rsid w:val="7EC34E69"/>
    <w:rsid w:val="7EFB8D36"/>
    <w:rsid w:val="7F0CB452"/>
    <w:rsid w:val="7F0D8C12"/>
    <w:rsid w:val="7F0F561D"/>
    <w:rsid w:val="7F34C53D"/>
    <w:rsid w:val="7F351B82"/>
    <w:rsid w:val="7F396722"/>
    <w:rsid w:val="7F4BBEA8"/>
    <w:rsid w:val="7F56146D"/>
    <w:rsid w:val="7F5912F2"/>
    <w:rsid w:val="7F60AE05"/>
    <w:rsid w:val="7F74118F"/>
    <w:rsid w:val="7F7765EC"/>
    <w:rsid w:val="7FBC9269"/>
    <w:rsid w:val="7FD576D2"/>
    <w:rsid w:val="7FDB39E8"/>
    <w:rsid w:val="7FE3E564"/>
    <w:rsid w:val="7FE85AEA"/>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D2D93C"/>
  <w15:chartTrackingRefBased/>
  <w15:docId w15:val="{63BB613F-F9FB-4DA7-9088-32A4C2E27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4994"/>
    <w:pPr>
      <w:jc w:val="both"/>
    </w:pPr>
  </w:style>
  <w:style w:type="paragraph" w:styleId="Ttulo1">
    <w:name w:val="heading 1"/>
    <w:basedOn w:val="Normal"/>
    <w:next w:val="Normal"/>
    <w:link w:val="Ttulo1Car"/>
    <w:uiPriority w:val="9"/>
    <w:qFormat/>
    <w:rsid w:val="00064D8D"/>
    <w:pPr>
      <w:keepNext/>
      <w:keepLines/>
      <w:numPr>
        <w:numId w:val="1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9B1B2C"/>
    <w:pPr>
      <w:keepNext/>
      <w:keepLines/>
      <w:numPr>
        <w:ilvl w:val="1"/>
        <w:numId w:val="12"/>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27D2E"/>
    <w:pPr>
      <w:keepNext/>
      <w:keepLines/>
      <w:numPr>
        <w:ilvl w:val="2"/>
        <w:numId w:val="12"/>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229A8"/>
    <w:pPr>
      <w:keepNext/>
      <w:keepLines/>
      <w:numPr>
        <w:ilvl w:val="3"/>
        <w:numId w:val="12"/>
      </w:numPr>
      <w:spacing w:before="40" w:after="0"/>
      <w:outlineLvl w:val="3"/>
    </w:pPr>
    <w:rPr>
      <w:rFonts w:asciiTheme="majorHAnsi" w:eastAsiaTheme="majorEastAsia" w:hAnsiTheme="majorHAnsi" w:cstheme="majorBidi"/>
      <w:iCs/>
      <w:color w:val="2F5496" w:themeColor="accent1" w:themeShade="BF"/>
    </w:rPr>
  </w:style>
  <w:style w:type="paragraph" w:styleId="Ttulo5">
    <w:name w:val="heading 5"/>
    <w:basedOn w:val="Normal"/>
    <w:next w:val="Normal"/>
    <w:link w:val="Ttulo5Car"/>
    <w:uiPriority w:val="9"/>
    <w:unhideWhenUsed/>
    <w:qFormat/>
    <w:rsid w:val="00FF2B2E"/>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FF2B2E"/>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FF2B2E"/>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FF2B2E"/>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FF2B2E"/>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64D8D"/>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9B1B2C"/>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560B10"/>
    <w:pPr>
      <w:outlineLvl w:val="9"/>
    </w:pPr>
    <w:rPr>
      <w:lang w:eastAsia="es-ES"/>
    </w:rPr>
  </w:style>
  <w:style w:type="paragraph" w:styleId="TDC1">
    <w:name w:val="toc 1"/>
    <w:basedOn w:val="Normal"/>
    <w:next w:val="Normal"/>
    <w:autoRedefine/>
    <w:uiPriority w:val="39"/>
    <w:unhideWhenUsed/>
    <w:rsid w:val="00415FCB"/>
    <w:pPr>
      <w:tabs>
        <w:tab w:val="left" w:pos="440"/>
        <w:tab w:val="right" w:leader="dot" w:pos="9016"/>
      </w:tabs>
      <w:spacing w:after="100"/>
    </w:pPr>
  </w:style>
  <w:style w:type="paragraph" w:styleId="TDC2">
    <w:name w:val="toc 2"/>
    <w:basedOn w:val="Normal"/>
    <w:next w:val="Normal"/>
    <w:autoRedefine/>
    <w:uiPriority w:val="39"/>
    <w:unhideWhenUsed/>
    <w:rsid w:val="00560B10"/>
    <w:pPr>
      <w:spacing w:after="100"/>
      <w:ind w:left="220"/>
    </w:pPr>
  </w:style>
  <w:style w:type="character" w:styleId="Hipervnculo">
    <w:name w:val="Hyperlink"/>
    <w:basedOn w:val="Fuentedeprrafopredeter"/>
    <w:uiPriority w:val="99"/>
    <w:unhideWhenUsed/>
    <w:rsid w:val="00560B10"/>
    <w:rPr>
      <w:color w:val="0563C1" w:themeColor="hyperlink"/>
      <w:u w:val="single"/>
    </w:rPr>
  </w:style>
  <w:style w:type="paragraph" w:styleId="Prrafodelista">
    <w:name w:val="List Paragraph"/>
    <w:basedOn w:val="Normal"/>
    <w:uiPriority w:val="34"/>
    <w:qFormat/>
    <w:rsid w:val="00D61035"/>
    <w:pPr>
      <w:ind w:left="720"/>
      <w:contextualSpacing/>
    </w:pPr>
  </w:style>
  <w:style w:type="table" w:styleId="Tablaconcuadrcula">
    <w:name w:val="Table Grid"/>
    <w:basedOn w:val="Tablanormal"/>
    <w:uiPriority w:val="39"/>
    <w:rsid w:val="006170E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3Car">
    <w:name w:val="Título 3 Car"/>
    <w:basedOn w:val="Fuentedeprrafopredeter"/>
    <w:link w:val="Ttulo3"/>
    <w:uiPriority w:val="9"/>
    <w:rsid w:val="00827D2E"/>
    <w:rPr>
      <w:rFonts w:asciiTheme="majorHAnsi" w:eastAsiaTheme="majorEastAsia" w:hAnsiTheme="majorHAnsi" w:cstheme="majorBidi"/>
      <w:color w:val="1F3763" w:themeColor="accent1" w:themeShade="7F"/>
      <w:sz w:val="24"/>
      <w:szCs w:val="24"/>
    </w:rPr>
  </w:style>
  <w:style w:type="character" w:styleId="Textodelmarcadordeposicin">
    <w:name w:val="Placeholder Text"/>
    <w:basedOn w:val="Fuentedeprrafopredeter"/>
    <w:uiPriority w:val="99"/>
    <w:semiHidden/>
    <w:rsid w:val="002543E3"/>
    <w:rPr>
      <w:color w:val="808080"/>
    </w:rPr>
  </w:style>
  <w:style w:type="table" w:styleId="Tablaconcuadrcula5oscura-nfasis1">
    <w:name w:val="Grid Table 5 Dark Accent 1"/>
    <w:basedOn w:val="Tablanormal"/>
    <w:uiPriority w:val="50"/>
    <w:rsid w:val="00E4446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Descripcin">
    <w:name w:val="caption"/>
    <w:basedOn w:val="Normal"/>
    <w:next w:val="Normal"/>
    <w:uiPriority w:val="35"/>
    <w:unhideWhenUsed/>
    <w:qFormat/>
    <w:rsid w:val="0043562F"/>
    <w:pPr>
      <w:spacing w:after="200" w:line="240" w:lineRule="auto"/>
    </w:pPr>
    <w:rPr>
      <w:i/>
      <w:iCs/>
      <w:color w:val="44546A" w:themeColor="text2"/>
      <w:sz w:val="18"/>
      <w:szCs w:val="18"/>
    </w:rPr>
  </w:style>
  <w:style w:type="paragraph" w:styleId="Encabezado">
    <w:name w:val="header"/>
    <w:basedOn w:val="Normal"/>
    <w:link w:val="EncabezadoCar"/>
    <w:uiPriority w:val="99"/>
    <w:unhideWhenUsed/>
    <w:rsid w:val="00D72F30"/>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EB5332"/>
  </w:style>
  <w:style w:type="paragraph" w:styleId="Piedepgina">
    <w:name w:val="footer"/>
    <w:basedOn w:val="Normal"/>
    <w:link w:val="PiedepginaCar"/>
    <w:uiPriority w:val="99"/>
    <w:unhideWhenUsed/>
    <w:rsid w:val="00D72F30"/>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EB5332"/>
  </w:style>
  <w:style w:type="character" w:customStyle="1" w:styleId="Ttulo4Car">
    <w:name w:val="Título 4 Car"/>
    <w:basedOn w:val="Fuentedeprrafopredeter"/>
    <w:link w:val="Ttulo4"/>
    <w:uiPriority w:val="9"/>
    <w:rsid w:val="00EB5332"/>
    <w:rPr>
      <w:rFonts w:asciiTheme="majorHAnsi" w:eastAsiaTheme="majorEastAsia" w:hAnsiTheme="majorHAnsi" w:cstheme="majorBidi"/>
      <w:iCs/>
      <w:color w:val="2F5496" w:themeColor="accent1" w:themeShade="BF"/>
    </w:rPr>
  </w:style>
  <w:style w:type="table" w:customStyle="1" w:styleId="Tablanormal11">
    <w:name w:val="Tabla normal 11"/>
    <w:basedOn w:val="Tablanormal"/>
    <w:next w:val="Tablanormal1"/>
    <w:uiPriority w:val="41"/>
    <w:rsid w:val="00EB5332"/>
    <w:pPr>
      <w:spacing w:after="0" w:line="240" w:lineRule="auto"/>
    </w:pPr>
    <w:rPr>
      <w:lang w:val="en-U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anormal1">
    <w:name w:val="Plain Table 1"/>
    <w:basedOn w:val="Tablanormal"/>
    <w:uiPriority w:val="41"/>
    <w:rsid w:val="00EB533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3">
    <w:name w:val="toc 3"/>
    <w:basedOn w:val="Normal"/>
    <w:next w:val="Normal"/>
    <w:autoRedefine/>
    <w:uiPriority w:val="39"/>
    <w:unhideWhenUsed/>
    <w:rsid w:val="00EB5332"/>
    <w:pPr>
      <w:spacing w:after="100"/>
      <w:ind w:left="440"/>
    </w:pPr>
  </w:style>
  <w:style w:type="paragraph" w:styleId="Revisin">
    <w:name w:val="Revision"/>
    <w:hidden/>
    <w:uiPriority w:val="99"/>
    <w:semiHidden/>
    <w:rsid w:val="00EB5332"/>
    <w:pPr>
      <w:spacing w:after="0" w:line="240" w:lineRule="auto"/>
    </w:pPr>
  </w:style>
  <w:style w:type="paragraph" w:styleId="Textodeglobo">
    <w:name w:val="Balloon Text"/>
    <w:basedOn w:val="Normal"/>
    <w:link w:val="TextodegloboCar"/>
    <w:uiPriority w:val="99"/>
    <w:semiHidden/>
    <w:unhideWhenUsed/>
    <w:rsid w:val="00EB533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B5332"/>
    <w:rPr>
      <w:rFonts w:ascii="Segoe UI" w:hAnsi="Segoe UI" w:cs="Segoe UI"/>
      <w:sz w:val="18"/>
      <w:szCs w:val="18"/>
    </w:rPr>
  </w:style>
  <w:style w:type="table" w:styleId="Tablaconcuadrcula4-nfasis1">
    <w:name w:val="Grid Table 4 Accent 1"/>
    <w:basedOn w:val="Tablanormal"/>
    <w:uiPriority w:val="49"/>
    <w:rsid w:val="00EB533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ibliografa">
    <w:name w:val="Bibliography"/>
    <w:basedOn w:val="Normal"/>
    <w:next w:val="Normal"/>
    <w:uiPriority w:val="37"/>
    <w:unhideWhenUsed/>
    <w:rsid w:val="00AB0559"/>
  </w:style>
  <w:style w:type="character" w:customStyle="1" w:styleId="mi">
    <w:name w:val="mi"/>
    <w:basedOn w:val="Fuentedeprrafopredeter"/>
    <w:rsid w:val="00ED577D"/>
  </w:style>
  <w:style w:type="character" w:customStyle="1" w:styleId="mo">
    <w:name w:val="mo"/>
    <w:basedOn w:val="Fuentedeprrafopredeter"/>
    <w:rsid w:val="00ED577D"/>
  </w:style>
  <w:style w:type="character" w:customStyle="1" w:styleId="mn">
    <w:name w:val="mn"/>
    <w:basedOn w:val="Fuentedeprrafopredeter"/>
    <w:rsid w:val="00ED577D"/>
  </w:style>
  <w:style w:type="character" w:customStyle="1" w:styleId="mtext">
    <w:name w:val="mtext"/>
    <w:basedOn w:val="Fuentedeprrafopredeter"/>
    <w:rsid w:val="00ED577D"/>
  </w:style>
  <w:style w:type="character" w:customStyle="1" w:styleId="viiyi">
    <w:name w:val="viiyi"/>
    <w:basedOn w:val="Fuentedeprrafopredeter"/>
    <w:rsid w:val="00ED577D"/>
  </w:style>
  <w:style w:type="character" w:customStyle="1" w:styleId="jlqj4b">
    <w:name w:val="jlqj4b"/>
    <w:basedOn w:val="Fuentedeprrafopredeter"/>
    <w:rsid w:val="00ED577D"/>
  </w:style>
  <w:style w:type="character" w:customStyle="1" w:styleId="Ttulo5Car">
    <w:name w:val="Título 5 Car"/>
    <w:basedOn w:val="Fuentedeprrafopredeter"/>
    <w:link w:val="Ttulo5"/>
    <w:uiPriority w:val="9"/>
    <w:rsid w:val="00FF2B2E"/>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FF2B2E"/>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FF2B2E"/>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FF2B2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FF2B2E"/>
    <w:rPr>
      <w:rFonts w:asciiTheme="majorHAnsi" w:eastAsiaTheme="majorEastAsia" w:hAnsiTheme="majorHAnsi" w:cstheme="majorBidi"/>
      <w:i/>
      <w:iCs/>
      <w:color w:val="272727" w:themeColor="text1" w:themeTint="D8"/>
      <w:sz w:val="21"/>
      <w:szCs w:val="21"/>
    </w:rPr>
  </w:style>
  <w:style w:type="paragraph" w:styleId="Sinespaciado">
    <w:name w:val="No Spacing"/>
    <w:link w:val="SinespaciadoCar"/>
    <w:uiPriority w:val="1"/>
    <w:qFormat/>
    <w:rsid w:val="00207589"/>
    <w:pPr>
      <w:spacing w:after="0" w:line="240" w:lineRule="auto"/>
      <w:jc w:val="both"/>
    </w:pPr>
  </w:style>
  <w:style w:type="character" w:customStyle="1" w:styleId="normaltextrun">
    <w:name w:val="normaltextrun"/>
    <w:basedOn w:val="Fuentedeprrafopredeter"/>
    <w:rsid w:val="00A20D30"/>
  </w:style>
  <w:style w:type="character" w:customStyle="1" w:styleId="scxw62309219">
    <w:name w:val="scxw62309219"/>
    <w:basedOn w:val="Fuentedeprrafopredeter"/>
    <w:rsid w:val="00A20D30"/>
  </w:style>
  <w:style w:type="character" w:customStyle="1" w:styleId="SinespaciadoCar">
    <w:name w:val="Sin espaciado Car"/>
    <w:basedOn w:val="Fuentedeprrafopredeter"/>
    <w:link w:val="Sinespaciado"/>
    <w:uiPriority w:val="1"/>
    <w:rsid w:val="00A20D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6884">
      <w:bodyDiv w:val="1"/>
      <w:marLeft w:val="0"/>
      <w:marRight w:val="0"/>
      <w:marTop w:val="0"/>
      <w:marBottom w:val="0"/>
      <w:divBdr>
        <w:top w:val="none" w:sz="0" w:space="0" w:color="auto"/>
        <w:left w:val="none" w:sz="0" w:space="0" w:color="auto"/>
        <w:bottom w:val="none" w:sz="0" w:space="0" w:color="auto"/>
        <w:right w:val="none" w:sz="0" w:space="0" w:color="auto"/>
      </w:divBdr>
    </w:div>
    <w:div w:id="4869913">
      <w:bodyDiv w:val="1"/>
      <w:marLeft w:val="0"/>
      <w:marRight w:val="0"/>
      <w:marTop w:val="0"/>
      <w:marBottom w:val="0"/>
      <w:divBdr>
        <w:top w:val="none" w:sz="0" w:space="0" w:color="auto"/>
        <w:left w:val="none" w:sz="0" w:space="0" w:color="auto"/>
        <w:bottom w:val="none" w:sz="0" w:space="0" w:color="auto"/>
        <w:right w:val="none" w:sz="0" w:space="0" w:color="auto"/>
      </w:divBdr>
    </w:div>
    <w:div w:id="5136287">
      <w:bodyDiv w:val="1"/>
      <w:marLeft w:val="0"/>
      <w:marRight w:val="0"/>
      <w:marTop w:val="0"/>
      <w:marBottom w:val="0"/>
      <w:divBdr>
        <w:top w:val="none" w:sz="0" w:space="0" w:color="auto"/>
        <w:left w:val="none" w:sz="0" w:space="0" w:color="auto"/>
        <w:bottom w:val="none" w:sz="0" w:space="0" w:color="auto"/>
        <w:right w:val="none" w:sz="0" w:space="0" w:color="auto"/>
      </w:divBdr>
    </w:div>
    <w:div w:id="7874783">
      <w:bodyDiv w:val="1"/>
      <w:marLeft w:val="0"/>
      <w:marRight w:val="0"/>
      <w:marTop w:val="0"/>
      <w:marBottom w:val="0"/>
      <w:divBdr>
        <w:top w:val="none" w:sz="0" w:space="0" w:color="auto"/>
        <w:left w:val="none" w:sz="0" w:space="0" w:color="auto"/>
        <w:bottom w:val="none" w:sz="0" w:space="0" w:color="auto"/>
        <w:right w:val="none" w:sz="0" w:space="0" w:color="auto"/>
      </w:divBdr>
    </w:div>
    <w:div w:id="17778109">
      <w:bodyDiv w:val="1"/>
      <w:marLeft w:val="0"/>
      <w:marRight w:val="0"/>
      <w:marTop w:val="0"/>
      <w:marBottom w:val="0"/>
      <w:divBdr>
        <w:top w:val="none" w:sz="0" w:space="0" w:color="auto"/>
        <w:left w:val="none" w:sz="0" w:space="0" w:color="auto"/>
        <w:bottom w:val="none" w:sz="0" w:space="0" w:color="auto"/>
        <w:right w:val="none" w:sz="0" w:space="0" w:color="auto"/>
      </w:divBdr>
    </w:div>
    <w:div w:id="24136322">
      <w:bodyDiv w:val="1"/>
      <w:marLeft w:val="0"/>
      <w:marRight w:val="0"/>
      <w:marTop w:val="0"/>
      <w:marBottom w:val="0"/>
      <w:divBdr>
        <w:top w:val="none" w:sz="0" w:space="0" w:color="auto"/>
        <w:left w:val="none" w:sz="0" w:space="0" w:color="auto"/>
        <w:bottom w:val="none" w:sz="0" w:space="0" w:color="auto"/>
        <w:right w:val="none" w:sz="0" w:space="0" w:color="auto"/>
      </w:divBdr>
    </w:div>
    <w:div w:id="30880199">
      <w:bodyDiv w:val="1"/>
      <w:marLeft w:val="0"/>
      <w:marRight w:val="0"/>
      <w:marTop w:val="0"/>
      <w:marBottom w:val="0"/>
      <w:divBdr>
        <w:top w:val="none" w:sz="0" w:space="0" w:color="auto"/>
        <w:left w:val="none" w:sz="0" w:space="0" w:color="auto"/>
        <w:bottom w:val="none" w:sz="0" w:space="0" w:color="auto"/>
        <w:right w:val="none" w:sz="0" w:space="0" w:color="auto"/>
      </w:divBdr>
    </w:div>
    <w:div w:id="33773607">
      <w:bodyDiv w:val="1"/>
      <w:marLeft w:val="0"/>
      <w:marRight w:val="0"/>
      <w:marTop w:val="0"/>
      <w:marBottom w:val="0"/>
      <w:divBdr>
        <w:top w:val="none" w:sz="0" w:space="0" w:color="auto"/>
        <w:left w:val="none" w:sz="0" w:space="0" w:color="auto"/>
        <w:bottom w:val="none" w:sz="0" w:space="0" w:color="auto"/>
        <w:right w:val="none" w:sz="0" w:space="0" w:color="auto"/>
      </w:divBdr>
    </w:div>
    <w:div w:id="37897034">
      <w:bodyDiv w:val="1"/>
      <w:marLeft w:val="0"/>
      <w:marRight w:val="0"/>
      <w:marTop w:val="0"/>
      <w:marBottom w:val="0"/>
      <w:divBdr>
        <w:top w:val="none" w:sz="0" w:space="0" w:color="auto"/>
        <w:left w:val="none" w:sz="0" w:space="0" w:color="auto"/>
        <w:bottom w:val="none" w:sz="0" w:space="0" w:color="auto"/>
        <w:right w:val="none" w:sz="0" w:space="0" w:color="auto"/>
      </w:divBdr>
    </w:div>
    <w:div w:id="54546064">
      <w:bodyDiv w:val="1"/>
      <w:marLeft w:val="0"/>
      <w:marRight w:val="0"/>
      <w:marTop w:val="0"/>
      <w:marBottom w:val="0"/>
      <w:divBdr>
        <w:top w:val="none" w:sz="0" w:space="0" w:color="auto"/>
        <w:left w:val="none" w:sz="0" w:space="0" w:color="auto"/>
        <w:bottom w:val="none" w:sz="0" w:space="0" w:color="auto"/>
        <w:right w:val="none" w:sz="0" w:space="0" w:color="auto"/>
      </w:divBdr>
    </w:div>
    <w:div w:id="65035351">
      <w:bodyDiv w:val="1"/>
      <w:marLeft w:val="0"/>
      <w:marRight w:val="0"/>
      <w:marTop w:val="0"/>
      <w:marBottom w:val="0"/>
      <w:divBdr>
        <w:top w:val="none" w:sz="0" w:space="0" w:color="auto"/>
        <w:left w:val="none" w:sz="0" w:space="0" w:color="auto"/>
        <w:bottom w:val="none" w:sz="0" w:space="0" w:color="auto"/>
        <w:right w:val="none" w:sz="0" w:space="0" w:color="auto"/>
      </w:divBdr>
    </w:div>
    <w:div w:id="71850742">
      <w:bodyDiv w:val="1"/>
      <w:marLeft w:val="0"/>
      <w:marRight w:val="0"/>
      <w:marTop w:val="0"/>
      <w:marBottom w:val="0"/>
      <w:divBdr>
        <w:top w:val="none" w:sz="0" w:space="0" w:color="auto"/>
        <w:left w:val="none" w:sz="0" w:space="0" w:color="auto"/>
        <w:bottom w:val="none" w:sz="0" w:space="0" w:color="auto"/>
        <w:right w:val="none" w:sz="0" w:space="0" w:color="auto"/>
      </w:divBdr>
    </w:div>
    <w:div w:id="77756783">
      <w:bodyDiv w:val="1"/>
      <w:marLeft w:val="0"/>
      <w:marRight w:val="0"/>
      <w:marTop w:val="0"/>
      <w:marBottom w:val="0"/>
      <w:divBdr>
        <w:top w:val="none" w:sz="0" w:space="0" w:color="auto"/>
        <w:left w:val="none" w:sz="0" w:space="0" w:color="auto"/>
        <w:bottom w:val="none" w:sz="0" w:space="0" w:color="auto"/>
        <w:right w:val="none" w:sz="0" w:space="0" w:color="auto"/>
      </w:divBdr>
    </w:div>
    <w:div w:id="83183598">
      <w:bodyDiv w:val="1"/>
      <w:marLeft w:val="0"/>
      <w:marRight w:val="0"/>
      <w:marTop w:val="0"/>
      <w:marBottom w:val="0"/>
      <w:divBdr>
        <w:top w:val="none" w:sz="0" w:space="0" w:color="auto"/>
        <w:left w:val="none" w:sz="0" w:space="0" w:color="auto"/>
        <w:bottom w:val="none" w:sz="0" w:space="0" w:color="auto"/>
        <w:right w:val="none" w:sz="0" w:space="0" w:color="auto"/>
      </w:divBdr>
    </w:div>
    <w:div w:id="93288011">
      <w:bodyDiv w:val="1"/>
      <w:marLeft w:val="0"/>
      <w:marRight w:val="0"/>
      <w:marTop w:val="0"/>
      <w:marBottom w:val="0"/>
      <w:divBdr>
        <w:top w:val="none" w:sz="0" w:space="0" w:color="auto"/>
        <w:left w:val="none" w:sz="0" w:space="0" w:color="auto"/>
        <w:bottom w:val="none" w:sz="0" w:space="0" w:color="auto"/>
        <w:right w:val="none" w:sz="0" w:space="0" w:color="auto"/>
      </w:divBdr>
    </w:div>
    <w:div w:id="99497977">
      <w:bodyDiv w:val="1"/>
      <w:marLeft w:val="0"/>
      <w:marRight w:val="0"/>
      <w:marTop w:val="0"/>
      <w:marBottom w:val="0"/>
      <w:divBdr>
        <w:top w:val="none" w:sz="0" w:space="0" w:color="auto"/>
        <w:left w:val="none" w:sz="0" w:space="0" w:color="auto"/>
        <w:bottom w:val="none" w:sz="0" w:space="0" w:color="auto"/>
        <w:right w:val="none" w:sz="0" w:space="0" w:color="auto"/>
      </w:divBdr>
    </w:div>
    <w:div w:id="105850185">
      <w:bodyDiv w:val="1"/>
      <w:marLeft w:val="0"/>
      <w:marRight w:val="0"/>
      <w:marTop w:val="0"/>
      <w:marBottom w:val="0"/>
      <w:divBdr>
        <w:top w:val="none" w:sz="0" w:space="0" w:color="auto"/>
        <w:left w:val="none" w:sz="0" w:space="0" w:color="auto"/>
        <w:bottom w:val="none" w:sz="0" w:space="0" w:color="auto"/>
        <w:right w:val="none" w:sz="0" w:space="0" w:color="auto"/>
      </w:divBdr>
    </w:div>
    <w:div w:id="107508075">
      <w:bodyDiv w:val="1"/>
      <w:marLeft w:val="0"/>
      <w:marRight w:val="0"/>
      <w:marTop w:val="0"/>
      <w:marBottom w:val="0"/>
      <w:divBdr>
        <w:top w:val="none" w:sz="0" w:space="0" w:color="auto"/>
        <w:left w:val="none" w:sz="0" w:space="0" w:color="auto"/>
        <w:bottom w:val="none" w:sz="0" w:space="0" w:color="auto"/>
        <w:right w:val="none" w:sz="0" w:space="0" w:color="auto"/>
      </w:divBdr>
    </w:div>
    <w:div w:id="111559412">
      <w:bodyDiv w:val="1"/>
      <w:marLeft w:val="0"/>
      <w:marRight w:val="0"/>
      <w:marTop w:val="0"/>
      <w:marBottom w:val="0"/>
      <w:divBdr>
        <w:top w:val="none" w:sz="0" w:space="0" w:color="auto"/>
        <w:left w:val="none" w:sz="0" w:space="0" w:color="auto"/>
        <w:bottom w:val="none" w:sz="0" w:space="0" w:color="auto"/>
        <w:right w:val="none" w:sz="0" w:space="0" w:color="auto"/>
      </w:divBdr>
    </w:div>
    <w:div w:id="118258051">
      <w:bodyDiv w:val="1"/>
      <w:marLeft w:val="0"/>
      <w:marRight w:val="0"/>
      <w:marTop w:val="0"/>
      <w:marBottom w:val="0"/>
      <w:divBdr>
        <w:top w:val="none" w:sz="0" w:space="0" w:color="auto"/>
        <w:left w:val="none" w:sz="0" w:space="0" w:color="auto"/>
        <w:bottom w:val="none" w:sz="0" w:space="0" w:color="auto"/>
        <w:right w:val="none" w:sz="0" w:space="0" w:color="auto"/>
      </w:divBdr>
    </w:div>
    <w:div w:id="119231084">
      <w:bodyDiv w:val="1"/>
      <w:marLeft w:val="0"/>
      <w:marRight w:val="0"/>
      <w:marTop w:val="0"/>
      <w:marBottom w:val="0"/>
      <w:divBdr>
        <w:top w:val="none" w:sz="0" w:space="0" w:color="auto"/>
        <w:left w:val="none" w:sz="0" w:space="0" w:color="auto"/>
        <w:bottom w:val="none" w:sz="0" w:space="0" w:color="auto"/>
        <w:right w:val="none" w:sz="0" w:space="0" w:color="auto"/>
      </w:divBdr>
    </w:div>
    <w:div w:id="127167890">
      <w:bodyDiv w:val="1"/>
      <w:marLeft w:val="0"/>
      <w:marRight w:val="0"/>
      <w:marTop w:val="0"/>
      <w:marBottom w:val="0"/>
      <w:divBdr>
        <w:top w:val="none" w:sz="0" w:space="0" w:color="auto"/>
        <w:left w:val="none" w:sz="0" w:space="0" w:color="auto"/>
        <w:bottom w:val="none" w:sz="0" w:space="0" w:color="auto"/>
        <w:right w:val="none" w:sz="0" w:space="0" w:color="auto"/>
      </w:divBdr>
    </w:div>
    <w:div w:id="127482640">
      <w:bodyDiv w:val="1"/>
      <w:marLeft w:val="0"/>
      <w:marRight w:val="0"/>
      <w:marTop w:val="0"/>
      <w:marBottom w:val="0"/>
      <w:divBdr>
        <w:top w:val="none" w:sz="0" w:space="0" w:color="auto"/>
        <w:left w:val="none" w:sz="0" w:space="0" w:color="auto"/>
        <w:bottom w:val="none" w:sz="0" w:space="0" w:color="auto"/>
        <w:right w:val="none" w:sz="0" w:space="0" w:color="auto"/>
      </w:divBdr>
    </w:div>
    <w:div w:id="128208112">
      <w:bodyDiv w:val="1"/>
      <w:marLeft w:val="0"/>
      <w:marRight w:val="0"/>
      <w:marTop w:val="0"/>
      <w:marBottom w:val="0"/>
      <w:divBdr>
        <w:top w:val="none" w:sz="0" w:space="0" w:color="auto"/>
        <w:left w:val="none" w:sz="0" w:space="0" w:color="auto"/>
        <w:bottom w:val="none" w:sz="0" w:space="0" w:color="auto"/>
        <w:right w:val="none" w:sz="0" w:space="0" w:color="auto"/>
      </w:divBdr>
    </w:div>
    <w:div w:id="133833652">
      <w:bodyDiv w:val="1"/>
      <w:marLeft w:val="0"/>
      <w:marRight w:val="0"/>
      <w:marTop w:val="0"/>
      <w:marBottom w:val="0"/>
      <w:divBdr>
        <w:top w:val="none" w:sz="0" w:space="0" w:color="auto"/>
        <w:left w:val="none" w:sz="0" w:space="0" w:color="auto"/>
        <w:bottom w:val="none" w:sz="0" w:space="0" w:color="auto"/>
        <w:right w:val="none" w:sz="0" w:space="0" w:color="auto"/>
      </w:divBdr>
    </w:div>
    <w:div w:id="139005518">
      <w:bodyDiv w:val="1"/>
      <w:marLeft w:val="0"/>
      <w:marRight w:val="0"/>
      <w:marTop w:val="0"/>
      <w:marBottom w:val="0"/>
      <w:divBdr>
        <w:top w:val="none" w:sz="0" w:space="0" w:color="auto"/>
        <w:left w:val="none" w:sz="0" w:space="0" w:color="auto"/>
        <w:bottom w:val="none" w:sz="0" w:space="0" w:color="auto"/>
        <w:right w:val="none" w:sz="0" w:space="0" w:color="auto"/>
      </w:divBdr>
    </w:div>
    <w:div w:id="142821411">
      <w:bodyDiv w:val="1"/>
      <w:marLeft w:val="0"/>
      <w:marRight w:val="0"/>
      <w:marTop w:val="0"/>
      <w:marBottom w:val="0"/>
      <w:divBdr>
        <w:top w:val="none" w:sz="0" w:space="0" w:color="auto"/>
        <w:left w:val="none" w:sz="0" w:space="0" w:color="auto"/>
        <w:bottom w:val="none" w:sz="0" w:space="0" w:color="auto"/>
        <w:right w:val="none" w:sz="0" w:space="0" w:color="auto"/>
      </w:divBdr>
    </w:div>
    <w:div w:id="144206676">
      <w:bodyDiv w:val="1"/>
      <w:marLeft w:val="0"/>
      <w:marRight w:val="0"/>
      <w:marTop w:val="0"/>
      <w:marBottom w:val="0"/>
      <w:divBdr>
        <w:top w:val="none" w:sz="0" w:space="0" w:color="auto"/>
        <w:left w:val="none" w:sz="0" w:space="0" w:color="auto"/>
        <w:bottom w:val="none" w:sz="0" w:space="0" w:color="auto"/>
        <w:right w:val="none" w:sz="0" w:space="0" w:color="auto"/>
      </w:divBdr>
    </w:div>
    <w:div w:id="145174447">
      <w:bodyDiv w:val="1"/>
      <w:marLeft w:val="0"/>
      <w:marRight w:val="0"/>
      <w:marTop w:val="0"/>
      <w:marBottom w:val="0"/>
      <w:divBdr>
        <w:top w:val="none" w:sz="0" w:space="0" w:color="auto"/>
        <w:left w:val="none" w:sz="0" w:space="0" w:color="auto"/>
        <w:bottom w:val="none" w:sz="0" w:space="0" w:color="auto"/>
        <w:right w:val="none" w:sz="0" w:space="0" w:color="auto"/>
      </w:divBdr>
    </w:div>
    <w:div w:id="145241387">
      <w:bodyDiv w:val="1"/>
      <w:marLeft w:val="0"/>
      <w:marRight w:val="0"/>
      <w:marTop w:val="0"/>
      <w:marBottom w:val="0"/>
      <w:divBdr>
        <w:top w:val="none" w:sz="0" w:space="0" w:color="auto"/>
        <w:left w:val="none" w:sz="0" w:space="0" w:color="auto"/>
        <w:bottom w:val="none" w:sz="0" w:space="0" w:color="auto"/>
        <w:right w:val="none" w:sz="0" w:space="0" w:color="auto"/>
      </w:divBdr>
    </w:div>
    <w:div w:id="154953260">
      <w:bodyDiv w:val="1"/>
      <w:marLeft w:val="0"/>
      <w:marRight w:val="0"/>
      <w:marTop w:val="0"/>
      <w:marBottom w:val="0"/>
      <w:divBdr>
        <w:top w:val="none" w:sz="0" w:space="0" w:color="auto"/>
        <w:left w:val="none" w:sz="0" w:space="0" w:color="auto"/>
        <w:bottom w:val="none" w:sz="0" w:space="0" w:color="auto"/>
        <w:right w:val="none" w:sz="0" w:space="0" w:color="auto"/>
      </w:divBdr>
    </w:div>
    <w:div w:id="156192863">
      <w:bodyDiv w:val="1"/>
      <w:marLeft w:val="0"/>
      <w:marRight w:val="0"/>
      <w:marTop w:val="0"/>
      <w:marBottom w:val="0"/>
      <w:divBdr>
        <w:top w:val="none" w:sz="0" w:space="0" w:color="auto"/>
        <w:left w:val="none" w:sz="0" w:space="0" w:color="auto"/>
        <w:bottom w:val="none" w:sz="0" w:space="0" w:color="auto"/>
        <w:right w:val="none" w:sz="0" w:space="0" w:color="auto"/>
      </w:divBdr>
    </w:div>
    <w:div w:id="159738532">
      <w:bodyDiv w:val="1"/>
      <w:marLeft w:val="0"/>
      <w:marRight w:val="0"/>
      <w:marTop w:val="0"/>
      <w:marBottom w:val="0"/>
      <w:divBdr>
        <w:top w:val="none" w:sz="0" w:space="0" w:color="auto"/>
        <w:left w:val="none" w:sz="0" w:space="0" w:color="auto"/>
        <w:bottom w:val="none" w:sz="0" w:space="0" w:color="auto"/>
        <w:right w:val="none" w:sz="0" w:space="0" w:color="auto"/>
      </w:divBdr>
    </w:div>
    <w:div w:id="180556016">
      <w:bodyDiv w:val="1"/>
      <w:marLeft w:val="0"/>
      <w:marRight w:val="0"/>
      <w:marTop w:val="0"/>
      <w:marBottom w:val="0"/>
      <w:divBdr>
        <w:top w:val="none" w:sz="0" w:space="0" w:color="auto"/>
        <w:left w:val="none" w:sz="0" w:space="0" w:color="auto"/>
        <w:bottom w:val="none" w:sz="0" w:space="0" w:color="auto"/>
        <w:right w:val="none" w:sz="0" w:space="0" w:color="auto"/>
      </w:divBdr>
    </w:div>
    <w:div w:id="183055286">
      <w:bodyDiv w:val="1"/>
      <w:marLeft w:val="0"/>
      <w:marRight w:val="0"/>
      <w:marTop w:val="0"/>
      <w:marBottom w:val="0"/>
      <w:divBdr>
        <w:top w:val="none" w:sz="0" w:space="0" w:color="auto"/>
        <w:left w:val="none" w:sz="0" w:space="0" w:color="auto"/>
        <w:bottom w:val="none" w:sz="0" w:space="0" w:color="auto"/>
        <w:right w:val="none" w:sz="0" w:space="0" w:color="auto"/>
      </w:divBdr>
    </w:div>
    <w:div w:id="186144630">
      <w:bodyDiv w:val="1"/>
      <w:marLeft w:val="0"/>
      <w:marRight w:val="0"/>
      <w:marTop w:val="0"/>
      <w:marBottom w:val="0"/>
      <w:divBdr>
        <w:top w:val="none" w:sz="0" w:space="0" w:color="auto"/>
        <w:left w:val="none" w:sz="0" w:space="0" w:color="auto"/>
        <w:bottom w:val="none" w:sz="0" w:space="0" w:color="auto"/>
        <w:right w:val="none" w:sz="0" w:space="0" w:color="auto"/>
      </w:divBdr>
    </w:div>
    <w:div w:id="193463189">
      <w:bodyDiv w:val="1"/>
      <w:marLeft w:val="0"/>
      <w:marRight w:val="0"/>
      <w:marTop w:val="0"/>
      <w:marBottom w:val="0"/>
      <w:divBdr>
        <w:top w:val="none" w:sz="0" w:space="0" w:color="auto"/>
        <w:left w:val="none" w:sz="0" w:space="0" w:color="auto"/>
        <w:bottom w:val="none" w:sz="0" w:space="0" w:color="auto"/>
        <w:right w:val="none" w:sz="0" w:space="0" w:color="auto"/>
      </w:divBdr>
    </w:div>
    <w:div w:id="194121294">
      <w:bodyDiv w:val="1"/>
      <w:marLeft w:val="0"/>
      <w:marRight w:val="0"/>
      <w:marTop w:val="0"/>
      <w:marBottom w:val="0"/>
      <w:divBdr>
        <w:top w:val="none" w:sz="0" w:space="0" w:color="auto"/>
        <w:left w:val="none" w:sz="0" w:space="0" w:color="auto"/>
        <w:bottom w:val="none" w:sz="0" w:space="0" w:color="auto"/>
        <w:right w:val="none" w:sz="0" w:space="0" w:color="auto"/>
      </w:divBdr>
    </w:div>
    <w:div w:id="196822150">
      <w:bodyDiv w:val="1"/>
      <w:marLeft w:val="0"/>
      <w:marRight w:val="0"/>
      <w:marTop w:val="0"/>
      <w:marBottom w:val="0"/>
      <w:divBdr>
        <w:top w:val="none" w:sz="0" w:space="0" w:color="auto"/>
        <w:left w:val="none" w:sz="0" w:space="0" w:color="auto"/>
        <w:bottom w:val="none" w:sz="0" w:space="0" w:color="auto"/>
        <w:right w:val="none" w:sz="0" w:space="0" w:color="auto"/>
      </w:divBdr>
    </w:div>
    <w:div w:id="201089537">
      <w:bodyDiv w:val="1"/>
      <w:marLeft w:val="0"/>
      <w:marRight w:val="0"/>
      <w:marTop w:val="0"/>
      <w:marBottom w:val="0"/>
      <w:divBdr>
        <w:top w:val="none" w:sz="0" w:space="0" w:color="auto"/>
        <w:left w:val="none" w:sz="0" w:space="0" w:color="auto"/>
        <w:bottom w:val="none" w:sz="0" w:space="0" w:color="auto"/>
        <w:right w:val="none" w:sz="0" w:space="0" w:color="auto"/>
      </w:divBdr>
    </w:div>
    <w:div w:id="215969346">
      <w:bodyDiv w:val="1"/>
      <w:marLeft w:val="0"/>
      <w:marRight w:val="0"/>
      <w:marTop w:val="0"/>
      <w:marBottom w:val="0"/>
      <w:divBdr>
        <w:top w:val="none" w:sz="0" w:space="0" w:color="auto"/>
        <w:left w:val="none" w:sz="0" w:space="0" w:color="auto"/>
        <w:bottom w:val="none" w:sz="0" w:space="0" w:color="auto"/>
        <w:right w:val="none" w:sz="0" w:space="0" w:color="auto"/>
      </w:divBdr>
    </w:div>
    <w:div w:id="216091056">
      <w:bodyDiv w:val="1"/>
      <w:marLeft w:val="0"/>
      <w:marRight w:val="0"/>
      <w:marTop w:val="0"/>
      <w:marBottom w:val="0"/>
      <w:divBdr>
        <w:top w:val="none" w:sz="0" w:space="0" w:color="auto"/>
        <w:left w:val="none" w:sz="0" w:space="0" w:color="auto"/>
        <w:bottom w:val="none" w:sz="0" w:space="0" w:color="auto"/>
        <w:right w:val="none" w:sz="0" w:space="0" w:color="auto"/>
      </w:divBdr>
    </w:div>
    <w:div w:id="219637658">
      <w:bodyDiv w:val="1"/>
      <w:marLeft w:val="0"/>
      <w:marRight w:val="0"/>
      <w:marTop w:val="0"/>
      <w:marBottom w:val="0"/>
      <w:divBdr>
        <w:top w:val="none" w:sz="0" w:space="0" w:color="auto"/>
        <w:left w:val="none" w:sz="0" w:space="0" w:color="auto"/>
        <w:bottom w:val="none" w:sz="0" w:space="0" w:color="auto"/>
        <w:right w:val="none" w:sz="0" w:space="0" w:color="auto"/>
      </w:divBdr>
    </w:div>
    <w:div w:id="223418387">
      <w:bodyDiv w:val="1"/>
      <w:marLeft w:val="0"/>
      <w:marRight w:val="0"/>
      <w:marTop w:val="0"/>
      <w:marBottom w:val="0"/>
      <w:divBdr>
        <w:top w:val="none" w:sz="0" w:space="0" w:color="auto"/>
        <w:left w:val="none" w:sz="0" w:space="0" w:color="auto"/>
        <w:bottom w:val="none" w:sz="0" w:space="0" w:color="auto"/>
        <w:right w:val="none" w:sz="0" w:space="0" w:color="auto"/>
      </w:divBdr>
    </w:div>
    <w:div w:id="229462522">
      <w:bodyDiv w:val="1"/>
      <w:marLeft w:val="0"/>
      <w:marRight w:val="0"/>
      <w:marTop w:val="0"/>
      <w:marBottom w:val="0"/>
      <w:divBdr>
        <w:top w:val="none" w:sz="0" w:space="0" w:color="auto"/>
        <w:left w:val="none" w:sz="0" w:space="0" w:color="auto"/>
        <w:bottom w:val="none" w:sz="0" w:space="0" w:color="auto"/>
        <w:right w:val="none" w:sz="0" w:space="0" w:color="auto"/>
      </w:divBdr>
    </w:div>
    <w:div w:id="247465282">
      <w:bodyDiv w:val="1"/>
      <w:marLeft w:val="0"/>
      <w:marRight w:val="0"/>
      <w:marTop w:val="0"/>
      <w:marBottom w:val="0"/>
      <w:divBdr>
        <w:top w:val="none" w:sz="0" w:space="0" w:color="auto"/>
        <w:left w:val="none" w:sz="0" w:space="0" w:color="auto"/>
        <w:bottom w:val="none" w:sz="0" w:space="0" w:color="auto"/>
        <w:right w:val="none" w:sz="0" w:space="0" w:color="auto"/>
      </w:divBdr>
    </w:div>
    <w:div w:id="249315676">
      <w:bodyDiv w:val="1"/>
      <w:marLeft w:val="0"/>
      <w:marRight w:val="0"/>
      <w:marTop w:val="0"/>
      <w:marBottom w:val="0"/>
      <w:divBdr>
        <w:top w:val="none" w:sz="0" w:space="0" w:color="auto"/>
        <w:left w:val="none" w:sz="0" w:space="0" w:color="auto"/>
        <w:bottom w:val="none" w:sz="0" w:space="0" w:color="auto"/>
        <w:right w:val="none" w:sz="0" w:space="0" w:color="auto"/>
      </w:divBdr>
    </w:div>
    <w:div w:id="252786627">
      <w:bodyDiv w:val="1"/>
      <w:marLeft w:val="0"/>
      <w:marRight w:val="0"/>
      <w:marTop w:val="0"/>
      <w:marBottom w:val="0"/>
      <w:divBdr>
        <w:top w:val="none" w:sz="0" w:space="0" w:color="auto"/>
        <w:left w:val="none" w:sz="0" w:space="0" w:color="auto"/>
        <w:bottom w:val="none" w:sz="0" w:space="0" w:color="auto"/>
        <w:right w:val="none" w:sz="0" w:space="0" w:color="auto"/>
      </w:divBdr>
    </w:div>
    <w:div w:id="262760803">
      <w:bodyDiv w:val="1"/>
      <w:marLeft w:val="0"/>
      <w:marRight w:val="0"/>
      <w:marTop w:val="0"/>
      <w:marBottom w:val="0"/>
      <w:divBdr>
        <w:top w:val="none" w:sz="0" w:space="0" w:color="auto"/>
        <w:left w:val="none" w:sz="0" w:space="0" w:color="auto"/>
        <w:bottom w:val="none" w:sz="0" w:space="0" w:color="auto"/>
        <w:right w:val="none" w:sz="0" w:space="0" w:color="auto"/>
      </w:divBdr>
    </w:div>
    <w:div w:id="263342439">
      <w:bodyDiv w:val="1"/>
      <w:marLeft w:val="0"/>
      <w:marRight w:val="0"/>
      <w:marTop w:val="0"/>
      <w:marBottom w:val="0"/>
      <w:divBdr>
        <w:top w:val="none" w:sz="0" w:space="0" w:color="auto"/>
        <w:left w:val="none" w:sz="0" w:space="0" w:color="auto"/>
        <w:bottom w:val="none" w:sz="0" w:space="0" w:color="auto"/>
        <w:right w:val="none" w:sz="0" w:space="0" w:color="auto"/>
      </w:divBdr>
    </w:div>
    <w:div w:id="265582883">
      <w:bodyDiv w:val="1"/>
      <w:marLeft w:val="0"/>
      <w:marRight w:val="0"/>
      <w:marTop w:val="0"/>
      <w:marBottom w:val="0"/>
      <w:divBdr>
        <w:top w:val="none" w:sz="0" w:space="0" w:color="auto"/>
        <w:left w:val="none" w:sz="0" w:space="0" w:color="auto"/>
        <w:bottom w:val="none" w:sz="0" w:space="0" w:color="auto"/>
        <w:right w:val="none" w:sz="0" w:space="0" w:color="auto"/>
      </w:divBdr>
    </w:div>
    <w:div w:id="277757635">
      <w:bodyDiv w:val="1"/>
      <w:marLeft w:val="0"/>
      <w:marRight w:val="0"/>
      <w:marTop w:val="0"/>
      <w:marBottom w:val="0"/>
      <w:divBdr>
        <w:top w:val="none" w:sz="0" w:space="0" w:color="auto"/>
        <w:left w:val="none" w:sz="0" w:space="0" w:color="auto"/>
        <w:bottom w:val="none" w:sz="0" w:space="0" w:color="auto"/>
        <w:right w:val="none" w:sz="0" w:space="0" w:color="auto"/>
      </w:divBdr>
    </w:div>
    <w:div w:id="278340442">
      <w:bodyDiv w:val="1"/>
      <w:marLeft w:val="0"/>
      <w:marRight w:val="0"/>
      <w:marTop w:val="0"/>
      <w:marBottom w:val="0"/>
      <w:divBdr>
        <w:top w:val="none" w:sz="0" w:space="0" w:color="auto"/>
        <w:left w:val="none" w:sz="0" w:space="0" w:color="auto"/>
        <w:bottom w:val="none" w:sz="0" w:space="0" w:color="auto"/>
        <w:right w:val="none" w:sz="0" w:space="0" w:color="auto"/>
      </w:divBdr>
    </w:div>
    <w:div w:id="280845399">
      <w:bodyDiv w:val="1"/>
      <w:marLeft w:val="0"/>
      <w:marRight w:val="0"/>
      <w:marTop w:val="0"/>
      <w:marBottom w:val="0"/>
      <w:divBdr>
        <w:top w:val="none" w:sz="0" w:space="0" w:color="auto"/>
        <w:left w:val="none" w:sz="0" w:space="0" w:color="auto"/>
        <w:bottom w:val="none" w:sz="0" w:space="0" w:color="auto"/>
        <w:right w:val="none" w:sz="0" w:space="0" w:color="auto"/>
      </w:divBdr>
    </w:div>
    <w:div w:id="281350669">
      <w:bodyDiv w:val="1"/>
      <w:marLeft w:val="0"/>
      <w:marRight w:val="0"/>
      <w:marTop w:val="0"/>
      <w:marBottom w:val="0"/>
      <w:divBdr>
        <w:top w:val="none" w:sz="0" w:space="0" w:color="auto"/>
        <w:left w:val="none" w:sz="0" w:space="0" w:color="auto"/>
        <w:bottom w:val="none" w:sz="0" w:space="0" w:color="auto"/>
        <w:right w:val="none" w:sz="0" w:space="0" w:color="auto"/>
      </w:divBdr>
    </w:div>
    <w:div w:id="289828364">
      <w:bodyDiv w:val="1"/>
      <w:marLeft w:val="0"/>
      <w:marRight w:val="0"/>
      <w:marTop w:val="0"/>
      <w:marBottom w:val="0"/>
      <w:divBdr>
        <w:top w:val="none" w:sz="0" w:space="0" w:color="auto"/>
        <w:left w:val="none" w:sz="0" w:space="0" w:color="auto"/>
        <w:bottom w:val="none" w:sz="0" w:space="0" w:color="auto"/>
        <w:right w:val="none" w:sz="0" w:space="0" w:color="auto"/>
      </w:divBdr>
    </w:div>
    <w:div w:id="291136785">
      <w:bodyDiv w:val="1"/>
      <w:marLeft w:val="0"/>
      <w:marRight w:val="0"/>
      <w:marTop w:val="0"/>
      <w:marBottom w:val="0"/>
      <w:divBdr>
        <w:top w:val="none" w:sz="0" w:space="0" w:color="auto"/>
        <w:left w:val="none" w:sz="0" w:space="0" w:color="auto"/>
        <w:bottom w:val="none" w:sz="0" w:space="0" w:color="auto"/>
        <w:right w:val="none" w:sz="0" w:space="0" w:color="auto"/>
      </w:divBdr>
    </w:div>
    <w:div w:id="291793650">
      <w:bodyDiv w:val="1"/>
      <w:marLeft w:val="0"/>
      <w:marRight w:val="0"/>
      <w:marTop w:val="0"/>
      <w:marBottom w:val="0"/>
      <w:divBdr>
        <w:top w:val="none" w:sz="0" w:space="0" w:color="auto"/>
        <w:left w:val="none" w:sz="0" w:space="0" w:color="auto"/>
        <w:bottom w:val="none" w:sz="0" w:space="0" w:color="auto"/>
        <w:right w:val="none" w:sz="0" w:space="0" w:color="auto"/>
      </w:divBdr>
    </w:div>
    <w:div w:id="292487184">
      <w:bodyDiv w:val="1"/>
      <w:marLeft w:val="0"/>
      <w:marRight w:val="0"/>
      <w:marTop w:val="0"/>
      <w:marBottom w:val="0"/>
      <w:divBdr>
        <w:top w:val="none" w:sz="0" w:space="0" w:color="auto"/>
        <w:left w:val="none" w:sz="0" w:space="0" w:color="auto"/>
        <w:bottom w:val="none" w:sz="0" w:space="0" w:color="auto"/>
        <w:right w:val="none" w:sz="0" w:space="0" w:color="auto"/>
      </w:divBdr>
    </w:div>
    <w:div w:id="303391933">
      <w:bodyDiv w:val="1"/>
      <w:marLeft w:val="0"/>
      <w:marRight w:val="0"/>
      <w:marTop w:val="0"/>
      <w:marBottom w:val="0"/>
      <w:divBdr>
        <w:top w:val="none" w:sz="0" w:space="0" w:color="auto"/>
        <w:left w:val="none" w:sz="0" w:space="0" w:color="auto"/>
        <w:bottom w:val="none" w:sz="0" w:space="0" w:color="auto"/>
        <w:right w:val="none" w:sz="0" w:space="0" w:color="auto"/>
      </w:divBdr>
    </w:div>
    <w:div w:id="304630723">
      <w:bodyDiv w:val="1"/>
      <w:marLeft w:val="0"/>
      <w:marRight w:val="0"/>
      <w:marTop w:val="0"/>
      <w:marBottom w:val="0"/>
      <w:divBdr>
        <w:top w:val="none" w:sz="0" w:space="0" w:color="auto"/>
        <w:left w:val="none" w:sz="0" w:space="0" w:color="auto"/>
        <w:bottom w:val="none" w:sz="0" w:space="0" w:color="auto"/>
        <w:right w:val="none" w:sz="0" w:space="0" w:color="auto"/>
      </w:divBdr>
    </w:div>
    <w:div w:id="308823210">
      <w:bodyDiv w:val="1"/>
      <w:marLeft w:val="0"/>
      <w:marRight w:val="0"/>
      <w:marTop w:val="0"/>
      <w:marBottom w:val="0"/>
      <w:divBdr>
        <w:top w:val="none" w:sz="0" w:space="0" w:color="auto"/>
        <w:left w:val="none" w:sz="0" w:space="0" w:color="auto"/>
        <w:bottom w:val="none" w:sz="0" w:space="0" w:color="auto"/>
        <w:right w:val="none" w:sz="0" w:space="0" w:color="auto"/>
      </w:divBdr>
    </w:div>
    <w:div w:id="308942910">
      <w:bodyDiv w:val="1"/>
      <w:marLeft w:val="0"/>
      <w:marRight w:val="0"/>
      <w:marTop w:val="0"/>
      <w:marBottom w:val="0"/>
      <w:divBdr>
        <w:top w:val="none" w:sz="0" w:space="0" w:color="auto"/>
        <w:left w:val="none" w:sz="0" w:space="0" w:color="auto"/>
        <w:bottom w:val="none" w:sz="0" w:space="0" w:color="auto"/>
        <w:right w:val="none" w:sz="0" w:space="0" w:color="auto"/>
      </w:divBdr>
    </w:div>
    <w:div w:id="310792879">
      <w:bodyDiv w:val="1"/>
      <w:marLeft w:val="0"/>
      <w:marRight w:val="0"/>
      <w:marTop w:val="0"/>
      <w:marBottom w:val="0"/>
      <w:divBdr>
        <w:top w:val="none" w:sz="0" w:space="0" w:color="auto"/>
        <w:left w:val="none" w:sz="0" w:space="0" w:color="auto"/>
        <w:bottom w:val="none" w:sz="0" w:space="0" w:color="auto"/>
        <w:right w:val="none" w:sz="0" w:space="0" w:color="auto"/>
      </w:divBdr>
    </w:div>
    <w:div w:id="312951564">
      <w:bodyDiv w:val="1"/>
      <w:marLeft w:val="0"/>
      <w:marRight w:val="0"/>
      <w:marTop w:val="0"/>
      <w:marBottom w:val="0"/>
      <w:divBdr>
        <w:top w:val="none" w:sz="0" w:space="0" w:color="auto"/>
        <w:left w:val="none" w:sz="0" w:space="0" w:color="auto"/>
        <w:bottom w:val="none" w:sz="0" w:space="0" w:color="auto"/>
        <w:right w:val="none" w:sz="0" w:space="0" w:color="auto"/>
      </w:divBdr>
    </w:div>
    <w:div w:id="314145951">
      <w:bodyDiv w:val="1"/>
      <w:marLeft w:val="0"/>
      <w:marRight w:val="0"/>
      <w:marTop w:val="0"/>
      <w:marBottom w:val="0"/>
      <w:divBdr>
        <w:top w:val="none" w:sz="0" w:space="0" w:color="auto"/>
        <w:left w:val="none" w:sz="0" w:space="0" w:color="auto"/>
        <w:bottom w:val="none" w:sz="0" w:space="0" w:color="auto"/>
        <w:right w:val="none" w:sz="0" w:space="0" w:color="auto"/>
      </w:divBdr>
    </w:div>
    <w:div w:id="336277633">
      <w:bodyDiv w:val="1"/>
      <w:marLeft w:val="0"/>
      <w:marRight w:val="0"/>
      <w:marTop w:val="0"/>
      <w:marBottom w:val="0"/>
      <w:divBdr>
        <w:top w:val="none" w:sz="0" w:space="0" w:color="auto"/>
        <w:left w:val="none" w:sz="0" w:space="0" w:color="auto"/>
        <w:bottom w:val="none" w:sz="0" w:space="0" w:color="auto"/>
        <w:right w:val="none" w:sz="0" w:space="0" w:color="auto"/>
      </w:divBdr>
    </w:div>
    <w:div w:id="348992850">
      <w:bodyDiv w:val="1"/>
      <w:marLeft w:val="0"/>
      <w:marRight w:val="0"/>
      <w:marTop w:val="0"/>
      <w:marBottom w:val="0"/>
      <w:divBdr>
        <w:top w:val="none" w:sz="0" w:space="0" w:color="auto"/>
        <w:left w:val="none" w:sz="0" w:space="0" w:color="auto"/>
        <w:bottom w:val="none" w:sz="0" w:space="0" w:color="auto"/>
        <w:right w:val="none" w:sz="0" w:space="0" w:color="auto"/>
      </w:divBdr>
    </w:div>
    <w:div w:id="357436116">
      <w:bodyDiv w:val="1"/>
      <w:marLeft w:val="0"/>
      <w:marRight w:val="0"/>
      <w:marTop w:val="0"/>
      <w:marBottom w:val="0"/>
      <w:divBdr>
        <w:top w:val="none" w:sz="0" w:space="0" w:color="auto"/>
        <w:left w:val="none" w:sz="0" w:space="0" w:color="auto"/>
        <w:bottom w:val="none" w:sz="0" w:space="0" w:color="auto"/>
        <w:right w:val="none" w:sz="0" w:space="0" w:color="auto"/>
      </w:divBdr>
    </w:div>
    <w:div w:id="360211386">
      <w:bodyDiv w:val="1"/>
      <w:marLeft w:val="0"/>
      <w:marRight w:val="0"/>
      <w:marTop w:val="0"/>
      <w:marBottom w:val="0"/>
      <w:divBdr>
        <w:top w:val="none" w:sz="0" w:space="0" w:color="auto"/>
        <w:left w:val="none" w:sz="0" w:space="0" w:color="auto"/>
        <w:bottom w:val="none" w:sz="0" w:space="0" w:color="auto"/>
        <w:right w:val="none" w:sz="0" w:space="0" w:color="auto"/>
      </w:divBdr>
    </w:div>
    <w:div w:id="361366919">
      <w:bodyDiv w:val="1"/>
      <w:marLeft w:val="0"/>
      <w:marRight w:val="0"/>
      <w:marTop w:val="0"/>
      <w:marBottom w:val="0"/>
      <w:divBdr>
        <w:top w:val="none" w:sz="0" w:space="0" w:color="auto"/>
        <w:left w:val="none" w:sz="0" w:space="0" w:color="auto"/>
        <w:bottom w:val="none" w:sz="0" w:space="0" w:color="auto"/>
        <w:right w:val="none" w:sz="0" w:space="0" w:color="auto"/>
      </w:divBdr>
    </w:div>
    <w:div w:id="369302732">
      <w:bodyDiv w:val="1"/>
      <w:marLeft w:val="0"/>
      <w:marRight w:val="0"/>
      <w:marTop w:val="0"/>
      <w:marBottom w:val="0"/>
      <w:divBdr>
        <w:top w:val="none" w:sz="0" w:space="0" w:color="auto"/>
        <w:left w:val="none" w:sz="0" w:space="0" w:color="auto"/>
        <w:bottom w:val="none" w:sz="0" w:space="0" w:color="auto"/>
        <w:right w:val="none" w:sz="0" w:space="0" w:color="auto"/>
      </w:divBdr>
    </w:div>
    <w:div w:id="371421758">
      <w:bodyDiv w:val="1"/>
      <w:marLeft w:val="0"/>
      <w:marRight w:val="0"/>
      <w:marTop w:val="0"/>
      <w:marBottom w:val="0"/>
      <w:divBdr>
        <w:top w:val="none" w:sz="0" w:space="0" w:color="auto"/>
        <w:left w:val="none" w:sz="0" w:space="0" w:color="auto"/>
        <w:bottom w:val="none" w:sz="0" w:space="0" w:color="auto"/>
        <w:right w:val="none" w:sz="0" w:space="0" w:color="auto"/>
      </w:divBdr>
    </w:div>
    <w:div w:id="373115357">
      <w:bodyDiv w:val="1"/>
      <w:marLeft w:val="0"/>
      <w:marRight w:val="0"/>
      <w:marTop w:val="0"/>
      <w:marBottom w:val="0"/>
      <w:divBdr>
        <w:top w:val="none" w:sz="0" w:space="0" w:color="auto"/>
        <w:left w:val="none" w:sz="0" w:space="0" w:color="auto"/>
        <w:bottom w:val="none" w:sz="0" w:space="0" w:color="auto"/>
        <w:right w:val="none" w:sz="0" w:space="0" w:color="auto"/>
      </w:divBdr>
    </w:div>
    <w:div w:id="373311933">
      <w:bodyDiv w:val="1"/>
      <w:marLeft w:val="0"/>
      <w:marRight w:val="0"/>
      <w:marTop w:val="0"/>
      <w:marBottom w:val="0"/>
      <w:divBdr>
        <w:top w:val="none" w:sz="0" w:space="0" w:color="auto"/>
        <w:left w:val="none" w:sz="0" w:space="0" w:color="auto"/>
        <w:bottom w:val="none" w:sz="0" w:space="0" w:color="auto"/>
        <w:right w:val="none" w:sz="0" w:space="0" w:color="auto"/>
      </w:divBdr>
    </w:div>
    <w:div w:id="385180849">
      <w:bodyDiv w:val="1"/>
      <w:marLeft w:val="0"/>
      <w:marRight w:val="0"/>
      <w:marTop w:val="0"/>
      <w:marBottom w:val="0"/>
      <w:divBdr>
        <w:top w:val="none" w:sz="0" w:space="0" w:color="auto"/>
        <w:left w:val="none" w:sz="0" w:space="0" w:color="auto"/>
        <w:bottom w:val="none" w:sz="0" w:space="0" w:color="auto"/>
        <w:right w:val="none" w:sz="0" w:space="0" w:color="auto"/>
      </w:divBdr>
    </w:div>
    <w:div w:id="392585010">
      <w:bodyDiv w:val="1"/>
      <w:marLeft w:val="0"/>
      <w:marRight w:val="0"/>
      <w:marTop w:val="0"/>
      <w:marBottom w:val="0"/>
      <w:divBdr>
        <w:top w:val="none" w:sz="0" w:space="0" w:color="auto"/>
        <w:left w:val="none" w:sz="0" w:space="0" w:color="auto"/>
        <w:bottom w:val="none" w:sz="0" w:space="0" w:color="auto"/>
        <w:right w:val="none" w:sz="0" w:space="0" w:color="auto"/>
      </w:divBdr>
    </w:div>
    <w:div w:id="392658708">
      <w:bodyDiv w:val="1"/>
      <w:marLeft w:val="0"/>
      <w:marRight w:val="0"/>
      <w:marTop w:val="0"/>
      <w:marBottom w:val="0"/>
      <w:divBdr>
        <w:top w:val="none" w:sz="0" w:space="0" w:color="auto"/>
        <w:left w:val="none" w:sz="0" w:space="0" w:color="auto"/>
        <w:bottom w:val="none" w:sz="0" w:space="0" w:color="auto"/>
        <w:right w:val="none" w:sz="0" w:space="0" w:color="auto"/>
      </w:divBdr>
    </w:div>
    <w:div w:id="394737832">
      <w:bodyDiv w:val="1"/>
      <w:marLeft w:val="0"/>
      <w:marRight w:val="0"/>
      <w:marTop w:val="0"/>
      <w:marBottom w:val="0"/>
      <w:divBdr>
        <w:top w:val="none" w:sz="0" w:space="0" w:color="auto"/>
        <w:left w:val="none" w:sz="0" w:space="0" w:color="auto"/>
        <w:bottom w:val="none" w:sz="0" w:space="0" w:color="auto"/>
        <w:right w:val="none" w:sz="0" w:space="0" w:color="auto"/>
      </w:divBdr>
    </w:div>
    <w:div w:id="399139693">
      <w:bodyDiv w:val="1"/>
      <w:marLeft w:val="0"/>
      <w:marRight w:val="0"/>
      <w:marTop w:val="0"/>
      <w:marBottom w:val="0"/>
      <w:divBdr>
        <w:top w:val="none" w:sz="0" w:space="0" w:color="auto"/>
        <w:left w:val="none" w:sz="0" w:space="0" w:color="auto"/>
        <w:bottom w:val="none" w:sz="0" w:space="0" w:color="auto"/>
        <w:right w:val="none" w:sz="0" w:space="0" w:color="auto"/>
      </w:divBdr>
    </w:div>
    <w:div w:id="399788492">
      <w:bodyDiv w:val="1"/>
      <w:marLeft w:val="0"/>
      <w:marRight w:val="0"/>
      <w:marTop w:val="0"/>
      <w:marBottom w:val="0"/>
      <w:divBdr>
        <w:top w:val="none" w:sz="0" w:space="0" w:color="auto"/>
        <w:left w:val="none" w:sz="0" w:space="0" w:color="auto"/>
        <w:bottom w:val="none" w:sz="0" w:space="0" w:color="auto"/>
        <w:right w:val="none" w:sz="0" w:space="0" w:color="auto"/>
      </w:divBdr>
    </w:div>
    <w:div w:id="423691325">
      <w:bodyDiv w:val="1"/>
      <w:marLeft w:val="0"/>
      <w:marRight w:val="0"/>
      <w:marTop w:val="0"/>
      <w:marBottom w:val="0"/>
      <w:divBdr>
        <w:top w:val="none" w:sz="0" w:space="0" w:color="auto"/>
        <w:left w:val="none" w:sz="0" w:space="0" w:color="auto"/>
        <w:bottom w:val="none" w:sz="0" w:space="0" w:color="auto"/>
        <w:right w:val="none" w:sz="0" w:space="0" w:color="auto"/>
      </w:divBdr>
    </w:div>
    <w:div w:id="427312778">
      <w:bodyDiv w:val="1"/>
      <w:marLeft w:val="0"/>
      <w:marRight w:val="0"/>
      <w:marTop w:val="0"/>
      <w:marBottom w:val="0"/>
      <w:divBdr>
        <w:top w:val="none" w:sz="0" w:space="0" w:color="auto"/>
        <w:left w:val="none" w:sz="0" w:space="0" w:color="auto"/>
        <w:bottom w:val="none" w:sz="0" w:space="0" w:color="auto"/>
        <w:right w:val="none" w:sz="0" w:space="0" w:color="auto"/>
      </w:divBdr>
    </w:div>
    <w:div w:id="433867513">
      <w:bodyDiv w:val="1"/>
      <w:marLeft w:val="0"/>
      <w:marRight w:val="0"/>
      <w:marTop w:val="0"/>
      <w:marBottom w:val="0"/>
      <w:divBdr>
        <w:top w:val="none" w:sz="0" w:space="0" w:color="auto"/>
        <w:left w:val="none" w:sz="0" w:space="0" w:color="auto"/>
        <w:bottom w:val="none" w:sz="0" w:space="0" w:color="auto"/>
        <w:right w:val="none" w:sz="0" w:space="0" w:color="auto"/>
      </w:divBdr>
    </w:div>
    <w:div w:id="442307404">
      <w:bodyDiv w:val="1"/>
      <w:marLeft w:val="0"/>
      <w:marRight w:val="0"/>
      <w:marTop w:val="0"/>
      <w:marBottom w:val="0"/>
      <w:divBdr>
        <w:top w:val="none" w:sz="0" w:space="0" w:color="auto"/>
        <w:left w:val="none" w:sz="0" w:space="0" w:color="auto"/>
        <w:bottom w:val="none" w:sz="0" w:space="0" w:color="auto"/>
        <w:right w:val="none" w:sz="0" w:space="0" w:color="auto"/>
      </w:divBdr>
    </w:div>
    <w:div w:id="445194501">
      <w:bodyDiv w:val="1"/>
      <w:marLeft w:val="0"/>
      <w:marRight w:val="0"/>
      <w:marTop w:val="0"/>
      <w:marBottom w:val="0"/>
      <w:divBdr>
        <w:top w:val="none" w:sz="0" w:space="0" w:color="auto"/>
        <w:left w:val="none" w:sz="0" w:space="0" w:color="auto"/>
        <w:bottom w:val="none" w:sz="0" w:space="0" w:color="auto"/>
        <w:right w:val="none" w:sz="0" w:space="0" w:color="auto"/>
      </w:divBdr>
    </w:div>
    <w:div w:id="446855423">
      <w:bodyDiv w:val="1"/>
      <w:marLeft w:val="0"/>
      <w:marRight w:val="0"/>
      <w:marTop w:val="0"/>
      <w:marBottom w:val="0"/>
      <w:divBdr>
        <w:top w:val="none" w:sz="0" w:space="0" w:color="auto"/>
        <w:left w:val="none" w:sz="0" w:space="0" w:color="auto"/>
        <w:bottom w:val="none" w:sz="0" w:space="0" w:color="auto"/>
        <w:right w:val="none" w:sz="0" w:space="0" w:color="auto"/>
      </w:divBdr>
    </w:div>
    <w:div w:id="453866931">
      <w:bodyDiv w:val="1"/>
      <w:marLeft w:val="0"/>
      <w:marRight w:val="0"/>
      <w:marTop w:val="0"/>
      <w:marBottom w:val="0"/>
      <w:divBdr>
        <w:top w:val="none" w:sz="0" w:space="0" w:color="auto"/>
        <w:left w:val="none" w:sz="0" w:space="0" w:color="auto"/>
        <w:bottom w:val="none" w:sz="0" w:space="0" w:color="auto"/>
        <w:right w:val="none" w:sz="0" w:space="0" w:color="auto"/>
      </w:divBdr>
    </w:div>
    <w:div w:id="461076094">
      <w:bodyDiv w:val="1"/>
      <w:marLeft w:val="0"/>
      <w:marRight w:val="0"/>
      <w:marTop w:val="0"/>
      <w:marBottom w:val="0"/>
      <w:divBdr>
        <w:top w:val="none" w:sz="0" w:space="0" w:color="auto"/>
        <w:left w:val="none" w:sz="0" w:space="0" w:color="auto"/>
        <w:bottom w:val="none" w:sz="0" w:space="0" w:color="auto"/>
        <w:right w:val="none" w:sz="0" w:space="0" w:color="auto"/>
      </w:divBdr>
    </w:div>
    <w:div w:id="462970274">
      <w:bodyDiv w:val="1"/>
      <w:marLeft w:val="0"/>
      <w:marRight w:val="0"/>
      <w:marTop w:val="0"/>
      <w:marBottom w:val="0"/>
      <w:divBdr>
        <w:top w:val="none" w:sz="0" w:space="0" w:color="auto"/>
        <w:left w:val="none" w:sz="0" w:space="0" w:color="auto"/>
        <w:bottom w:val="none" w:sz="0" w:space="0" w:color="auto"/>
        <w:right w:val="none" w:sz="0" w:space="0" w:color="auto"/>
      </w:divBdr>
    </w:div>
    <w:div w:id="470903790">
      <w:bodyDiv w:val="1"/>
      <w:marLeft w:val="0"/>
      <w:marRight w:val="0"/>
      <w:marTop w:val="0"/>
      <w:marBottom w:val="0"/>
      <w:divBdr>
        <w:top w:val="none" w:sz="0" w:space="0" w:color="auto"/>
        <w:left w:val="none" w:sz="0" w:space="0" w:color="auto"/>
        <w:bottom w:val="none" w:sz="0" w:space="0" w:color="auto"/>
        <w:right w:val="none" w:sz="0" w:space="0" w:color="auto"/>
      </w:divBdr>
    </w:div>
    <w:div w:id="472332049">
      <w:bodyDiv w:val="1"/>
      <w:marLeft w:val="0"/>
      <w:marRight w:val="0"/>
      <w:marTop w:val="0"/>
      <w:marBottom w:val="0"/>
      <w:divBdr>
        <w:top w:val="none" w:sz="0" w:space="0" w:color="auto"/>
        <w:left w:val="none" w:sz="0" w:space="0" w:color="auto"/>
        <w:bottom w:val="none" w:sz="0" w:space="0" w:color="auto"/>
        <w:right w:val="none" w:sz="0" w:space="0" w:color="auto"/>
      </w:divBdr>
    </w:div>
    <w:div w:id="483276422">
      <w:bodyDiv w:val="1"/>
      <w:marLeft w:val="0"/>
      <w:marRight w:val="0"/>
      <w:marTop w:val="0"/>
      <w:marBottom w:val="0"/>
      <w:divBdr>
        <w:top w:val="none" w:sz="0" w:space="0" w:color="auto"/>
        <w:left w:val="none" w:sz="0" w:space="0" w:color="auto"/>
        <w:bottom w:val="none" w:sz="0" w:space="0" w:color="auto"/>
        <w:right w:val="none" w:sz="0" w:space="0" w:color="auto"/>
      </w:divBdr>
    </w:div>
    <w:div w:id="492598986">
      <w:bodyDiv w:val="1"/>
      <w:marLeft w:val="0"/>
      <w:marRight w:val="0"/>
      <w:marTop w:val="0"/>
      <w:marBottom w:val="0"/>
      <w:divBdr>
        <w:top w:val="none" w:sz="0" w:space="0" w:color="auto"/>
        <w:left w:val="none" w:sz="0" w:space="0" w:color="auto"/>
        <w:bottom w:val="none" w:sz="0" w:space="0" w:color="auto"/>
        <w:right w:val="none" w:sz="0" w:space="0" w:color="auto"/>
      </w:divBdr>
    </w:div>
    <w:div w:id="494539627">
      <w:bodyDiv w:val="1"/>
      <w:marLeft w:val="0"/>
      <w:marRight w:val="0"/>
      <w:marTop w:val="0"/>
      <w:marBottom w:val="0"/>
      <w:divBdr>
        <w:top w:val="none" w:sz="0" w:space="0" w:color="auto"/>
        <w:left w:val="none" w:sz="0" w:space="0" w:color="auto"/>
        <w:bottom w:val="none" w:sz="0" w:space="0" w:color="auto"/>
        <w:right w:val="none" w:sz="0" w:space="0" w:color="auto"/>
      </w:divBdr>
    </w:div>
    <w:div w:id="496842808">
      <w:bodyDiv w:val="1"/>
      <w:marLeft w:val="0"/>
      <w:marRight w:val="0"/>
      <w:marTop w:val="0"/>
      <w:marBottom w:val="0"/>
      <w:divBdr>
        <w:top w:val="none" w:sz="0" w:space="0" w:color="auto"/>
        <w:left w:val="none" w:sz="0" w:space="0" w:color="auto"/>
        <w:bottom w:val="none" w:sz="0" w:space="0" w:color="auto"/>
        <w:right w:val="none" w:sz="0" w:space="0" w:color="auto"/>
      </w:divBdr>
    </w:div>
    <w:div w:id="502284080">
      <w:bodyDiv w:val="1"/>
      <w:marLeft w:val="0"/>
      <w:marRight w:val="0"/>
      <w:marTop w:val="0"/>
      <w:marBottom w:val="0"/>
      <w:divBdr>
        <w:top w:val="none" w:sz="0" w:space="0" w:color="auto"/>
        <w:left w:val="none" w:sz="0" w:space="0" w:color="auto"/>
        <w:bottom w:val="none" w:sz="0" w:space="0" w:color="auto"/>
        <w:right w:val="none" w:sz="0" w:space="0" w:color="auto"/>
      </w:divBdr>
    </w:div>
    <w:div w:id="513304061">
      <w:bodyDiv w:val="1"/>
      <w:marLeft w:val="0"/>
      <w:marRight w:val="0"/>
      <w:marTop w:val="0"/>
      <w:marBottom w:val="0"/>
      <w:divBdr>
        <w:top w:val="none" w:sz="0" w:space="0" w:color="auto"/>
        <w:left w:val="none" w:sz="0" w:space="0" w:color="auto"/>
        <w:bottom w:val="none" w:sz="0" w:space="0" w:color="auto"/>
        <w:right w:val="none" w:sz="0" w:space="0" w:color="auto"/>
      </w:divBdr>
    </w:div>
    <w:div w:id="513694892">
      <w:bodyDiv w:val="1"/>
      <w:marLeft w:val="0"/>
      <w:marRight w:val="0"/>
      <w:marTop w:val="0"/>
      <w:marBottom w:val="0"/>
      <w:divBdr>
        <w:top w:val="none" w:sz="0" w:space="0" w:color="auto"/>
        <w:left w:val="none" w:sz="0" w:space="0" w:color="auto"/>
        <w:bottom w:val="none" w:sz="0" w:space="0" w:color="auto"/>
        <w:right w:val="none" w:sz="0" w:space="0" w:color="auto"/>
      </w:divBdr>
    </w:div>
    <w:div w:id="513879229">
      <w:bodyDiv w:val="1"/>
      <w:marLeft w:val="0"/>
      <w:marRight w:val="0"/>
      <w:marTop w:val="0"/>
      <w:marBottom w:val="0"/>
      <w:divBdr>
        <w:top w:val="none" w:sz="0" w:space="0" w:color="auto"/>
        <w:left w:val="none" w:sz="0" w:space="0" w:color="auto"/>
        <w:bottom w:val="none" w:sz="0" w:space="0" w:color="auto"/>
        <w:right w:val="none" w:sz="0" w:space="0" w:color="auto"/>
      </w:divBdr>
    </w:div>
    <w:div w:id="519122443">
      <w:bodyDiv w:val="1"/>
      <w:marLeft w:val="0"/>
      <w:marRight w:val="0"/>
      <w:marTop w:val="0"/>
      <w:marBottom w:val="0"/>
      <w:divBdr>
        <w:top w:val="none" w:sz="0" w:space="0" w:color="auto"/>
        <w:left w:val="none" w:sz="0" w:space="0" w:color="auto"/>
        <w:bottom w:val="none" w:sz="0" w:space="0" w:color="auto"/>
        <w:right w:val="none" w:sz="0" w:space="0" w:color="auto"/>
      </w:divBdr>
    </w:div>
    <w:div w:id="519244409">
      <w:bodyDiv w:val="1"/>
      <w:marLeft w:val="0"/>
      <w:marRight w:val="0"/>
      <w:marTop w:val="0"/>
      <w:marBottom w:val="0"/>
      <w:divBdr>
        <w:top w:val="none" w:sz="0" w:space="0" w:color="auto"/>
        <w:left w:val="none" w:sz="0" w:space="0" w:color="auto"/>
        <w:bottom w:val="none" w:sz="0" w:space="0" w:color="auto"/>
        <w:right w:val="none" w:sz="0" w:space="0" w:color="auto"/>
      </w:divBdr>
    </w:div>
    <w:div w:id="521289548">
      <w:bodyDiv w:val="1"/>
      <w:marLeft w:val="0"/>
      <w:marRight w:val="0"/>
      <w:marTop w:val="0"/>
      <w:marBottom w:val="0"/>
      <w:divBdr>
        <w:top w:val="none" w:sz="0" w:space="0" w:color="auto"/>
        <w:left w:val="none" w:sz="0" w:space="0" w:color="auto"/>
        <w:bottom w:val="none" w:sz="0" w:space="0" w:color="auto"/>
        <w:right w:val="none" w:sz="0" w:space="0" w:color="auto"/>
      </w:divBdr>
    </w:div>
    <w:div w:id="528644262">
      <w:bodyDiv w:val="1"/>
      <w:marLeft w:val="0"/>
      <w:marRight w:val="0"/>
      <w:marTop w:val="0"/>
      <w:marBottom w:val="0"/>
      <w:divBdr>
        <w:top w:val="none" w:sz="0" w:space="0" w:color="auto"/>
        <w:left w:val="none" w:sz="0" w:space="0" w:color="auto"/>
        <w:bottom w:val="none" w:sz="0" w:space="0" w:color="auto"/>
        <w:right w:val="none" w:sz="0" w:space="0" w:color="auto"/>
      </w:divBdr>
    </w:div>
    <w:div w:id="531067728">
      <w:bodyDiv w:val="1"/>
      <w:marLeft w:val="0"/>
      <w:marRight w:val="0"/>
      <w:marTop w:val="0"/>
      <w:marBottom w:val="0"/>
      <w:divBdr>
        <w:top w:val="none" w:sz="0" w:space="0" w:color="auto"/>
        <w:left w:val="none" w:sz="0" w:space="0" w:color="auto"/>
        <w:bottom w:val="none" w:sz="0" w:space="0" w:color="auto"/>
        <w:right w:val="none" w:sz="0" w:space="0" w:color="auto"/>
      </w:divBdr>
    </w:div>
    <w:div w:id="543179965">
      <w:bodyDiv w:val="1"/>
      <w:marLeft w:val="0"/>
      <w:marRight w:val="0"/>
      <w:marTop w:val="0"/>
      <w:marBottom w:val="0"/>
      <w:divBdr>
        <w:top w:val="none" w:sz="0" w:space="0" w:color="auto"/>
        <w:left w:val="none" w:sz="0" w:space="0" w:color="auto"/>
        <w:bottom w:val="none" w:sz="0" w:space="0" w:color="auto"/>
        <w:right w:val="none" w:sz="0" w:space="0" w:color="auto"/>
      </w:divBdr>
    </w:div>
    <w:div w:id="546719066">
      <w:bodyDiv w:val="1"/>
      <w:marLeft w:val="0"/>
      <w:marRight w:val="0"/>
      <w:marTop w:val="0"/>
      <w:marBottom w:val="0"/>
      <w:divBdr>
        <w:top w:val="none" w:sz="0" w:space="0" w:color="auto"/>
        <w:left w:val="none" w:sz="0" w:space="0" w:color="auto"/>
        <w:bottom w:val="none" w:sz="0" w:space="0" w:color="auto"/>
        <w:right w:val="none" w:sz="0" w:space="0" w:color="auto"/>
      </w:divBdr>
    </w:div>
    <w:div w:id="549347888">
      <w:bodyDiv w:val="1"/>
      <w:marLeft w:val="0"/>
      <w:marRight w:val="0"/>
      <w:marTop w:val="0"/>
      <w:marBottom w:val="0"/>
      <w:divBdr>
        <w:top w:val="none" w:sz="0" w:space="0" w:color="auto"/>
        <w:left w:val="none" w:sz="0" w:space="0" w:color="auto"/>
        <w:bottom w:val="none" w:sz="0" w:space="0" w:color="auto"/>
        <w:right w:val="none" w:sz="0" w:space="0" w:color="auto"/>
      </w:divBdr>
    </w:div>
    <w:div w:id="557669072">
      <w:bodyDiv w:val="1"/>
      <w:marLeft w:val="0"/>
      <w:marRight w:val="0"/>
      <w:marTop w:val="0"/>
      <w:marBottom w:val="0"/>
      <w:divBdr>
        <w:top w:val="none" w:sz="0" w:space="0" w:color="auto"/>
        <w:left w:val="none" w:sz="0" w:space="0" w:color="auto"/>
        <w:bottom w:val="none" w:sz="0" w:space="0" w:color="auto"/>
        <w:right w:val="none" w:sz="0" w:space="0" w:color="auto"/>
      </w:divBdr>
    </w:div>
    <w:div w:id="564493690">
      <w:bodyDiv w:val="1"/>
      <w:marLeft w:val="0"/>
      <w:marRight w:val="0"/>
      <w:marTop w:val="0"/>
      <w:marBottom w:val="0"/>
      <w:divBdr>
        <w:top w:val="none" w:sz="0" w:space="0" w:color="auto"/>
        <w:left w:val="none" w:sz="0" w:space="0" w:color="auto"/>
        <w:bottom w:val="none" w:sz="0" w:space="0" w:color="auto"/>
        <w:right w:val="none" w:sz="0" w:space="0" w:color="auto"/>
      </w:divBdr>
    </w:div>
    <w:div w:id="592863267">
      <w:bodyDiv w:val="1"/>
      <w:marLeft w:val="0"/>
      <w:marRight w:val="0"/>
      <w:marTop w:val="0"/>
      <w:marBottom w:val="0"/>
      <w:divBdr>
        <w:top w:val="none" w:sz="0" w:space="0" w:color="auto"/>
        <w:left w:val="none" w:sz="0" w:space="0" w:color="auto"/>
        <w:bottom w:val="none" w:sz="0" w:space="0" w:color="auto"/>
        <w:right w:val="none" w:sz="0" w:space="0" w:color="auto"/>
      </w:divBdr>
    </w:div>
    <w:div w:id="592973235">
      <w:bodyDiv w:val="1"/>
      <w:marLeft w:val="0"/>
      <w:marRight w:val="0"/>
      <w:marTop w:val="0"/>
      <w:marBottom w:val="0"/>
      <w:divBdr>
        <w:top w:val="none" w:sz="0" w:space="0" w:color="auto"/>
        <w:left w:val="none" w:sz="0" w:space="0" w:color="auto"/>
        <w:bottom w:val="none" w:sz="0" w:space="0" w:color="auto"/>
        <w:right w:val="none" w:sz="0" w:space="0" w:color="auto"/>
      </w:divBdr>
    </w:div>
    <w:div w:id="596211465">
      <w:bodyDiv w:val="1"/>
      <w:marLeft w:val="0"/>
      <w:marRight w:val="0"/>
      <w:marTop w:val="0"/>
      <w:marBottom w:val="0"/>
      <w:divBdr>
        <w:top w:val="none" w:sz="0" w:space="0" w:color="auto"/>
        <w:left w:val="none" w:sz="0" w:space="0" w:color="auto"/>
        <w:bottom w:val="none" w:sz="0" w:space="0" w:color="auto"/>
        <w:right w:val="none" w:sz="0" w:space="0" w:color="auto"/>
      </w:divBdr>
    </w:div>
    <w:div w:id="598872643">
      <w:bodyDiv w:val="1"/>
      <w:marLeft w:val="0"/>
      <w:marRight w:val="0"/>
      <w:marTop w:val="0"/>
      <w:marBottom w:val="0"/>
      <w:divBdr>
        <w:top w:val="none" w:sz="0" w:space="0" w:color="auto"/>
        <w:left w:val="none" w:sz="0" w:space="0" w:color="auto"/>
        <w:bottom w:val="none" w:sz="0" w:space="0" w:color="auto"/>
        <w:right w:val="none" w:sz="0" w:space="0" w:color="auto"/>
      </w:divBdr>
    </w:div>
    <w:div w:id="604189956">
      <w:bodyDiv w:val="1"/>
      <w:marLeft w:val="0"/>
      <w:marRight w:val="0"/>
      <w:marTop w:val="0"/>
      <w:marBottom w:val="0"/>
      <w:divBdr>
        <w:top w:val="none" w:sz="0" w:space="0" w:color="auto"/>
        <w:left w:val="none" w:sz="0" w:space="0" w:color="auto"/>
        <w:bottom w:val="none" w:sz="0" w:space="0" w:color="auto"/>
        <w:right w:val="none" w:sz="0" w:space="0" w:color="auto"/>
      </w:divBdr>
    </w:div>
    <w:div w:id="604844695">
      <w:bodyDiv w:val="1"/>
      <w:marLeft w:val="0"/>
      <w:marRight w:val="0"/>
      <w:marTop w:val="0"/>
      <w:marBottom w:val="0"/>
      <w:divBdr>
        <w:top w:val="none" w:sz="0" w:space="0" w:color="auto"/>
        <w:left w:val="none" w:sz="0" w:space="0" w:color="auto"/>
        <w:bottom w:val="none" w:sz="0" w:space="0" w:color="auto"/>
        <w:right w:val="none" w:sz="0" w:space="0" w:color="auto"/>
      </w:divBdr>
    </w:div>
    <w:div w:id="608468073">
      <w:bodyDiv w:val="1"/>
      <w:marLeft w:val="0"/>
      <w:marRight w:val="0"/>
      <w:marTop w:val="0"/>
      <w:marBottom w:val="0"/>
      <w:divBdr>
        <w:top w:val="none" w:sz="0" w:space="0" w:color="auto"/>
        <w:left w:val="none" w:sz="0" w:space="0" w:color="auto"/>
        <w:bottom w:val="none" w:sz="0" w:space="0" w:color="auto"/>
        <w:right w:val="none" w:sz="0" w:space="0" w:color="auto"/>
      </w:divBdr>
    </w:div>
    <w:div w:id="611783459">
      <w:bodyDiv w:val="1"/>
      <w:marLeft w:val="0"/>
      <w:marRight w:val="0"/>
      <w:marTop w:val="0"/>
      <w:marBottom w:val="0"/>
      <w:divBdr>
        <w:top w:val="none" w:sz="0" w:space="0" w:color="auto"/>
        <w:left w:val="none" w:sz="0" w:space="0" w:color="auto"/>
        <w:bottom w:val="none" w:sz="0" w:space="0" w:color="auto"/>
        <w:right w:val="none" w:sz="0" w:space="0" w:color="auto"/>
      </w:divBdr>
    </w:div>
    <w:div w:id="613170710">
      <w:bodyDiv w:val="1"/>
      <w:marLeft w:val="0"/>
      <w:marRight w:val="0"/>
      <w:marTop w:val="0"/>
      <w:marBottom w:val="0"/>
      <w:divBdr>
        <w:top w:val="none" w:sz="0" w:space="0" w:color="auto"/>
        <w:left w:val="none" w:sz="0" w:space="0" w:color="auto"/>
        <w:bottom w:val="none" w:sz="0" w:space="0" w:color="auto"/>
        <w:right w:val="none" w:sz="0" w:space="0" w:color="auto"/>
      </w:divBdr>
    </w:div>
    <w:div w:id="616058860">
      <w:bodyDiv w:val="1"/>
      <w:marLeft w:val="0"/>
      <w:marRight w:val="0"/>
      <w:marTop w:val="0"/>
      <w:marBottom w:val="0"/>
      <w:divBdr>
        <w:top w:val="none" w:sz="0" w:space="0" w:color="auto"/>
        <w:left w:val="none" w:sz="0" w:space="0" w:color="auto"/>
        <w:bottom w:val="none" w:sz="0" w:space="0" w:color="auto"/>
        <w:right w:val="none" w:sz="0" w:space="0" w:color="auto"/>
      </w:divBdr>
    </w:div>
    <w:div w:id="620380432">
      <w:bodyDiv w:val="1"/>
      <w:marLeft w:val="0"/>
      <w:marRight w:val="0"/>
      <w:marTop w:val="0"/>
      <w:marBottom w:val="0"/>
      <w:divBdr>
        <w:top w:val="none" w:sz="0" w:space="0" w:color="auto"/>
        <w:left w:val="none" w:sz="0" w:space="0" w:color="auto"/>
        <w:bottom w:val="none" w:sz="0" w:space="0" w:color="auto"/>
        <w:right w:val="none" w:sz="0" w:space="0" w:color="auto"/>
      </w:divBdr>
    </w:div>
    <w:div w:id="620919917">
      <w:bodyDiv w:val="1"/>
      <w:marLeft w:val="0"/>
      <w:marRight w:val="0"/>
      <w:marTop w:val="0"/>
      <w:marBottom w:val="0"/>
      <w:divBdr>
        <w:top w:val="none" w:sz="0" w:space="0" w:color="auto"/>
        <w:left w:val="none" w:sz="0" w:space="0" w:color="auto"/>
        <w:bottom w:val="none" w:sz="0" w:space="0" w:color="auto"/>
        <w:right w:val="none" w:sz="0" w:space="0" w:color="auto"/>
      </w:divBdr>
    </w:div>
    <w:div w:id="631911582">
      <w:bodyDiv w:val="1"/>
      <w:marLeft w:val="0"/>
      <w:marRight w:val="0"/>
      <w:marTop w:val="0"/>
      <w:marBottom w:val="0"/>
      <w:divBdr>
        <w:top w:val="none" w:sz="0" w:space="0" w:color="auto"/>
        <w:left w:val="none" w:sz="0" w:space="0" w:color="auto"/>
        <w:bottom w:val="none" w:sz="0" w:space="0" w:color="auto"/>
        <w:right w:val="none" w:sz="0" w:space="0" w:color="auto"/>
      </w:divBdr>
    </w:div>
    <w:div w:id="633103823">
      <w:bodyDiv w:val="1"/>
      <w:marLeft w:val="0"/>
      <w:marRight w:val="0"/>
      <w:marTop w:val="0"/>
      <w:marBottom w:val="0"/>
      <w:divBdr>
        <w:top w:val="none" w:sz="0" w:space="0" w:color="auto"/>
        <w:left w:val="none" w:sz="0" w:space="0" w:color="auto"/>
        <w:bottom w:val="none" w:sz="0" w:space="0" w:color="auto"/>
        <w:right w:val="none" w:sz="0" w:space="0" w:color="auto"/>
      </w:divBdr>
    </w:div>
    <w:div w:id="638220929">
      <w:bodyDiv w:val="1"/>
      <w:marLeft w:val="0"/>
      <w:marRight w:val="0"/>
      <w:marTop w:val="0"/>
      <w:marBottom w:val="0"/>
      <w:divBdr>
        <w:top w:val="none" w:sz="0" w:space="0" w:color="auto"/>
        <w:left w:val="none" w:sz="0" w:space="0" w:color="auto"/>
        <w:bottom w:val="none" w:sz="0" w:space="0" w:color="auto"/>
        <w:right w:val="none" w:sz="0" w:space="0" w:color="auto"/>
      </w:divBdr>
    </w:div>
    <w:div w:id="645596894">
      <w:bodyDiv w:val="1"/>
      <w:marLeft w:val="0"/>
      <w:marRight w:val="0"/>
      <w:marTop w:val="0"/>
      <w:marBottom w:val="0"/>
      <w:divBdr>
        <w:top w:val="none" w:sz="0" w:space="0" w:color="auto"/>
        <w:left w:val="none" w:sz="0" w:space="0" w:color="auto"/>
        <w:bottom w:val="none" w:sz="0" w:space="0" w:color="auto"/>
        <w:right w:val="none" w:sz="0" w:space="0" w:color="auto"/>
      </w:divBdr>
    </w:div>
    <w:div w:id="645624360">
      <w:bodyDiv w:val="1"/>
      <w:marLeft w:val="0"/>
      <w:marRight w:val="0"/>
      <w:marTop w:val="0"/>
      <w:marBottom w:val="0"/>
      <w:divBdr>
        <w:top w:val="none" w:sz="0" w:space="0" w:color="auto"/>
        <w:left w:val="none" w:sz="0" w:space="0" w:color="auto"/>
        <w:bottom w:val="none" w:sz="0" w:space="0" w:color="auto"/>
        <w:right w:val="none" w:sz="0" w:space="0" w:color="auto"/>
      </w:divBdr>
    </w:div>
    <w:div w:id="645626388">
      <w:bodyDiv w:val="1"/>
      <w:marLeft w:val="0"/>
      <w:marRight w:val="0"/>
      <w:marTop w:val="0"/>
      <w:marBottom w:val="0"/>
      <w:divBdr>
        <w:top w:val="none" w:sz="0" w:space="0" w:color="auto"/>
        <w:left w:val="none" w:sz="0" w:space="0" w:color="auto"/>
        <w:bottom w:val="none" w:sz="0" w:space="0" w:color="auto"/>
        <w:right w:val="none" w:sz="0" w:space="0" w:color="auto"/>
      </w:divBdr>
    </w:div>
    <w:div w:id="655185491">
      <w:bodyDiv w:val="1"/>
      <w:marLeft w:val="0"/>
      <w:marRight w:val="0"/>
      <w:marTop w:val="0"/>
      <w:marBottom w:val="0"/>
      <w:divBdr>
        <w:top w:val="none" w:sz="0" w:space="0" w:color="auto"/>
        <w:left w:val="none" w:sz="0" w:space="0" w:color="auto"/>
        <w:bottom w:val="none" w:sz="0" w:space="0" w:color="auto"/>
        <w:right w:val="none" w:sz="0" w:space="0" w:color="auto"/>
      </w:divBdr>
    </w:div>
    <w:div w:id="657153604">
      <w:bodyDiv w:val="1"/>
      <w:marLeft w:val="0"/>
      <w:marRight w:val="0"/>
      <w:marTop w:val="0"/>
      <w:marBottom w:val="0"/>
      <w:divBdr>
        <w:top w:val="none" w:sz="0" w:space="0" w:color="auto"/>
        <w:left w:val="none" w:sz="0" w:space="0" w:color="auto"/>
        <w:bottom w:val="none" w:sz="0" w:space="0" w:color="auto"/>
        <w:right w:val="none" w:sz="0" w:space="0" w:color="auto"/>
      </w:divBdr>
    </w:div>
    <w:div w:id="667052040">
      <w:bodyDiv w:val="1"/>
      <w:marLeft w:val="0"/>
      <w:marRight w:val="0"/>
      <w:marTop w:val="0"/>
      <w:marBottom w:val="0"/>
      <w:divBdr>
        <w:top w:val="none" w:sz="0" w:space="0" w:color="auto"/>
        <w:left w:val="none" w:sz="0" w:space="0" w:color="auto"/>
        <w:bottom w:val="none" w:sz="0" w:space="0" w:color="auto"/>
        <w:right w:val="none" w:sz="0" w:space="0" w:color="auto"/>
      </w:divBdr>
    </w:div>
    <w:div w:id="685063688">
      <w:bodyDiv w:val="1"/>
      <w:marLeft w:val="0"/>
      <w:marRight w:val="0"/>
      <w:marTop w:val="0"/>
      <w:marBottom w:val="0"/>
      <w:divBdr>
        <w:top w:val="none" w:sz="0" w:space="0" w:color="auto"/>
        <w:left w:val="none" w:sz="0" w:space="0" w:color="auto"/>
        <w:bottom w:val="none" w:sz="0" w:space="0" w:color="auto"/>
        <w:right w:val="none" w:sz="0" w:space="0" w:color="auto"/>
      </w:divBdr>
    </w:div>
    <w:div w:id="706759111">
      <w:bodyDiv w:val="1"/>
      <w:marLeft w:val="0"/>
      <w:marRight w:val="0"/>
      <w:marTop w:val="0"/>
      <w:marBottom w:val="0"/>
      <w:divBdr>
        <w:top w:val="none" w:sz="0" w:space="0" w:color="auto"/>
        <w:left w:val="none" w:sz="0" w:space="0" w:color="auto"/>
        <w:bottom w:val="none" w:sz="0" w:space="0" w:color="auto"/>
        <w:right w:val="none" w:sz="0" w:space="0" w:color="auto"/>
      </w:divBdr>
    </w:div>
    <w:div w:id="717240970">
      <w:bodyDiv w:val="1"/>
      <w:marLeft w:val="0"/>
      <w:marRight w:val="0"/>
      <w:marTop w:val="0"/>
      <w:marBottom w:val="0"/>
      <w:divBdr>
        <w:top w:val="none" w:sz="0" w:space="0" w:color="auto"/>
        <w:left w:val="none" w:sz="0" w:space="0" w:color="auto"/>
        <w:bottom w:val="none" w:sz="0" w:space="0" w:color="auto"/>
        <w:right w:val="none" w:sz="0" w:space="0" w:color="auto"/>
      </w:divBdr>
    </w:div>
    <w:div w:id="720831146">
      <w:bodyDiv w:val="1"/>
      <w:marLeft w:val="0"/>
      <w:marRight w:val="0"/>
      <w:marTop w:val="0"/>
      <w:marBottom w:val="0"/>
      <w:divBdr>
        <w:top w:val="none" w:sz="0" w:space="0" w:color="auto"/>
        <w:left w:val="none" w:sz="0" w:space="0" w:color="auto"/>
        <w:bottom w:val="none" w:sz="0" w:space="0" w:color="auto"/>
        <w:right w:val="none" w:sz="0" w:space="0" w:color="auto"/>
      </w:divBdr>
    </w:div>
    <w:div w:id="724181722">
      <w:bodyDiv w:val="1"/>
      <w:marLeft w:val="0"/>
      <w:marRight w:val="0"/>
      <w:marTop w:val="0"/>
      <w:marBottom w:val="0"/>
      <w:divBdr>
        <w:top w:val="none" w:sz="0" w:space="0" w:color="auto"/>
        <w:left w:val="none" w:sz="0" w:space="0" w:color="auto"/>
        <w:bottom w:val="none" w:sz="0" w:space="0" w:color="auto"/>
        <w:right w:val="none" w:sz="0" w:space="0" w:color="auto"/>
      </w:divBdr>
    </w:div>
    <w:div w:id="730805840">
      <w:bodyDiv w:val="1"/>
      <w:marLeft w:val="0"/>
      <w:marRight w:val="0"/>
      <w:marTop w:val="0"/>
      <w:marBottom w:val="0"/>
      <w:divBdr>
        <w:top w:val="none" w:sz="0" w:space="0" w:color="auto"/>
        <w:left w:val="none" w:sz="0" w:space="0" w:color="auto"/>
        <w:bottom w:val="none" w:sz="0" w:space="0" w:color="auto"/>
        <w:right w:val="none" w:sz="0" w:space="0" w:color="auto"/>
      </w:divBdr>
    </w:div>
    <w:div w:id="735511931">
      <w:bodyDiv w:val="1"/>
      <w:marLeft w:val="0"/>
      <w:marRight w:val="0"/>
      <w:marTop w:val="0"/>
      <w:marBottom w:val="0"/>
      <w:divBdr>
        <w:top w:val="none" w:sz="0" w:space="0" w:color="auto"/>
        <w:left w:val="none" w:sz="0" w:space="0" w:color="auto"/>
        <w:bottom w:val="none" w:sz="0" w:space="0" w:color="auto"/>
        <w:right w:val="none" w:sz="0" w:space="0" w:color="auto"/>
      </w:divBdr>
    </w:div>
    <w:div w:id="752051931">
      <w:bodyDiv w:val="1"/>
      <w:marLeft w:val="0"/>
      <w:marRight w:val="0"/>
      <w:marTop w:val="0"/>
      <w:marBottom w:val="0"/>
      <w:divBdr>
        <w:top w:val="none" w:sz="0" w:space="0" w:color="auto"/>
        <w:left w:val="none" w:sz="0" w:space="0" w:color="auto"/>
        <w:bottom w:val="none" w:sz="0" w:space="0" w:color="auto"/>
        <w:right w:val="none" w:sz="0" w:space="0" w:color="auto"/>
      </w:divBdr>
    </w:div>
    <w:div w:id="753865206">
      <w:bodyDiv w:val="1"/>
      <w:marLeft w:val="0"/>
      <w:marRight w:val="0"/>
      <w:marTop w:val="0"/>
      <w:marBottom w:val="0"/>
      <w:divBdr>
        <w:top w:val="none" w:sz="0" w:space="0" w:color="auto"/>
        <w:left w:val="none" w:sz="0" w:space="0" w:color="auto"/>
        <w:bottom w:val="none" w:sz="0" w:space="0" w:color="auto"/>
        <w:right w:val="none" w:sz="0" w:space="0" w:color="auto"/>
      </w:divBdr>
    </w:div>
    <w:div w:id="754715273">
      <w:bodyDiv w:val="1"/>
      <w:marLeft w:val="0"/>
      <w:marRight w:val="0"/>
      <w:marTop w:val="0"/>
      <w:marBottom w:val="0"/>
      <w:divBdr>
        <w:top w:val="none" w:sz="0" w:space="0" w:color="auto"/>
        <w:left w:val="none" w:sz="0" w:space="0" w:color="auto"/>
        <w:bottom w:val="none" w:sz="0" w:space="0" w:color="auto"/>
        <w:right w:val="none" w:sz="0" w:space="0" w:color="auto"/>
      </w:divBdr>
    </w:div>
    <w:div w:id="773785205">
      <w:bodyDiv w:val="1"/>
      <w:marLeft w:val="0"/>
      <w:marRight w:val="0"/>
      <w:marTop w:val="0"/>
      <w:marBottom w:val="0"/>
      <w:divBdr>
        <w:top w:val="none" w:sz="0" w:space="0" w:color="auto"/>
        <w:left w:val="none" w:sz="0" w:space="0" w:color="auto"/>
        <w:bottom w:val="none" w:sz="0" w:space="0" w:color="auto"/>
        <w:right w:val="none" w:sz="0" w:space="0" w:color="auto"/>
      </w:divBdr>
    </w:div>
    <w:div w:id="774136332">
      <w:bodyDiv w:val="1"/>
      <w:marLeft w:val="0"/>
      <w:marRight w:val="0"/>
      <w:marTop w:val="0"/>
      <w:marBottom w:val="0"/>
      <w:divBdr>
        <w:top w:val="none" w:sz="0" w:space="0" w:color="auto"/>
        <w:left w:val="none" w:sz="0" w:space="0" w:color="auto"/>
        <w:bottom w:val="none" w:sz="0" w:space="0" w:color="auto"/>
        <w:right w:val="none" w:sz="0" w:space="0" w:color="auto"/>
      </w:divBdr>
    </w:div>
    <w:div w:id="783815084">
      <w:bodyDiv w:val="1"/>
      <w:marLeft w:val="0"/>
      <w:marRight w:val="0"/>
      <w:marTop w:val="0"/>
      <w:marBottom w:val="0"/>
      <w:divBdr>
        <w:top w:val="none" w:sz="0" w:space="0" w:color="auto"/>
        <w:left w:val="none" w:sz="0" w:space="0" w:color="auto"/>
        <w:bottom w:val="none" w:sz="0" w:space="0" w:color="auto"/>
        <w:right w:val="none" w:sz="0" w:space="0" w:color="auto"/>
      </w:divBdr>
    </w:div>
    <w:div w:id="785269559">
      <w:bodyDiv w:val="1"/>
      <w:marLeft w:val="0"/>
      <w:marRight w:val="0"/>
      <w:marTop w:val="0"/>
      <w:marBottom w:val="0"/>
      <w:divBdr>
        <w:top w:val="none" w:sz="0" w:space="0" w:color="auto"/>
        <w:left w:val="none" w:sz="0" w:space="0" w:color="auto"/>
        <w:bottom w:val="none" w:sz="0" w:space="0" w:color="auto"/>
        <w:right w:val="none" w:sz="0" w:space="0" w:color="auto"/>
      </w:divBdr>
    </w:div>
    <w:div w:id="801118435">
      <w:bodyDiv w:val="1"/>
      <w:marLeft w:val="0"/>
      <w:marRight w:val="0"/>
      <w:marTop w:val="0"/>
      <w:marBottom w:val="0"/>
      <w:divBdr>
        <w:top w:val="none" w:sz="0" w:space="0" w:color="auto"/>
        <w:left w:val="none" w:sz="0" w:space="0" w:color="auto"/>
        <w:bottom w:val="none" w:sz="0" w:space="0" w:color="auto"/>
        <w:right w:val="none" w:sz="0" w:space="0" w:color="auto"/>
      </w:divBdr>
    </w:div>
    <w:div w:id="801263729">
      <w:bodyDiv w:val="1"/>
      <w:marLeft w:val="0"/>
      <w:marRight w:val="0"/>
      <w:marTop w:val="0"/>
      <w:marBottom w:val="0"/>
      <w:divBdr>
        <w:top w:val="none" w:sz="0" w:space="0" w:color="auto"/>
        <w:left w:val="none" w:sz="0" w:space="0" w:color="auto"/>
        <w:bottom w:val="none" w:sz="0" w:space="0" w:color="auto"/>
        <w:right w:val="none" w:sz="0" w:space="0" w:color="auto"/>
      </w:divBdr>
    </w:div>
    <w:div w:id="803694611">
      <w:bodyDiv w:val="1"/>
      <w:marLeft w:val="0"/>
      <w:marRight w:val="0"/>
      <w:marTop w:val="0"/>
      <w:marBottom w:val="0"/>
      <w:divBdr>
        <w:top w:val="none" w:sz="0" w:space="0" w:color="auto"/>
        <w:left w:val="none" w:sz="0" w:space="0" w:color="auto"/>
        <w:bottom w:val="none" w:sz="0" w:space="0" w:color="auto"/>
        <w:right w:val="none" w:sz="0" w:space="0" w:color="auto"/>
      </w:divBdr>
    </w:div>
    <w:div w:id="811019796">
      <w:bodyDiv w:val="1"/>
      <w:marLeft w:val="0"/>
      <w:marRight w:val="0"/>
      <w:marTop w:val="0"/>
      <w:marBottom w:val="0"/>
      <w:divBdr>
        <w:top w:val="none" w:sz="0" w:space="0" w:color="auto"/>
        <w:left w:val="none" w:sz="0" w:space="0" w:color="auto"/>
        <w:bottom w:val="none" w:sz="0" w:space="0" w:color="auto"/>
        <w:right w:val="none" w:sz="0" w:space="0" w:color="auto"/>
      </w:divBdr>
    </w:div>
    <w:div w:id="813522976">
      <w:bodyDiv w:val="1"/>
      <w:marLeft w:val="0"/>
      <w:marRight w:val="0"/>
      <w:marTop w:val="0"/>
      <w:marBottom w:val="0"/>
      <w:divBdr>
        <w:top w:val="none" w:sz="0" w:space="0" w:color="auto"/>
        <w:left w:val="none" w:sz="0" w:space="0" w:color="auto"/>
        <w:bottom w:val="none" w:sz="0" w:space="0" w:color="auto"/>
        <w:right w:val="none" w:sz="0" w:space="0" w:color="auto"/>
      </w:divBdr>
    </w:div>
    <w:div w:id="817190746">
      <w:bodyDiv w:val="1"/>
      <w:marLeft w:val="0"/>
      <w:marRight w:val="0"/>
      <w:marTop w:val="0"/>
      <w:marBottom w:val="0"/>
      <w:divBdr>
        <w:top w:val="none" w:sz="0" w:space="0" w:color="auto"/>
        <w:left w:val="none" w:sz="0" w:space="0" w:color="auto"/>
        <w:bottom w:val="none" w:sz="0" w:space="0" w:color="auto"/>
        <w:right w:val="none" w:sz="0" w:space="0" w:color="auto"/>
      </w:divBdr>
    </w:div>
    <w:div w:id="822628294">
      <w:bodyDiv w:val="1"/>
      <w:marLeft w:val="0"/>
      <w:marRight w:val="0"/>
      <w:marTop w:val="0"/>
      <w:marBottom w:val="0"/>
      <w:divBdr>
        <w:top w:val="none" w:sz="0" w:space="0" w:color="auto"/>
        <w:left w:val="none" w:sz="0" w:space="0" w:color="auto"/>
        <w:bottom w:val="none" w:sz="0" w:space="0" w:color="auto"/>
        <w:right w:val="none" w:sz="0" w:space="0" w:color="auto"/>
      </w:divBdr>
    </w:div>
    <w:div w:id="831874773">
      <w:bodyDiv w:val="1"/>
      <w:marLeft w:val="0"/>
      <w:marRight w:val="0"/>
      <w:marTop w:val="0"/>
      <w:marBottom w:val="0"/>
      <w:divBdr>
        <w:top w:val="none" w:sz="0" w:space="0" w:color="auto"/>
        <w:left w:val="none" w:sz="0" w:space="0" w:color="auto"/>
        <w:bottom w:val="none" w:sz="0" w:space="0" w:color="auto"/>
        <w:right w:val="none" w:sz="0" w:space="0" w:color="auto"/>
      </w:divBdr>
    </w:div>
    <w:div w:id="833254123">
      <w:bodyDiv w:val="1"/>
      <w:marLeft w:val="0"/>
      <w:marRight w:val="0"/>
      <w:marTop w:val="0"/>
      <w:marBottom w:val="0"/>
      <w:divBdr>
        <w:top w:val="none" w:sz="0" w:space="0" w:color="auto"/>
        <w:left w:val="none" w:sz="0" w:space="0" w:color="auto"/>
        <w:bottom w:val="none" w:sz="0" w:space="0" w:color="auto"/>
        <w:right w:val="none" w:sz="0" w:space="0" w:color="auto"/>
      </w:divBdr>
    </w:div>
    <w:div w:id="846359235">
      <w:bodyDiv w:val="1"/>
      <w:marLeft w:val="0"/>
      <w:marRight w:val="0"/>
      <w:marTop w:val="0"/>
      <w:marBottom w:val="0"/>
      <w:divBdr>
        <w:top w:val="none" w:sz="0" w:space="0" w:color="auto"/>
        <w:left w:val="none" w:sz="0" w:space="0" w:color="auto"/>
        <w:bottom w:val="none" w:sz="0" w:space="0" w:color="auto"/>
        <w:right w:val="none" w:sz="0" w:space="0" w:color="auto"/>
      </w:divBdr>
    </w:div>
    <w:div w:id="852843783">
      <w:bodyDiv w:val="1"/>
      <w:marLeft w:val="0"/>
      <w:marRight w:val="0"/>
      <w:marTop w:val="0"/>
      <w:marBottom w:val="0"/>
      <w:divBdr>
        <w:top w:val="none" w:sz="0" w:space="0" w:color="auto"/>
        <w:left w:val="none" w:sz="0" w:space="0" w:color="auto"/>
        <w:bottom w:val="none" w:sz="0" w:space="0" w:color="auto"/>
        <w:right w:val="none" w:sz="0" w:space="0" w:color="auto"/>
      </w:divBdr>
    </w:div>
    <w:div w:id="853425196">
      <w:bodyDiv w:val="1"/>
      <w:marLeft w:val="0"/>
      <w:marRight w:val="0"/>
      <w:marTop w:val="0"/>
      <w:marBottom w:val="0"/>
      <w:divBdr>
        <w:top w:val="none" w:sz="0" w:space="0" w:color="auto"/>
        <w:left w:val="none" w:sz="0" w:space="0" w:color="auto"/>
        <w:bottom w:val="none" w:sz="0" w:space="0" w:color="auto"/>
        <w:right w:val="none" w:sz="0" w:space="0" w:color="auto"/>
      </w:divBdr>
    </w:div>
    <w:div w:id="859198647">
      <w:bodyDiv w:val="1"/>
      <w:marLeft w:val="0"/>
      <w:marRight w:val="0"/>
      <w:marTop w:val="0"/>
      <w:marBottom w:val="0"/>
      <w:divBdr>
        <w:top w:val="none" w:sz="0" w:space="0" w:color="auto"/>
        <w:left w:val="none" w:sz="0" w:space="0" w:color="auto"/>
        <w:bottom w:val="none" w:sz="0" w:space="0" w:color="auto"/>
        <w:right w:val="none" w:sz="0" w:space="0" w:color="auto"/>
      </w:divBdr>
    </w:div>
    <w:div w:id="868180124">
      <w:bodyDiv w:val="1"/>
      <w:marLeft w:val="0"/>
      <w:marRight w:val="0"/>
      <w:marTop w:val="0"/>
      <w:marBottom w:val="0"/>
      <w:divBdr>
        <w:top w:val="none" w:sz="0" w:space="0" w:color="auto"/>
        <w:left w:val="none" w:sz="0" w:space="0" w:color="auto"/>
        <w:bottom w:val="none" w:sz="0" w:space="0" w:color="auto"/>
        <w:right w:val="none" w:sz="0" w:space="0" w:color="auto"/>
      </w:divBdr>
    </w:div>
    <w:div w:id="876504607">
      <w:bodyDiv w:val="1"/>
      <w:marLeft w:val="0"/>
      <w:marRight w:val="0"/>
      <w:marTop w:val="0"/>
      <w:marBottom w:val="0"/>
      <w:divBdr>
        <w:top w:val="none" w:sz="0" w:space="0" w:color="auto"/>
        <w:left w:val="none" w:sz="0" w:space="0" w:color="auto"/>
        <w:bottom w:val="none" w:sz="0" w:space="0" w:color="auto"/>
        <w:right w:val="none" w:sz="0" w:space="0" w:color="auto"/>
      </w:divBdr>
    </w:div>
    <w:div w:id="888686775">
      <w:bodyDiv w:val="1"/>
      <w:marLeft w:val="0"/>
      <w:marRight w:val="0"/>
      <w:marTop w:val="0"/>
      <w:marBottom w:val="0"/>
      <w:divBdr>
        <w:top w:val="none" w:sz="0" w:space="0" w:color="auto"/>
        <w:left w:val="none" w:sz="0" w:space="0" w:color="auto"/>
        <w:bottom w:val="none" w:sz="0" w:space="0" w:color="auto"/>
        <w:right w:val="none" w:sz="0" w:space="0" w:color="auto"/>
      </w:divBdr>
    </w:div>
    <w:div w:id="898830877">
      <w:bodyDiv w:val="1"/>
      <w:marLeft w:val="0"/>
      <w:marRight w:val="0"/>
      <w:marTop w:val="0"/>
      <w:marBottom w:val="0"/>
      <w:divBdr>
        <w:top w:val="none" w:sz="0" w:space="0" w:color="auto"/>
        <w:left w:val="none" w:sz="0" w:space="0" w:color="auto"/>
        <w:bottom w:val="none" w:sz="0" w:space="0" w:color="auto"/>
        <w:right w:val="none" w:sz="0" w:space="0" w:color="auto"/>
      </w:divBdr>
    </w:div>
    <w:div w:id="899948042">
      <w:bodyDiv w:val="1"/>
      <w:marLeft w:val="0"/>
      <w:marRight w:val="0"/>
      <w:marTop w:val="0"/>
      <w:marBottom w:val="0"/>
      <w:divBdr>
        <w:top w:val="none" w:sz="0" w:space="0" w:color="auto"/>
        <w:left w:val="none" w:sz="0" w:space="0" w:color="auto"/>
        <w:bottom w:val="none" w:sz="0" w:space="0" w:color="auto"/>
        <w:right w:val="none" w:sz="0" w:space="0" w:color="auto"/>
      </w:divBdr>
    </w:div>
    <w:div w:id="912854223">
      <w:bodyDiv w:val="1"/>
      <w:marLeft w:val="0"/>
      <w:marRight w:val="0"/>
      <w:marTop w:val="0"/>
      <w:marBottom w:val="0"/>
      <w:divBdr>
        <w:top w:val="none" w:sz="0" w:space="0" w:color="auto"/>
        <w:left w:val="none" w:sz="0" w:space="0" w:color="auto"/>
        <w:bottom w:val="none" w:sz="0" w:space="0" w:color="auto"/>
        <w:right w:val="none" w:sz="0" w:space="0" w:color="auto"/>
      </w:divBdr>
    </w:div>
    <w:div w:id="915210270">
      <w:bodyDiv w:val="1"/>
      <w:marLeft w:val="0"/>
      <w:marRight w:val="0"/>
      <w:marTop w:val="0"/>
      <w:marBottom w:val="0"/>
      <w:divBdr>
        <w:top w:val="none" w:sz="0" w:space="0" w:color="auto"/>
        <w:left w:val="none" w:sz="0" w:space="0" w:color="auto"/>
        <w:bottom w:val="none" w:sz="0" w:space="0" w:color="auto"/>
        <w:right w:val="none" w:sz="0" w:space="0" w:color="auto"/>
      </w:divBdr>
    </w:div>
    <w:div w:id="923369459">
      <w:bodyDiv w:val="1"/>
      <w:marLeft w:val="0"/>
      <w:marRight w:val="0"/>
      <w:marTop w:val="0"/>
      <w:marBottom w:val="0"/>
      <w:divBdr>
        <w:top w:val="none" w:sz="0" w:space="0" w:color="auto"/>
        <w:left w:val="none" w:sz="0" w:space="0" w:color="auto"/>
        <w:bottom w:val="none" w:sz="0" w:space="0" w:color="auto"/>
        <w:right w:val="none" w:sz="0" w:space="0" w:color="auto"/>
      </w:divBdr>
    </w:div>
    <w:div w:id="925455835">
      <w:bodyDiv w:val="1"/>
      <w:marLeft w:val="0"/>
      <w:marRight w:val="0"/>
      <w:marTop w:val="0"/>
      <w:marBottom w:val="0"/>
      <w:divBdr>
        <w:top w:val="none" w:sz="0" w:space="0" w:color="auto"/>
        <w:left w:val="none" w:sz="0" w:space="0" w:color="auto"/>
        <w:bottom w:val="none" w:sz="0" w:space="0" w:color="auto"/>
        <w:right w:val="none" w:sz="0" w:space="0" w:color="auto"/>
      </w:divBdr>
    </w:div>
    <w:div w:id="925649508">
      <w:bodyDiv w:val="1"/>
      <w:marLeft w:val="0"/>
      <w:marRight w:val="0"/>
      <w:marTop w:val="0"/>
      <w:marBottom w:val="0"/>
      <w:divBdr>
        <w:top w:val="none" w:sz="0" w:space="0" w:color="auto"/>
        <w:left w:val="none" w:sz="0" w:space="0" w:color="auto"/>
        <w:bottom w:val="none" w:sz="0" w:space="0" w:color="auto"/>
        <w:right w:val="none" w:sz="0" w:space="0" w:color="auto"/>
      </w:divBdr>
    </w:div>
    <w:div w:id="925915778">
      <w:bodyDiv w:val="1"/>
      <w:marLeft w:val="0"/>
      <w:marRight w:val="0"/>
      <w:marTop w:val="0"/>
      <w:marBottom w:val="0"/>
      <w:divBdr>
        <w:top w:val="none" w:sz="0" w:space="0" w:color="auto"/>
        <w:left w:val="none" w:sz="0" w:space="0" w:color="auto"/>
        <w:bottom w:val="none" w:sz="0" w:space="0" w:color="auto"/>
        <w:right w:val="none" w:sz="0" w:space="0" w:color="auto"/>
      </w:divBdr>
    </w:div>
    <w:div w:id="933779652">
      <w:bodyDiv w:val="1"/>
      <w:marLeft w:val="0"/>
      <w:marRight w:val="0"/>
      <w:marTop w:val="0"/>
      <w:marBottom w:val="0"/>
      <w:divBdr>
        <w:top w:val="none" w:sz="0" w:space="0" w:color="auto"/>
        <w:left w:val="none" w:sz="0" w:space="0" w:color="auto"/>
        <w:bottom w:val="none" w:sz="0" w:space="0" w:color="auto"/>
        <w:right w:val="none" w:sz="0" w:space="0" w:color="auto"/>
      </w:divBdr>
    </w:div>
    <w:div w:id="947658356">
      <w:bodyDiv w:val="1"/>
      <w:marLeft w:val="0"/>
      <w:marRight w:val="0"/>
      <w:marTop w:val="0"/>
      <w:marBottom w:val="0"/>
      <w:divBdr>
        <w:top w:val="none" w:sz="0" w:space="0" w:color="auto"/>
        <w:left w:val="none" w:sz="0" w:space="0" w:color="auto"/>
        <w:bottom w:val="none" w:sz="0" w:space="0" w:color="auto"/>
        <w:right w:val="none" w:sz="0" w:space="0" w:color="auto"/>
      </w:divBdr>
    </w:div>
    <w:div w:id="960497012">
      <w:bodyDiv w:val="1"/>
      <w:marLeft w:val="0"/>
      <w:marRight w:val="0"/>
      <w:marTop w:val="0"/>
      <w:marBottom w:val="0"/>
      <w:divBdr>
        <w:top w:val="none" w:sz="0" w:space="0" w:color="auto"/>
        <w:left w:val="none" w:sz="0" w:space="0" w:color="auto"/>
        <w:bottom w:val="none" w:sz="0" w:space="0" w:color="auto"/>
        <w:right w:val="none" w:sz="0" w:space="0" w:color="auto"/>
      </w:divBdr>
    </w:div>
    <w:div w:id="960648859">
      <w:bodyDiv w:val="1"/>
      <w:marLeft w:val="0"/>
      <w:marRight w:val="0"/>
      <w:marTop w:val="0"/>
      <w:marBottom w:val="0"/>
      <w:divBdr>
        <w:top w:val="none" w:sz="0" w:space="0" w:color="auto"/>
        <w:left w:val="none" w:sz="0" w:space="0" w:color="auto"/>
        <w:bottom w:val="none" w:sz="0" w:space="0" w:color="auto"/>
        <w:right w:val="none" w:sz="0" w:space="0" w:color="auto"/>
      </w:divBdr>
    </w:div>
    <w:div w:id="982587810">
      <w:bodyDiv w:val="1"/>
      <w:marLeft w:val="0"/>
      <w:marRight w:val="0"/>
      <w:marTop w:val="0"/>
      <w:marBottom w:val="0"/>
      <w:divBdr>
        <w:top w:val="none" w:sz="0" w:space="0" w:color="auto"/>
        <w:left w:val="none" w:sz="0" w:space="0" w:color="auto"/>
        <w:bottom w:val="none" w:sz="0" w:space="0" w:color="auto"/>
        <w:right w:val="none" w:sz="0" w:space="0" w:color="auto"/>
      </w:divBdr>
    </w:div>
    <w:div w:id="982850423">
      <w:bodyDiv w:val="1"/>
      <w:marLeft w:val="0"/>
      <w:marRight w:val="0"/>
      <w:marTop w:val="0"/>
      <w:marBottom w:val="0"/>
      <w:divBdr>
        <w:top w:val="none" w:sz="0" w:space="0" w:color="auto"/>
        <w:left w:val="none" w:sz="0" w:space="0" w:color="auto"/>
        <w:bottom w:val="none" w:sz="0" w:space="0" w:color="auto"/>
        <w:right w:val="none" w:sz="0" w:space="0" w:color="auto"/>
      </w:divBdr>
    </w:div>
    <w:div w:id="982924857">
      <w:bodyDiv w:val="1"/>
      <w:marLeft w:val="0"/>
      <w:marRight w:val="0"/>
      <w:marTop w:val="0"/>
      <w:marBottom w:val="0"/>
      <w:divBdr>
        <w:top w:val="none" w:sz="0" w:space="0" w:color="auto"/>
        <w:left w:val="none" w:sz="0" w:space="0" w:color="auto"/>
        <w:bottom w:val="none" w:sz="0" w:space="0" w:color="auto"/>
        <w:right w:val="none" w:sz="0" w:space="0" w:color="auto"/>
      </w:divBdr>
    </w:div>
    <w:div w:id="987977331">
      <w:bodyDiv w:val="1"/>
      <w:marLeft w:val="0"/>
      <w:marRight w:val="0"/>
      <w:marTop w:val="0"/>
      <w:marBottom w:val="0"/>
      <w:divBdr>
        <w:top w:val="none" w:sz="0" w:space="0" w:color="auto"/>
        <w:left w:val="none" w:sz="0" w:space="0" w:color="auto"/>
        <w:bottom w:val="none" w:sz="0" w:space="0" w:color="auto"/>
        <w:right w:val="none" w:sz="0" w:space="0" w:color="auto"/>
      </w:divBdr>
    </w:div>
    <w:div w:id="994795183">
      <w:bodyDiv w:val="1"/>
      <w:marLeft w:val="0"/>
      <w:marRight w:val="0"/>
      <w:marTop w:val="0"/>
      <w:marBottom w:val="0"/>
      <w:divBdr>
        <w:top w:val="none" w:sz="0" w:space="0" w:color="auto"/>
        <w:left w:val="none" w:sz="0" w:space="0" w:color="auto"/>
        <w:bottom w:val="none" w:sz="0" w:space="0" w:color="auto"/>
        <w:right w:val="none" w:sz="0" w:space="0" w:color="auto"/>
      </w:divBdr>
    </w:div>
    <w:div w:id="997149889">
      <w:bodyDiv w:val="1"/>
      <w:marLeft w:val="0"/>
      <w:marRight w:val="0"/>
      <w:marTop w:val="0"/>
      <w:marBottom w:val="0"/>
      <w:divBdr>
        <w:top w:val="none" w:sz="0" w:space="0" w:color="auto"/>
        <w:left w:val="none" w:sz="0" w:space="0" w:color="auto"/>
        <w:bottom w:val="none" w:sz="0" w:space="0" w:color="auto"/>
        <w:right w:val="none" w:sz="0" w:space="0" w:color="auto"/>
      </w:divBdr>
    </w:div>
    <w:div w:id="999386014">
      <w:bodyDiv w:val="1"/>
      <w:marLeft w:val="0"/>
      <w:marRight w:val="0"/>
      <w:marTop w:val="0"/>
      <w:marBottom w:val="0"/>
      <w:divBdr>
        <w:top w:val="none" w:sz="0" w:space="0" w:color="auto"/>
        <w:left w:val="none" w:sz="0" w:space="0" w:color="auto"/>
        <w:bottom w:val="none" w:sz="0" w:space="0" w:color="auto"/>
        <w:right w:val="none" w:sz="0" w:space="0" w:color="auto"/>
      </w:divBdr>
    </w:div>
    <w:div w:id="1001154772">
      <w:bodyDiv w:val="1"/>
      <w:marLeft w:val="0"/>
      <w:marRight w:val="0"/>
      <w:marTop w:val="0"/>
      <w:marBottom w:val="0"/>
      <w:divBdr>
        <w:top w:val="none" w:sz="0" w:space="0" w:color="auto"/>
        <w:left w:val="none" w:sz="0" w:space="0" w:color="auto"/>
        <w:bottom w:val="none" w:sz="0" w:space="0" w:color="auto"/>
        <w:right w:val="none" w:sz="0" w:space="0" w:color="auto"/>
      </w:divBdr>
    </w:div>
    <w:div w:id="1006902842">
      <w:bodyDiv w:val="1"/>
      <w:marLeft w:val="0"/>
      <w:marRight w:val="0"/>
      <w:marTop w:val="0"/>
      <w:marBottom w:val="0"/>
      <w:divBdr>
        <w:top w:val="none" w:sz="0" w:space="0" w:color="auto"/>
        <w:left w:val="none" w:sz="0" w:space="0" w:color="auto"/>
        <w:bottom w:val="none" w:sz="0" w:space="0" w:color="auto"/>
        <w:right w:val="none" w:sz="0" w:space="0" w:color="auto"/>
      </w:divBdr>
    </w:div>
    <w:div w:id="1024207922">
      <w:bodyDiv w:val="1"/>
      <w:marLeft w:val="0"/>
      <w:marRight w:val="0"/>
      <w:marTop w:val="0"/>
      <w:marBottom w:val="0"/>
      <w:divBdr>
        <w:top w:val="none" w:sz="0" w:space="0" w:color="auto"/>
        <w:left w:val="none" w:sz="0" w:space="0" w:color="auto"/>
        <w:bottom w:val="none" w:sz="0" w:space="0" w:color="auto"/>
        <w:right w:val="none" w:sz="0" w:space="0" w:color="auto"/>
      </w:divBdr>
    </w:div>
    <w:div w:id="1026364935">
      <w:bodyDiv w:val="1"/>
      <w:marLeft w:val="0"/>
      <w:marRight w:val="0"/>
      <w:marTop w:val="0"/>
      <w:marBottom w:val="0"/>
      <w:divBdr>
        <w:top w:val="none" w:sz="0" w:space="0" w:color="auto"/>
        <w:left w:val="none" w:sz="0" w:space="0" w:color="auto"/>
        <w:bottom w:val="none" w:sz="0" w:space="0" w:color="auto"/>
        <w:right w:val="none" w:sz="0" w:space="0" w:color="auto"/>
      </w:divBdr>
    </w:div>
    <w:div w:id="1030107249">
      <w:bodyDiv w:val="1"/>
      <w:marLeft w:val="0"/>
      <w:marRight w:val="0"/>
      <w:marTop w:val="0"/>
      <w:marBottom w:val="0"/>
      <w:divBdr>
        <w:top w:val="none" w:sz="0" w:space="0" w:color="auto"/>
        <w:left w:val="none" w:sz="0" w:space="0" w:color="auto"/>
        <w:bottom w:val="none" w:sz="0" w:space="0" w:color="auto"/>
        <w:right w:val="none" w:sz="0" w:space="0" w:color="auto"/>
      </w:divBdr>
    </w:div>
    <w:div w:id="1038428621">
      <w:bodyDiv w:val="1"/>
      <w:marLeft w:val="0"/>
      <w:marRight w:val="0"/>
      <w:marTop w:val="0"/>
      <w:marBottom w:val="0"/>
      <w:divBdr>
        <w:top w:val="none" w:sz="0" w:space="0" w:color="auto"/>
        <w:left w:val="none" w:sz="0" w:space="0" w:color="auto"/>
        <w:bottom w:val="none" w:sz="0" w:space="0" w:color="auto"/>
        <w:right w:val="none" w:sz="0" w:space="0" w:color="auto"/>
      </w:divBdr>
    </w:div>
    <w:div w:id="1058090892">
      <w:bodyDiv w:val="1"/>
      <w:marLeft w:val="0"/>
      <w:marRight w:val="0"/>
      <w:marTop w:val="0"/>
      <w:marBottom w:val="0"/>
      <w:divBdr>
        <w:top w:val="none" w:sz="0" w:space="0" w:color="auto"/>
        <w:left w:val="none" w:sz="0" w:space="0" w:color="auto"/>
        <w:bottom w:val="none" w:sz="0" w:space="0" w:color="auto"/>
        <w:right w:val="none" w:sz="0" w:space="0" w:color="auto"/>
      </w:divBdr>
    </w:div>
    <w:div w:id="1058362518">
      <w:bodyDiv w:val="1"/>
      <w:marLeft w:val="0"/>
      <w:marRight w:val="0"/>
      <w:marTop w:val="0"/>
      <w:marBottom w:val="0"/>
      <w:divBdr>
        <w:top w:val="none" w:sz="0" w:space="0" w:color="auto"/>
        <w:left w:val="none" w:sz="0" w:space="0" w:color="auto"/>
        <w:bottom w:val="none" w:sz="0" w:space="0" w:color="auto"/>
        <w:right w:val="none" w:sz="0" w:space="0" w:color="auto"/>
      </w:divBdr>
    </w:div>
    <w:div w:id="1059130066">
      <w:bodyDiv w:val="1"/>
      <w:marLeft w:val="0"/>
      <w:marRight w:val="0"/>
      <w:marTop w:val="0"/>
      <w:marBottom w:val="0"/>
      <w:divBdr>
        <w:top w:val="none" w:sz="0" w:space="0" w:color="auto"/>
        <w:left w:val="none" w:sz="0" w:space="0" w:color="auto"/>
        <w:bottom w:val="none" w:sz="0" w:space="0" w:color="auto"/>
        <w:right w:val="none" w:sz="0" w:space="0" w:color="auto"/>
      </w:divBdr>
    </w:div>
    <w:div w:id="1060321768">
      <w:bodyDiv w:val="1"/>
      <w:marLeft w:val="0"/>
      <w:marRight w:val="0"/>
      <w:marTop w:val="0"/>
      <w:marBottom w:val="0"/>
      <w:divBdr>
        <w:top w:val="none" w:sz="0" w:space="0" w:color="auto"/>
        <w:left w:val="none" w:sz="0" w:space="0" w:color="auto"/>
        <w:bottom w:val="none" w:sz="0" w:space="0" w:color="auto"/>
        <w:right w:val="none" w:sz="0" w:space="0" w:color="auto"/>
      </w:divBdr>
    </w:div>
    <w:div w:id="1063674619">
      <w:bodyDiv w:val="1"/>
      <w:marLeft w:val="0"/>
      <w:marRight w:val="0"/>
      <w:marTop w:val="0"/>
      <w:marBottom w:val="0"/>
      <w:divBdr>
        <w:top w:val="none" w:sz="0" w:space="0" w:color="auto"/>
        <w:left w:val="none" w:sz="0" w:space="0" w:color="auto"/>
        <w:bottom w:val="none" w:sz="0" w:space="0" w:color="auto"/>
        <w:right w:val="none" w:sz="0" w:space="0" w:color="auto"/>
      </w:divBdr>
    </w:div>
    <w:div w:id="1068578402">
      <w:bodyDiv w:val="1"/>
      <w:marLeft w:val="0"/>
      <w:marRight w:val="0"/>
      <w:marTop w:val="0"/>
      <w:marBottom w:val="0"/>
      <w:divBdr>
        <w:top w:val="none" w:sz="0" w:space="0" w:color="auto"/>
        <w:left w:val="none" w:sz="0" w:space="0" w:color="auto"/>
        <w:bottom w:val="none" w:sz="0" w:space="0" w:color="auto"/>
        <w:right w:val="none" w:sz="0" w:space="0" w:color="auto"/>
      </w:divBdr>
    </w:div>
    <w:div w:id="1072585719">
      <w:bodyDiv w:val="1"/>
      <w:marLeft w:val="0"/>
      <w:marRight w:val="0"/>
      <w:marTop w:val="0"/>
      <w:marBottom w:val="0"/>
      <w:divBdr>
        <w:top w:val="none" w:sz="0" w:space="0" w:color="auto"/>
        <w:left w:val="none" w:sz="0" w:space="0" w:color="auto"/>
        <w:bottom w:val="none" w:sz="0" w:space="0" w:color="auto"/>
        <w:right w:val="none" w:sz="0" w:space="0" w:color="auto"/>
      </w:divBdr>
    </w:div>
    <w:div w:id="1074205468">
      <w:bodyDiv w:val="1"/>
      <w:marLeft w:val="0"/>
      <w:marRight w:val="0"/>
      <w:marTop w:val="0"/>
      <w:marBottom w:val="0"/>
      <w:divBdr>
        <w:top w:val="none" w:sz="0" w:space="0" w:color="auto"/>
        <w:left w:val="none" w:sz="0" w:space="0" w:color="auto"/>
        <w:bottom w:val="none" w:sz="0" w:space="0" w:color="auto"/>
        <w:right w:val="none" w:sz="0" w:space="0" w:color="auto"/>
      </w:divBdr>
    </w:div>
    <w:div w:id="1075710892">
      <w:bodyDiv w:val="1"/>
      <w:marLeft w:val="0"/>
      <w:marRight w:val="0"/>
      <w:marTop w:val="0"/>
      <w:marBottom w:val="0"/>
      <w:divBdr>
        <w:top w:val="none" w:sz="0" w:space="0" w:color="auto"/>
        <w:left w:val="none" w:sz="0" w:space="0" w:color="auto"/>
        <w:bottom w:val="none" w:sz="0" w:space="0" w:color="auto"/>
        <w:right w:val="none" w:sz="0" w:space="0" w:color="auto"/>
      </w:divBdr>
    </w:div>
    <w:div w:id="1083185158">
      <w:bodyDiv w:val="1"/>
      <w:marLeft w:val="0"/>
      <w:marRight w:val="0"/>
      <w:marTop w:val="0"/>
      <w:marBottom w:val="0"/>
      <w:divBdr>
        <w:top w:val="none" w:sz="0" w:space="0" w:color="auto"/>
        <w:left w:val="none" w:sz="0" w:space="0" w:color="auto"/>
        <w:bottom w:val="none" w:sz="0" w:space="0" w:color="auto"/>
        <w:right w:val="none" w:sz="0" w:space="0" w:color="auto"/>
      </w:divBdr>
    </w:div>
    <w:div w:id="1084496466">
      <w:bodyDiv w:val="1"/>
      <w:marLeft w:val="0"/>
      <w:marRight w:val="0"/>
      <w:marTop w:val="0"/>
      <w:marBottom w:val="0"/>
      <w:divBdr>
        <w:top w:val="none" w:sz="0" w:space="0" w:color="auto"/>
        <w:left w:val="none" w:sz="0" w:space="0" w:color="auto"/>
        <w:bottom w:val="none" w:sz="0" w:space="0" w:color="auto"/>
        <w:right w:val="none" w:sz="0" w:space="0" w:color="auto"/>
      </w:divBdr>
    </w:div>
    <w:div w:id="1085810356">
      <w:bodyDiv w:val="1"/>
      <w:marLeft w:val="0"/>
      <w:marRight w:val="0"/>
      <w:marTop w:val="0"/>
      <w:marBottom w:val="0"/>
      <w:divBdr>
        <w:top w:val="none" w:sz="0" w:space="0" w:color="auto"/>
        <w:left w:val="none" w:sz="0" w:space="0" w:color="auto"/>
        <w:bottom w:val="none" w:sz="0" w:space="0" w:color="auto"/>
        <w:right w:val="none" w:sz="0" w:space="0" w:color="auto"/>
      </w:divBdr>
    </w:div>
    <w:div w:id="1090657476">
      <w:bodyDiv w:val="1"/>
      <w:marLeft w:val="0"/>
      <w:marRight w:val="0"/>
      <w:marTop w:val="0"/>
      <w:marBottom w:val="0"/>
      <w:divBdr>
        <w:top w:val="none" w:sz="0" w:space="0" w:color="auto"/>
        <w:left w:val="none" w:sz="0" w:space="0" w:color="auto"/>
        <w:bottom w:val="none" w:sz="0" w:space="0" w:color="auto"/>
        <w:right w:val="none" w:sz="0" w:space="0" w:color="auto"/>
      </w:divBdr>
    </w:div>
    <w:div w:id="1092050438">
      <w:bodyDiv w:val="1"/>
      <w:marLeft w:val="0"/>
      <w:marRight w:val="0"/>
      <w:marTop w:val="0"/>
      <w:marBottom w:val="0"/>
      <w:divBdr>
        <w:top w:val="none" w:sz="0" w:space="0" w:color="auto"/>
        <w:left w:val="none" w:sz="0" w:space="0" w:color="auto"/>
        <w:bottom w:val="none" w:sz="0" w:space="0" w:color="auto"/>
        <w:right w:val="none" w:sz="0" w:space="0" w:color="auto"/>
      </w:divBdr>
    </w:div>
    <w:div w:id="1094059286">
      <w:bodyDiv w:val="1"/>
      <w:marLeft w:val="0"/>
      <w:marRight w:val="0"/>
      <w:marTop w:val="0"/>
      <w:marBottom w:val="0"/>
      <w:divBdr>
        <w:top w:val="none" w:sz="0" w:space="0" w:color="auto"/>
        <w:left w:val="none" w:sz="0" w:space="0" w:color="auto"/>
        <w:bottom w:val="none" w:sz="0" w:space="0" w:color="auto"/>
        <w:right w:val="none" w:sz="0" w:space="0" w:color="auto"/>
      </w:divBdr>
    </w:div>
    <w:div w:id="1110319867">
      <w:bodyDiv w:val="1"/>
      <w:marLeft w:val="0"/>
      <w:marRight w:val="0"/>
      <w:marTop w:val="0"/>
      <w:marBottom w:val="0"/>
      <w:divBdr>
        <w:top w:val="none" w:sz="0" w:space="0" w:color="auto"/>
        <w:left w:val="none" w:sz="0" w:space="0" w:color="auto"/>
        <w:bottom w:val="none" w:sz="0" w:space="0" w:color="auto"/>
        <w:right w:val="none" w:sz="0" w:space="0" w:color="auto"/>
      </w:divBdr>
    </w:div>
    <w:div w:id="1113013935">
      <w:bodyDiv w:val="1"/>
      <w:marLeft w:val="0"/>
      <w:marRight w:val="0"/>
      <w:marTop w:val="0"/>
      <w:marBottom w:val="0"/>
      <w:divBdr>
        <w:top w:val="none" w:sz="0" w:space="0" w:color="auto"/>
        <w:left w:val="none" w:sz="0" w:space="0" w:color="auto"/>
        <w:bottom w:val="none" w:sz="0" w:space="0" w:color="auto"/>
        <w:right w:val="none" w:sz="0" w:space="0" w:color="auto"/>
      </w:divBdr>
    </w:div>
    <w:div w:id="1115245480">
      <w:bodyDiv w:val="1"/>
      <w:marLeft w:val="0"/>
      <w:marRight w:val="0"/>
      <w:marTop w:val="0"/>
      <w:marBottom w:val="0"/>
      <w:divBdr>
        <w:top w:val="none" w:sz="0" w:space="0" w:color="auto"/>
        <w:left w:val="none" w:sz="0" w:space="0" w:color="auto"/>
        <w:bottom w:val="none" w:sz="0" w:space="0" w:color="auto"/>
        <w:right w:val="none" w:sz="0" w:space="0" w:color="auto"/>
      </w:divBdr>
    </w:div>
    <w:div w:id="1117331946">
      <w:bodyDiv w:val="1"/>
      <w:marLeft w:val="0"/>
      <w:marRight w:val="0"/>
      <w:marTop w:val="0"/>
      <w:marBottom w:val="0"/>
      <w:divBdr>
        <w:top w:val="none" w:sz="0" w:space="0" w:color="auto"/>
        <w:left w:val="none" w:sz="0" w:space="0" w:color="auto"/>
        <w:bottom w:val="none" w:sz="0" w:space="0" w:color="auto"/>
        <w:right w:val="none" w:sz="0" w:space="0" w:color="auto"/>
      </w:divBdr>
    </w:div>
    <w:div w:id="1118644833">
      <w:bodyDiv w:val="1"/>
      <w:marLeft w:val="0"/>
      <w:marRight w:val="0"/>
      <w:marTop w:val="0"/>
      <w:marBottom w:val="0"/>
      <w:divBdr>
        <w:top w:val="none" w:sz="0" w:space="0" w:color="auto"/>
        <w:left w:val="none" w:sz="0" w:space="0" w:color="auto"/>
        <w:bottom w:val="none" w:sz="0" w:space="0" w:color="auto"/>
        <w:right w:val="none" w:sz="0" w:space="0" w:color="auto"/>
      </w:divBdr>
    </w:div>
    <w:div w:id="1120689490">
      <w:bodyDiv w:val="1"/>
      <w:marLeft w:val="0"/>
      <w:marRight w:val="0"/>
      <w:marTop w:val="0"/>
      <w:marBottom w:val="0"/>
      <w:divBdr>
        <w:top w:val="none" w:sz="0" w:space="0" w:color="auto"/>
        <w:left w:val="none" w:sz="0" w:space="0" w:color="auto"/>
        <w:bottom w:val="none" w:sz="0" w:space="0" w:color="auto"/>
        <w:right w:val="none" w:sz="0" w:space="0" w:color="auto"/>
      </w:divBdr>
    </w:div>
    <w:div w:id="1125658533">
      <w:bodyDiv w:val="1"/>
      <w:marLeft w:val="0"/>
      <w:marRight w:val="0"/>
      <w:marTop w:val="0"/>
      <w:marBottom w:val="0"/>
      <w:divBdr>
        <w:top w:val="none" w:sz="0" w:space="0" w:color="auto"/>
        <w:left w:val="none" w:sz="0" w:space="0" w:color="auto"/>
        <w:bottom w:val="none" w:sz="0" w:space="0" w:color="auto"/>
        <w:right w:val="none" w:sz="0" w:space="0" w:color="auto"/>
      </w:divBdr>
    </w:div>
    <w:div w:id="1125806794">
      <w:bodyDiv w:val="1"/>
      <w:marLeft w:val="0"/>
      <w:marRight w:val="0"/>
      <w:marTop w:val="0"/>
      <w:marBottom w:val="0"/>
      <w:divBdr>
        <w:top w:val="none" w:sz="0" w:space="0" w:color="auto"/>
        <w:left w:val="none" w:sz="0" w:space="0" w:color="auto"/>
        <w:bottom w:val="none" w:sz="0" w:space="0" w:color="auto"/>
        <w:right w:val="none" w:sz="0" w:space="0" w:color="auto"/>
      </w:divBdr>
    </w:div>
    <w:div w:id="1126895893">
      <w:bodyDiv w:val="1"/>
      <w:marLeft w:val="0"/>
      <w:marRight w:val="0"/>
      <w:marTop w:val="0"/>
      <w:marBottom w:val="0"/>
      <w:divBdr>
        <w:top w:val="none" w:sz="0" w:space="0" w:color="auto"/>
        <w:left w:val="none" w:sz="0" w:space="0" w:color="auto"/>
        <w:bottom w:val="none" w:sz="0" w:space="0" w:color="auto"/>
        <w:right w:val="none" w:sz="0" w:space="0" w:color="auto"/>
      </w:divBdr>
    </w:div>
    <w:div w:id="1127167674">
      <w:bodyDiv w:val="1"/>
      <w:marLeft w:val="0"/>
      <w:marRight w:val="0"/>
      <w:marTop w:val="0"/>
      <w:marBottom w:val="0"/>
      <w:divBdr>
        <w:top w:val="none" w:sz="0" w:space="0" w:color="auto"/>
        <w:left w:val="none" w:sz="0" w:space="0" w:color="auto"/>
        <w:bottom w:val="none" w:sz="0" w:space="0" w:color="auto"/>
        <w:right w:val="none" w:sz="0" w:space="0" w:color="auto"/>
      </w:divBdr>
    </w:div>
    <w:div w:id="1128091406">
      <w:bodyDiv w:val="1"/>
      <w:marLeft w:val="0"/>
      <w:marRight w:val="0"/>
      <w:marTop w:val="0"/>
      <w:marBottom w:val="0"/>
      <w:divBdr>
        <w:top w:val="none" w:sz="0" w:space="0" w:color="auto"/>
        <w:left w:val="none" w:sz="0" w:space="0" w:color="auto"/>
        <w:bottom w:val="none" w:sz="0" w:space="0" w:color="auto"/>
        <w:right w:val="none" w:sz="0" w:space="0" w:color="auto"/>
      </w:divBdr>
    </w:div>
    <w:div w:id="1130365433">
      <w:bodyDiv w:val="1"/>
      <w:marLeft w:val="0"/>
      <w:marRight w:val="0"/>
      <w:marTop w:val="0"/>
      <w:marBottom w:val="0"/>
      <w:divBdr>
        <w:top w:val="none" w:sz="0" w:space="0" w:color="auto"/>
        <w:left w:val="none" w:sz="0" w:space="0" w:color="auto"/>
        <w:bottom w:val="none" w:sz="0" w:space="0" w:color="auto"/>
        <w:right w:val="none" w:sz="0" w:space="0" w:color="auto"/>
      </w:divBdr>
    </w:div>
    <w:div w:id="1132675888">
      <w:bodyDiv w:val="1"/>
      <w:marLeft w:val="0"/>
      <w:marRight w:val="0"/>
      <w:marTop w:val="0"/>
      <w:marBottom w:val="0"/>
      <w:divBdr>
        <w:top w:val="none" w:sz="0" w:space="0" w:color="auto"/>
        <w:left w:val="none" w:sz="0" w:space="0" w:color="auto"/>
        <w:bottom w:val="none" w:sz="0" w:space="0" w:color="auto"/>
        <w:right w:val="none" w:sz="0" w:space="0" w:color="auto"/>
      </w:divBdr>
    </w:div>
    <w:div w:id="1132745884">
      <w:bodyDiv w:val="1"/>
      <w:marLeft w:val="0"/>
      <w:marRight w:val="0"/>
      <w:marTop w:val="0"/>
      <w:marBottom w:val="0"/>
      <w:divBdr>
        <w:top w:val="none" w:sz="0" w:space="0" w:color="auto"/>
        <w:left w:val="none" w:sz="0" w:space="0" w:color="auto"/>
        <w:bottom w:val="none" w:sz="0" w:space="0" w:color="auto"/>
        <w:right w:val="none" w:sz="0" w:space="0" w:color="auto"/>
      </w:divBdr>
    </w:div>
    <w:div w:id="1133912736">
      <w:bodyDiv w:val="1"/>
      <w:marLeft w:val="0"/>
      <w:marRight w:val="0"/>
      <w:marTop w:val="0"/>
      <w:marBottom w:val="0"/>
      <w:divBdr>
        <w:top w:val="none" w:sz="0" w:space="0" w:color="auto"/>
        <w:left w:val="none" w:sz="0" w:space="0" w:color="auto"/>
        <w:bottom w:val="none" w:sz="0" w:space="0" w:color="auto"/>
        <w:right w:val="none" w:sz="0" w:space="0" w:color="auto"/>
      </w:divBdr>
    </w:div>
    <w:div w:id="1140533161">
      <w:bodyDiv w:val="1"/>
      <w:marLeft w:val="0"/>
      <w:marRight w:val="0"/>
      <w:marTop w:val="0"/>
      <w:marBottom w:val="0"/>
      <w:divBdr>
        <w:top w:val="none" w:sz="0" w:space="0" w:color="auto"/>
        <w:left w:val="none" w:sz="0" w:space="0" w:color="auto"/>
        <w:bottom w:val="none" w:sz="0" w:space="0" w:color="auto"/>
        <w:right w:val="none" w:sz="0" w:space="0" w:color="auto"/>
      </w:divBdr>
    </w:div>
    <w:div w:id="1147671539">
      <w:bodyDiv w:val="1"/>
      <w:marLeft w:val="0"/>
      <w:marRight w:val="0"/>
      <w:marTop w:val="0"/>
      <w:marBottom w:val="0"/>
      <w:divBdr>
        <w:top w:val="none" w:sz="0" w:space="0" w:color="auto"/>
        <w:left w:val="none" w:sz="0" w:space="0" w:color="auto"/>
        <w:bottom w:val="none" w:sz="0" w:space="0" w:color="auto"/>
        <w:right w:val="none" w:sz="0" w:space="0" w:color="auto"/>
      </w:divBdr>
    </w:div>
    <w:div w:id="1147940492">
      <w:bodyDiv w:val="1"/>
      <w:marLeft w:val="0"/>
      <w:marRight w:val="0"/>
      <w:marTop w:val="0"/>
      <w:marBottom w:val="0"/>
      <w:divBdr>
        <w:top w:val="none" w:sz="0" w:space="0" w:color="auto"/>
        <w:left w:val="none" w:sz="0" w:space="0" w:color="auto"/>
        <w:bottom w:val="none" w:sz="0" w:space="0" w:color="auto"/>
        <w:right w:val="none" w:sz="0" w:space="0" w:color="auto"/>
      </w:divBdr>
    </w:div>
    <w:div w:id="1153761843">
      <w:bodyDiv w:val="1"/>
      <w:marLeft w:val="0"/>
      <w:marRight w:val="0"/>
      <w:marTop w:val="0"/>
      <w:marBottom w:val="0"/>
      <w:divBdr>
        <w:top w:val="none" w:sz="0" w:space="0" w:color="auto"/>
        <w:left w:val="none" w:sz="0" w:space="0" w:color="auto"/>
        <w:bottom w:val="none" w:sz="0" w:space="0" w:color="auto"/>
        <w:right w:val="none" w:sz="0" w:space="0" w:color="auto"/>
      </w:divBdr>
    </w:div>
    <w:div w:id="1161893525">
      <w:bodyDiv w:val="1"/>
      <w:marLeft w:val="0"/>
      <w:marRight w:val="0"/>
      <w:marTop w:val="0"/>
      <w:marBottom w:val="0"/>
      <w:divBdr>
        <w:top w:val="none" w:sz="0" w:space="0" w:color="auto"/>
        <w:left w:val="none" w:sz="0" w:space="0" w:color="auto"/>
        <w:bottom w:val="none" w:sz="0" w:space="0" w:color="auto"/>
        <w:right w:val="none" w:sz="0" w:space="0" w:color="auto"/>
      </w:divBdr>
    </w:div>
    <w:div w:id="1164475239">
      <w:bodyDiv w:val="1"/>
      <w:marLeft w:val="0"/>
      <w:marRight w:val="0"/>
      <w:marTop w:val="0"/>
      <w:marBottom w:val="0"/>
      <w:divBdr>
        <w:top w:val="none" w:sz="0" w:space="0" w:color="auto"/>
        <w:left w:val="none" w:sz="0" w:space="0" w:color="auto"/>
        <w:bottom w:val="none" w:sz="0" w:space="0" w:color="auto"/>
        <w:right w:val="none" w:sz="0" w:space="0" w:color="auto"/>
      </w:divBdr>
    </w:div>
    <w:div w:id="1172838236">
      <w:bodyDiv w:val="1"/>
      <w:marLeft w:val="0"/>
      <w:marRight w:val="0"/>
      <w:marTop w:val="0"/>
      <w:marBottom w:val="0"/>
      <w:divBdr>
        <w:top w:val="none" w:sz="0" w:space="0" w:color="auto"/>
        <w:left w:val="none" w:sz="0" w:space="0" w:color="auto"/>
        <w:bottom w:val="none" w:sz="0" w:space="0" w:color="auto"/>
        <w:right w:val="none" w:sz="0" w:space="0" w:color="auto"/>
      </w:divBdr>
    </w:div>
    <w:div w:id="1174608910">
      <w:bodyDiv w:val="1"/>
      <w:marLeft w:val="0"/>
      <w:marRight w:val="0"/>
      <w:marTop w:val="0"/>
      <w:marBottom w:val="0"/>
      <w:divBdr>
        <w:top w:val="none" w:sz="0" w:space="0" w:color="auto"/>
        <w:left w:val="none" w:sz="0" w:space="0" w:color="auto"/>
        <w:bottom w:val="none" w:sz="0" w:space="0" w:color="auto"/>
        <w:right w:val="none" w:sz="0" w:space="0" w:color="auto"/>
      </w:divBdr>
    </w:div>
    <w:div w:id="1175848253">
      <w:bodyDiv w:val="1"/>
      <w:marLeft w:val="0"/>
      <w:marRight w:val="0"/>
      <w:marTop w:val="0"/>
      <w:marBottom w:val="0"/>
      <w:divBdr>
        <w:top w:val="none" w:sz="0" w:space="0" w:color="auto"/>
        <w:left w:val="none" w:sz="0" w:space="0" w:color="auto"/>
        <w:bottom w:val="none" w:sz="0" w:space="0" w:color="auto"/>
        <w:right w:val="none" w:sz="0" w:space="0" w:color="auto"/>
      </w:divBdr>
    </w:div>
    <w:div w:id="1175920919">
      <w:bodyDiv w:val="1"/>
      <w:marLeft w:val="0"/>
      <w:marRight w:val="0"/>
      <w:marTop w:val="0"/>
      <w:marBottom w:val="0"/>
      <w:divBdr>
        <w:top w:val="none" w:sz="0" w:space="0" w:color="auto"/>
        <w:left w:val="none" w:sz="0" w:space="0" w:color="auto"/>
        <w:bottom w:val="none" w:sz="0" w:space="0" w:color="auto"/>
        <w:right w:val="none" w:sz="0" w:space="0" w:color="auto"/>
      </w:divBdr>
    </w:div>
    <w:div w:id="1185557653">
      <w:bodyDiv w:val="1"/>
      <w:marLeft w:val="0"/>
      <w:marRight w:val="0"/>
      <w:marTop w:val="0"/>
      <w:marBottom w:val="0"/>
      <w:divBdr>
        <w:top w:val="none" w:sz="0" w:space="0" w:color="auto"/>
        <w:left w:val="none" w:sz="0" w:space="0" w:color="auto"/>
        <w:bottom w:val="none" w:sz="0" w:space="0" w:color="auto"/>
        <w:right w:val="none" w:sz="0" w:space="0" w:color="auto"/>
      </w:divBdr>
    </w:div>
    <w:div w:id="1187134908">
      <w:bodyDiv w:val="1"/>
      <w:marLeft w:val="0"/>
      <w:marRight w:val="0"/>
      <w:marTop w:val="0"/>
      <w:marBottom w:val="0"/>
      <w:divBdr>
        <w:top w:val="none" w:sz="0" w:space="0" w:color="auto"/>
        <w:left w:val="none" w:sz="0" w:space="0" w:color="auto"/>
        <w:bottom w:val="none" w:sz="0" w:space="0" w:color="auto"/>
        <w:right w:val="none" w:sz="0" w:space="0" w:color="auto"/>
      </w:divBdr>
    </w:div>
    <w:div w:id="1187332981">
      <w:bodyDiv w:val="1"/>
      <w:marLeft w:val="0"/>
      <w:marRight w:val="0"/>
      <w:marTop w:val="0"/>
      <w:marBottom w:val="0"/>
      <w:divBdr>
        <w:top w:val="none" w:sz="0" w:space="0" w:color="auto"/>
        <w:left w:val="none" w:sz="0" w:space="0" w:color="auto"/>
        <w:bottom w:val="none" w:sz="0" w:space="0" w:color="auto"/>
        <w:right w:val="none" w:sz="0" w:space="0" w:color="auto"/>
      </w:divBdr>
    </w:div>
    <w:div w:id="1199706947">
      <w:bodyDiv w:val="1"/>
      <w:marLeft w:val="0"/>
      <w:marRight w:val="0"/>
      <w:marTop w:val="0"/>
      <w:marBottom w:val="0"/>
      <w:divBdr>
        <w:top w:val="none" w:sz="0" w:space="0" w:color="auto"/>
        <w:left w:val="none" w:sz="0" w:space="0" w:color="auto"/>
        <w:bottom w:val="none" w:sz="0" w:space="0" w:color="auto"/>
        <w:right w:val="none" w:sz="0" w:space="0" w:color="auto"/>
      </w:divBdr>
    </w:div>
    <w:div w:id="1200121201">
      <w:bodyDiv w:val="1"/>
      <w:marLeft w:val="0"/>
      <w:marRight w:val="0"/>
      <w:marTop w:val="0"/>
      <w:marBottom w:val="0"/>
      <w:divBdr>
        <w:top w:val="none" w:sz="0" w:space="0" w:color="auto"/>
        <w:left w:val="none" w:sz="0" w:space="0" w:color="auto"/>
        <w:bottom w:val="none" w:sz="0" w:space="0" w:color="auto"/>
        <w:right w:val="none" w:sz="0" w:space="0" w:color="auto"/>
      </w:divBdr>
    </w:div>
    <w:div w:id="1207836614">
      <w:bodyDiv w:val="1"/>
      <w:marLeft w:val="0"/>
      <w:marRight w:val="0"/>
      <w:marTop w:val="0"/>
      <w:marBottom w:val="0"/>
      <w:divBdr>
        <w:top w:val="none" w:sz="0" w:space="0" w:color="auto"/>
        <w:left w:val="none" w:sz="0" w:space="0" w:color="auto"/>
        <w:bottom w:val="none" w:sz="0" w:space="0" w:color="auto"/>
        <w:right w:val="none" w:sz="0" w:space="0" w:color="auto"/>
      </w:divBdr>
    </w:div>
    <w:div w:id="1211382350">
      <w:bodyDiv w:val="1"/>
      <w:marLeft w:val="0"/>
      <w:marRight w:val="0"/>
      <w:marTop w:val="0"/>
      <w:marBottom w:val="0"/>
      <w:divBdr>
        <w:top w:val="none" w:sz="0" w:space="0" w:color="auto"/>
        <w:left w:val="none" w:sz="0" w:space="0" w:color="auto"/>
        <w:bottom w:val="none" w:sz="0" w:space="0" w:color="auto"/>
        <w:right w:val="none" w:sz="0" w:space="0" w:color="auto"/>
      </w:divBdr>
    </w:div>
    <w:div w:id="1213661318">
      <w:bodyDiv w:val="1"/>
      <w:marLeft w:val="0"/>
      <w:marRight w:val="0"/>
      <w:marTop w:val="0"/>
      <w:marBottom w:val="0"/>
      <w:divBdr>
        <w:top w:val="none" w:sz="0" w:space="0" w:color="auto"/>
        <w:left w:val="none" w:sz="0" w:space="0" w:color="auto"/>
        <w:bottom w:val="none" w:sz="0" w:space="0" w:color="auto"/>
        <w:right w:val="none" w:sz="0" w:space="0" w:color="auto"/>
      </w:divBdr>
    </w:div>
    <w:div w:id="1216620582">
      <w:bodyDiv w:val="1"/>
      <w:marLeft w:val="0"/>
      <w:marRight w:val="0"/>
      <w:marTop w:val="0"/>
      <w:marBottom w:val="0"/>
      <w:divBdr>
        <w:top w:val="none" w:sz="0" w:space="0" w:color="auto"/>
        <w:left w:val="none" w:sz="0" w:space="0" w:color="auto"/>
        <w:bottom w:val="none" w:sz="0" w:space="0" w:color="auto"/>
        <w:right w:val="none" w:sz="0" w:space="0" w:color="auto"/>
      </w:divBdr>
    </w:div>
    <w:div w:id="1218013585">
      <w:bodyDiv w:val="1"/>
      <w:marLeft w:val="0"/>
      <w:marRight w:val="0"/>
      <w:marTop w:val="0"/>
      <w:marBottom w:val="0"/>
      <w:divBdr>
        <w:top w:val="none" w:sz="0" w:space="0" w:color="auto"/>
        <w:left w:val="none" w:sz="0" w:space="0" w:color="auto"/>
        <w:bottom w:val="none" w:sz="0" w:space="0" w:color="auto"/>
        <w:right w:val="none" w:sz="0" w:space="0" w:color="auto"/>
      </w:divBdr>
    </w:div>
    <w:div w:id="1229151973">
      <w:bodyDiv w:val="1"/>
      <w:marLeft w:val="0"/>
      <w:marRight w:val="0"/>
      <w:marTop w:val="0"/>
      <w:marBottom w:val="0"/>
      <w:divBdr>
        <w:top w:val="none" w:sz="0" w:space="0" w:color="auto"/>
        <w:left w:val="none" w:sz="0" w:space="0" w:color="auto"/>
        <w:bottom w:val="none" w:sz="0" w:space="0" w:color="auto"/>
        <w:right w:val="none" w:sz="0" w:space="0" w:color="auto"/>
      </w:divBdr>
    </w:div>
    <w:div w:id="1239828891">
      <w:bodyDiv w:val="1"/>
      <w:marLeft w:val="0"/>
      <w:marRight w:val="0"/>
      <w:marTop w:val="0"/>
      <w:marBottom w:val="0"/>
      <w:divBdr>
        <w:top w:val="none" w:sz="0" w:space="0" w:color="auto"/>
        <w:left w:val="none" w:sz="0" w:space="0" w:color="auto"/>
        <w:bottom w:val="none" w:sz="0" w:space="0" w:color="auto"/>
        <w:right w:val="none" w:sz="0" w:space="0" w:color="auto"/>
      </w:divBdr>
    </w:div>
    <w:div w:id="1241209823">
      <w:bodyDiv w:val="1"/>
      <w:marLeft w:val="0"/>
      <w:marRight w:val="0"/>
      <w:marTop w:val="0"/>
      <w:marBottom w:val="0"/>
      <w:divBdr>
        <w:top w:val="none" w:sz="0" w:space="0" w:color="auto"/>
        <w:left w:val="none" w:sz="0" w:space="0" w:color="auto"/>
        <w:bottom w:val="none" w:sz="0" w:space="0" w:color="auto"/>
        <w:right w:val="none" w:sz="0" w:space="0" w:color="auto"/>
      </w:divBdr>
    </w:div>
    <w:div w:id="1241646510">
      <w:bodyDiv w:val="1"/>
      <w:marLeft w:val="0"/>
      <w:marRight w:val="0"/>
      <w:marTop w:val="0"/>
      <w:marBottom w:val="0"/>
      <w:divBdr>
        <w:top w:val="none" w:sz="0" w:space="0" w:color="auto"/>
        <w:left w:val="none" w:sz="0" w:space="0" w:color="auto"/>
        <w:bottom w:val="none" w:sz="0" w:space="0" w:color="auto"/>
        <w:right w:val="none" w:sz="0" w:space="0" w:color="auto"/>
      </w:divBdr>
    </w:div>
    <w:div w:id="1243025763">
      <w:bodyDiv w:val="1"/>
      <w:marLeft w:val="0"/>
      <w:marRight w:val="0"/>
      <w:marTop w:val="0"/>
      <w:marBottom w:val="0"/>
      <w:divBdr>
        <w:top w:val="none" w:sz="0" w:space="0" w:color="auto"/>
        <w:left w:val="none" w:sz="0" w:space="0" w:color="auto"/>
        <w:bottom w:val="none" w:sz="0" w:space="0" w:color="auto"/>
        <w:right w:val="none" w:sz="0" w:space="0" w:color="auto"/>
      </w:divBdr>
    </w:div>
    <w:div w:id="1243297712">
      <w:bodyDiv w:val="1"/>
      <w:marLeft w:val="0"/>
      <w:marRight w:val="0"/>
      <w:marTop w:val="0"/>
      <w:marBottom w:val="0"/>
      <w:divBdr>
        <w:top w:val="none" w:sz="0" w:space="0" w:color="auto"/>
        <w:left w:val="none" w:sz="0" w:space="0" w:color="auto"/>
        <w:bottom w:val="none" w:sz="0" w:space="0" w:color="auto"/>
        <w:right w:val="none" w:sz="0" w:space="0" w:color="auto"/>
      </w:divBdr>
    </w:div>
    <w:div w:id="1252084736">
      <w:bodyDiv w:val="1"/>
      <w:marLeft w:val="0"/>
      <w:marRight w:val="0"/>
      <w:marTop w:val="0"/>
      <w:marBottom w:val="0"/>
      <w:divBdr>
        <w:top w:val="none" w:sz="0" w:space="0" w:color="auto"/>
        <w:left w:val="none" w:sz="0" w:space="0" w:color="auto"/>
        <w:bottom w:val="none" w:sz="0" w:space="0" w:color="auto"/>
        <w:right w:val="none" w:sz="0" w:space="0" w:color="auto"/>
      </w:divBdr>
    </w:div>
    <w:div w:id="1255166307">
      <w:bodyDiv w:val="1"/>
      <w:marLeft w:val="0"/>
      <w:marRight w:val="0"/>
      <w:marTop w:val="0"/>
      <w:marBottom w:val="0"/>
      <w:divBdr>
        <w:top w:val="none" w:sz="0" w:space="0" w:color="auto"/>
        <w:left w:val="none" w:sz="0" w:space="0" w:color="auto"/>
        <w:bottom w:val="none" w:sz="0" w:space="0" w:color="auto"/>
        <w:right w:val="none" w:sz="0" w:space="0" w:color="auto"/>
      </w:divBdr>
    </w:div>
    <w:div w:id="1258178742">
      <w:bodyDiv w:val="1"/>
      <w:marLeft w:val="0"/>
      <w:marRight w:val="0"/>
      <w:marTop w:val="0"/>
      <w:marBottom w:val="0"/>
      <w:divBdr>
        <w:top w:val="none" w:sz="0" w:space="0" w:color="auto"/>
        <w:left w:val="none" w:sz="0" w:space="0" w:color="auto"/>
        <w:bottom w:val="none" w:sz="0" w:space="0" w:color="auto"/>
        <w:right w:val="none" w:sz="0" w:space="0" w:color="auto"/>
      </w:divBdr>
    </w:div>
    <w:div w:id="1259175623">
      <w:bodyDiv w:val="1"/>
      <w:marLeft w:val="0"/>
      <w:marRight w:val="0"/>
      <w:marTop w:val="0"/>
      <w:marBottom w:val="0"/>
      <w:divBdr>
        <w:top w:val="none" w:sz="0" w:space="0" w:color="auto"/>
        <w:left w:val="none" w:sz="0" w:space="0" w:color="auto"/>
        <w:bottom w:val="none" w:sz="0" w:space="0" w:color="auto"/>
        <w:right w:val="none" w:sz="0" w:space="0" w:color="auto"/>
      </w:divBdr>
    </w:div>
    <w:div w:id="1261599394">
      <w:bodyDiv w:val="1"/>
      <w:marLeft w:val="0"/>
      <w:marRight w:val="0"/>
      <w:marTop w:val="0"/>
      <w:marBottom w:val="0"/>
      <w:divBdr>
        <w:top w:val="none" w:sz="0" w:space="0" w:color="auto"/>
        <w:left w:val="none" w:sz="0" w:space="0" w:color="auto"/>
        <w:bottom w:val="none" w:sz="0" w:space="0" w:color="auto"/>
        <w:right w:val="none" w:sz="0" w:space="0" w:color="auto"/>
      </w:divBdr>
    </w:div>
    <w:div w:id="1264415700">
      <w:bodyDiv w:val="1"/>
      <w:marLeft w:val="0"/>
      <w:marRight w:val="0"/>
      <w:marTop w:val="0"/>
      <w:marBottom w:val="0"/>
      <w:divBdr>
        <w:top w:val="none" w:sz="0" w:space="0" w:color="auto"/>
        <w:left w:val="none" w:sz="0" w:space="0" w:color="auto"/>
        <w:bottom w:val="none" w:sz="0" w:space="0" w:color="auto"/>
        <w:right w:val="none" w:sz="0" w:space="0" w:color="auto"/>
      </w:divBdr>
    </w:div>
    <w:div w:id="1267349402">
      <w:bodyDiv w:val="1"/>
      <w:marLeft w:val="0"/>
      <w:marRight w:val="0"/>
      <w:marTop w:val="0"/>
      <w:marBottom w:val="0"/>
      <w:divBdr>
        <w:top w:val="none" w:sz="0" w:space="0" w:color="auto"/>
        <w:left w:val="none" w:sz="0" w:space="0" w:color="auto"/>
        <w:bottom w:val="none" w:sz="0" w:space="0" w:color="auto"/>
        <w:right w:val="none" w:sz="0" w:space="0" w:color="auto"/>
      </w:divBdr>
    </w:div>
    <w:div w:id="1281763020">
      <w:bodyDiv w:val="1"/>
      <w:marLeft w:val="0"/>
      <w:marRight w:val="0"/>
      <w:marTop w:val="0"/>
      <w:marBottom w:val="0"/>
      <w:divBdr>
        <w:top w:val="none" w:sz="0" w:space="0" w:color="auto"/>
        <w:left w:val="none" w:sz="0" w:space="0" w:color="auto"/>
        <w:bottom w:val="none" w:sz="0" w:space="0" w:color="auto"/>
        <w:right w:val="none" w:sz="0" w:space="0" w:color="auto"/>
      </w:divBdr>
    </w:div>
    <w:div w:id="1300501499">
      <w:bodyDiv w:val="1"/>
      <w:marLeft w:val="0"/>
      <w:marRight w:val="0"/>
      <w:marTop w:val="0"/>
      <w:marBottom w:val="0"/>
      <w:divBdr>
        <w:top w:val="none" w:sz="0" w:space="0" w:color="auto"/>
        <w:left w:val="none" w:sz="0" w:space="0" w:color="auto"/>
        <w:bottom w:val="none" w:sz="0" w:space="0" w:color="auto"/>
        <w:right w:val="none" w:sz="0" w:space="0" w:color="auto"/>
      </w:divBdr>
    </w:div>
    <w:div w:id="1301500529">
      <w:bodyDiv w:val="1"/>
      <w:marLeft w:val="0"/>
      <w:marRight w:val="0"/>
      <w:marTop w:val="0"/>
      <w:marBottom w:val="0"/>
      <w:divBdr>
        <w:top w:val="none" w:sz="0" w:space="0" w:color="auto"/>
        <w:left w:val="none" w:sz="0" w:space="0" w:color="auto"/>
        <w:bottom w:val="none" w:sz="0" w:space="0" w:color="auto"/>
        <w:right w:val="none" w:sz="0" w:space="0" w:color="auto"/>
      </w:divBdr>
    </w:div>
    <w:div w:id="1314068715">
      <w:bodyDiv w:val="1"/>
      <w:marLeft w:val="0"/>
      <w:marRight w:val="0"/>
      <w:marTop w:val="0"/>
      <w:marBottom w:val="0"/>
      <w:divBdr>
        <w:top w:val="none" w:sz="0" w:space="0" w:color="auto"/>
        <w:left w:val="none" w:sz="0" w:space="0" w:color="auto"/>
        <w:bottom w:val="none" w:sz="0" w:space="0" w:color="auto"/>
        <w:right w:val="none" w:sz="0" w:space="0" w:color="auto"/>
      </w:divBdr>
    </w:div>
    <w:div w:id="1316372568">
      <w:bodyDiv w:val="1"/>
      <w:marLeft w:val="0"/>
      <w:marRight w:val="0"/>
      <w:marTop w:val="0"/>
      <w:marBottom w:val="0"/>
      <w:divBdr>
        <w:top w:val="none" w:sz="0" w:space="0" w:color="auto"/>
        <w:left w:val="none" w:sz="0" w:space="0" w:color="auto"/>
        <w:bottom w:val="none" w:sz="0" w:space="0" w:color="auto"/>
        <w:right w:val="none" w:sz="0" w:space="0" w:color="auto"/>
      </w:divBdr>
    </w:div>
    <w:div w:id="1318148218">
      <w:bodyDiv w:val="1"/>
      <w:marLeft w:val="0"/>
      <w:marRight w:val="0"/>
      <w:marTop w:val="0"/>
      <w:marBottom w:val="0"/>
      <w:divBdr>
        <w:top w:val="none" w:sz="0" w:space="0" w:color="auto"/>
        <w:left w:val="none" w:sz="0" w:space="0" w:color="auto"/>
        <w:bottom w:val="none" w:sz="0" w:space="0" w:color="auto"/>
        <w:right w:val="none" w:sz="0" w:space="0" w:color="auto"/>
      </w:divBdr>
    </w:div>
    <w:div w:id="1323391563">
      <w:bodyDiv w:val="1"/>
      <w:marLeft w:val="0"/>
      <w:marRight w:val="0"/>
      <w:marTop w:val="0"/>
      <w:marBottom w:val="0"/>
      <w:divBdr>
        <w:top w:val="none" w:sz="0" w:space="0" w:color="auto"/>
        <w:left w:val="none" w:sz="0" w:space="0" w:color="auto"/>
        <w:bottom w:val="none" w:sz="0" w:space="0" w:color="auto"/>
        <w:right w:val="none" w:sz="0" w:space="0" w:color="auto"/>
      </w:divBdr>
    </w:div>
    <w:div w:id="1333876701">
      <w:bodyDiv w:val="1"/>
      <w:marLeft w:val="0"/>
      <w:marRight w:val="0"/>
      <w:marTop w:val="0"/>
      <w:marBottom w:val="0"/>
      <w:divBdr>
        <w:top w:val="none" w:sz="0" w:space="0" w:color="auto"/>
        <w:left w:val="none" w:sz="0" w:space="0" w:color="auto"/>
        <w:bottom w:val="none" w:sz="0" w:space="0" w:color="auto"/>
        <w:right w:val="none" w:sz="0" w:space="0" w:color="auto"/>
      </w:divBdr>
    </w:div>
    <w:div w:id="1334917433">
      <w:bodyDiv w:val="1"/>
      <w:marLeft w:val="0"/>
      <w:marRight w:val="0"/>
      <w:marTop w:val="0"/>
      <w:marBottom w:val="0"/>
      <w:divBdr>
        <w:top w:val="none" w:sz="0" w:space="0" w:color="auto"/>
        <w:left w:val="none" w:sz="0" w:space="0" w:color="auto"/>
        <w:bottom w:val="none" w:sz="0" w:space="0" w:color="auto"/>
        <w:right w:val="none" w:sz="0" w:space="0" w:color="auto"/>
      </w:divBdr>
    </w:div>
    <w:div w:id="1335375576">
      <w:bodyDiv w:val="1"/>
      <w:marLeft w:val="0"/>
      <w:marRight w:val="0"/>
      <w:marTop w:val="0"/>
      <w:marBottom w:val="0"/>
      <w:divBdr>
        <w:top w:val="none" w:sz="0" w:space="0" w:color="auto"/>
        <w:left w:val="none" w:sz="0" w:space="0" w:color="auto"/>
        <w:bottom w:val="none" w:sz="0" w:space="0" w:color="auto"/>
        <w:right w:val="none" w:sz="0" w:space="0" w:color="auto"/>
      </w:divBdr>
    </w:div>
    <w:div w:id="1336877293">
      <w:bodyDiv w:val="1"/>
      <w:marLeft w:val="0"/>
      <w:marRight w:val="0"/>
      <w:marTop w:val="0"/>
      <w:marBottom w:val="0"/>
      <w:divBdr>
        <w:top w:val="none" w:sz="0" w:space="0" w:color="auto"/>
        <w:left w:val="none" w:sz="0" w:space="0" w:color="auto"/>
        <w:bottom w:val="none" w:sz="0" w:space="0" w:color="auto"/>
        <w:right w:val="none" w:sz="0" w:space="0" w:color="auto"/>
      </w:divBdr>
    </w:div>
    <w:div w:id="1338507955">
      <w:bodyDiv w:val="1"/>
      <w:marLeft w:val="0"/>
      <w:marRight w:val="0"/>
      <w:marTop w:val="0"/>
      <w:marBottom w:val="0"/>
      <w:divBdr>
        <w:top w:val="none" w:sz="0" w:space="0" w:color="auto"/>
        <w:left w:val="none" w:sz="0" w:space="0" w:color="auto"/>
        <w:bottom w:val="none" w:sz="0" w:space="0" w:color="auto"/>
        <w:right w:val="none" w:sz="0" w:space="0" w:color="auto"/>
      </w:divBdr>
    </w:div>
    <w:div w:id="1351107162">
      <w:bodyDiv w:val="1"/>
      <w:marLeft w:val="0"/>
      <w:marRight w:val="0"/>
      <w:marTop w:val="0"/>
      <w:marBottom w:val="0"/>
      <w:divBdr>
        <w:top w:val="none" w:sz="0" w:space="0" w:color="auto"/>
        <w:left w:val="none" w:sz="0" w:space="0" w:color="auto"/>
        <w:bottom w:val="none" w:sz="0" w:space="0" w:color="auto"/>
        <w:right w:val="none" w:sz="0" w:space="0" w:color="auto"/>
      </w:divBdr>
    </w:div>
    <w:div w:id="1361398286">
      <w:bodyDiv w:val="1"/>
      <w:marLeft w:val="0"/>
      <w:marRight w:val="0"/>
      <w:marTop w:val="0"/>
      <w:marBottom w:val="0"/>
      <w:divBdr>
        <w:top w:val="none" w:sz="0" w:space="0" w:color="auto"/>
        <w:left w:val="none" w:sz="0" w:space="0" w:color="auto"/>
        <w:bottom w:val="none" w:sz="0" w:space="0" w:color="auto"/>
        <w:right w:val="none" w:sz="0" w:space="0" w:color="auto"/>
      </w:divBdr>
    </w:div>
    <w:div w:id="1382513199">
      <w:bodyDiv w:val="1"/>
      <w:marLeft w:val="0"/>
      <w:marRight w:val="0"/>
      <w:marTop w:val="0"/>
      <w:marBottom w:val="0"/>
      <w:divBdr>
        <w:top w:val="none" w:sz="0" w:space="0" w:color="auto"/>
        <w:left w:val="none" w:sz="0" w:space="0" w:color="auto"/>
        <w:bottom w:val="none" w:sz="0" w:space="0" w:color="auto"/>
        <w:right w:val="none" w:sz="0" w:space="0" w:color="auto"/>
      </w:divBdr>
    </w:div>
    <w:div w:id="1390610657">
      <w:bodyDiv w:val="1"/>
      <w:marLeft w:val="0"/>
      <w:marRight w:val="0"/>
      <w:marTop w:val="0"/>
      <w:marBottom w:val="0"/>
      <w:divBdr>
        <w:top w:val="none" w:sz="0" w:space="0" w:color="auto"/>
        <w:left w:val="none" w:sz="0" w:space="0" w:color="auto"/>
        <w:bottom w:val="none" w:sz="0" w:space="0" w:color="auto"/>
        <w:right w:val="none" w:sz="0" w:space="0" w:color="auto"/>
      </w:divBdr>
    </w:div>
    <w:div w:id="1396661911">
      <w:bodyDiv w:val="1"/>
      <w:marLeft w:val="0"/>
      <w:marRight w:val="0"/>
      <w:marTop w:val="0"/>
      <w:marBottom w:val="0"/>
      <w:divBdr>
        <w:top w:val="none" w:sz="0" w:space="0" w:color="auto"/>
        <w:left w:val="none" w:sz="0" w:space="0" w:color="auto"/>
        <w:bottom w:val="none" w:sz="0" w:space="0" w:color="auto"/>
        <w:right w:val="none" w:sz="0" w:space="0" w:color="auto"/>
      </w:divBdr>
    </w:div>
    <w:div w:id="1401320219">
      <w:bodyDiv w:val="1"/>
      <w:marLeft w:val="0"/>
      <w:marRight w:val="0"/>
      <w:marTop w:val="0"/>
      <w:marBottom w:val="0"/>
      <w:divBdr>
        <w:top w:val="none" w:sz="0" w:space="0" w:color="auto"/>
        <w:left w:val="none" w:sz="0" w:space="0" w:color="auto"/>
        <w:bottom w:val="none" w:sz="0" w:space="0" w:color="auto"/>
        <w:right w:val="none" w:sz="0" w:space="0" w:color="auto"/>
      </w:divBdr>
    </w:div>
    <w:div w:id="1418936280">
      <w:bodyDiv w:val="1"/>
      <w:marLeft w:val="0"/>
      <w:marRight w:val="0"/>
      <w:marTop w:val="0"/>
      <w:marBottom w:val="0"/>
      <w:divBdr>
        <w:top w:val="none" w:sz="0" w:space="0" w:color="auto"/>
        <w:left w:val="none" w:sz="0" w:space="0" w:color="auto"/>
        <w:bottom w:val="none" w:sz="0" w:space="0" w:color="auto"/>
        <w:right w:val="none" w:sz="0" w:space="0" w:color="auto"/>
      </w:divBdr>
    </w:div>
    <w:div w:id="1424108454">
      <w:bodyDiv w:val="1"/>
      <w:marLeft w:val="0"/>
      <w:marRight w:val="0"/>
      <w:marTop w:val="0"/>
      <w:marBottom w:val="0"/>
      <w:divBdr>
        <w:top w:val="none" w:sz="0" w:space="0" w:color="auto"/>
        <w:left w:val="none" w:sz="0" w:space="0" w:color="auto"/>
        <w:bottom w:val="none" w:sz="0" w:space="0" w:color="auto"/>
        <w:right w:val="none" w:sz="0" w:space="0" w:color="auto"/>
      </w:divBdr>
    </w:div>
    <w:div w:id="1426532559">
      <w:bodyDiv w:val="1"/>
      <w:marLeft w:val="0"/>
      <w:marRight w:val="0"/>
      <w:marTop w:val="0"/>
      <w:marBottom w:val="0"/>
      <w:divBdr>
        <w:top w:val="none" w:sz="0" w:space="0" w:color="auto"/>
        <w:left w:val="none" w:sz="0" w:space="0" w:color="auto"/>
        <w:bottom w:val="none" w:sz="0" w:space="0" w:color="auto"/>
        <w:right w:val="none" w:sz="0" w:space="0" w:color="auto"/>
      </w:divBdr>
    </w:div>
    <w:div w:id="1428843412">
      <w:bodyDiv w:val="1"/>
      <w:marLeft w:val="0"/>
      <w:marRight w:val="0"/>
      <w:marTop w:val="0"/>
      <w:marBottom w:val="0"/>
      <w:divBdr>
        <w:top w:val="none" w:sz="0" w:space="0" w:color="auto"/>
        <w:left w:val="none" w:sz="0" w:space="0" w:color="auto"/>
        <w:bottom w:val="none" w:sz="0" w:space="0" w:color="auto"/>
        <w:right w:val="none" w:sz="0" w:space="0" w:color="auto"/>
      </w:divBdr>
    </w:div>
    <w:div w:id="1435133317">
      <w:bodyDiv w:val="1"/>
      <w:marLeft w:val="0"/>
      <w:marRight w:val="0"/>
      <w:marTop w:val="0"/>
      <w:marBottom w:val="0"/>
      <w:divBdr>
        <w:top w:val="none" w:sz="0" w:space="0" w:color="auto"/>
        <w:left w:val="none" w:sz="0" w:space="0" w:color="auto"/>
        <w:bottom w:val="none" w:sz="0" w:space="0" w:color="auto"/>
        <w:right w:val="none" w:sz="0" w:space="0" w:color="auto"/>
      </w:divBdr>
    </w:div>
    <w:div w:id="1435633154">
      <w:bodyDiv w:val="1"/>
      <w:marLeft w:val="0"/>
      <w:marRight w:val="0"/>
      <w:marTop w:val="0"/>
      <w:marBottom w:val="0"/>
      <w:divBdr>
        <w:top w:val="none" w:sz="0" w:space="0" w:color="auto"/>
        <w:left w:val="none" w:sz="0" w:space="0" w:color="auto"/>
        <w:bottom w:val="none" w:sz="0" w:space="0" w:color="auto"/>
        <w:right w:val="none" w:sz="0" w:space="0" w:color="auto"/>
      </w:divBdr>
    </w:div>
    <w:div w:id="1437479027">
      <w:bodyDiv w:val="1"/>
      <w:marLeft w:val="0"/>
      <w:marRight w:val="0"/>
      <w:marTop w:val="0"/>
      <w:marBottom w:val="0"/>
      <w:divBdr>
        <w:top w:val="none" w:sz="0" w:space="0" w:color="auto"/>
        <w:left w:val="none" w:sz="0" w:space="0" w:color="auto"/>
        <w:bottom w:val="none" w:sz="0" w:space="0" w:color="auto"/>
        <w:right w:val="none" w:sz="0" w:space="0" w:color="auto"/>
      </w:divBdr>
    </w:div>
    <w:div w:id="1442844141">
      <w:bodyDiv w:val="1"/>
      <w:marLeft w:val="0"/>
      <w:marRight w:val="0"/>
      <w:marTop w:val="0"/>
      <w:marBottom w:val="0"/>
      <w:divBdr>
        <w:top w:val="none" w:sz="0" w:space="0" w:color="auto"/>
        <w:left w:val="none" w:sz="0" w:space="0" w:color="auto"/>
        <w:bottom w:val="none" w:sz="0" w:space="0" w:color="auto"/>
        <w:right w:val="none" w:sz="0" w:space="0" w:color="auto"/>
      </w:divBdr>
    </w:div>
    <w:div w:id="1455055672">
      <w:bodyDiv w:val="1"/>
      <w:marLeft w:val="0"/>
      <w:marRight w:val="0"/>
      <w:marTop w:val="0"/>
      <w:marBottom w:val="0"/>
      <w:divBdr>
        <w:top w:val="none" w:sz="0" w:space="0" w:color="auto"/>
        <w:left w:val="none" w:sz="0" w:space="0" w:color="auto"/>
        <w:bottom w:val="none" w:sz="0" w:space="0" w:color="auto"/>
        <w:right w:val="none" w:sz="0" w:space="0" w:color="auto"/>
      </w:divBdr>
    </w:div>
    <w:div w:id="1457024588">
      <w:bodyDiv w:val="1"/>
      <w:marLeft w:val="0"/>
      <w:marRight w:val="0"/>
      <w:marTop w:val="0"/>
      <w:marBottom w:val="0"/>
      <w:divBdr>
        <w:top w:val="none" w:sz="0" w:space="0" w:color="auto"/>
        <w:left w:val="none" w:sz="0" w:space="0" w:color="auto"/>
        <w:bottom w:val="none" w:sz="0" w:space="0" w:color="auto"/>
        <w:right w:val="none" w:sz="0" w:space="0" w:color="auto"/>
      </w:divBdr>
    </w:div>
    <w:div w:id="1464303305">
      <w:bodyDiv w:val="1"/>
      <w:marLeft w:val="0"/>
      <w:marRight w:val="0"/>
      <w:marTop w:val="0"/>
      <w:marBottom w:val="0"/>
      <w:divBdr>
        <w:top w:val="none" w:sz="0" w:space="0" w:color="auto"/>
        <w:left w:val="none" w:sz="0" w:space="0" w:color="auto"/>
        <w:bottom w:val="none" w:sz="0" w:space="0" w:color="auto"/>
        <w:right w:val="none" w:sz="0" w:space="0" w:color="auto"/>
      </w:divBdr>
    </w:div>
    <w:div w:id="1471551570">
      <w:bodyDiv w:val="1"/>
      <w:marLeft w:val="0"/>
      <w:marRight w:val="0"/>
      <w:marTop w:val="0"/>
      <w:marBottom w:val="0"/>
      <w:divBdr>
        <w:top w:val="none" w:sz="0" w:space="0" w:color="auto"/>
        <w:left w:val="none" w:sz="0" w:space="0" w:color="auto"/>
        <w:bottom w:val="none" w:sz="0" w:space="0" w:color="auto"/>
        <w:right w:val="none" w:sz="0" w:space="0" w:color="auto"/>
      </w:divBdr>
    </w:div>
    <w:div w:id="1471751449">
      <w:bodyDiv w:val="1"/>
      <w:marLeft w:val="0"/>
      <w:marRight w:val="0"/>
      <w:marTop w:val="0"/>
      <w:marBottom w:val="0"/>
      <w:divBdr>
        <w:top w:val="none" w:sz="0" w:space="0" w:color="auto"/>
        <w:left w:val="none" w:sz="0" w:space="0" w:color="auto"/>
        <w:bottom w:val="none" w:sz="0" w:space="0" w:color="auto"/>
        <w:right w:val="none" w:sz="0" w:space="0" w:color="auto"/>
      </w:divBdr>
    </w:div>
    <w:div w:id="1476877888">
      <w:bodyDiv w:val="1"/>
      <w:marLeft w:val="0"/>
      <w:marRight w:val="0"/>
      <w:marTop w:val="0"/>
      <w:marBottom w:val="0"/>
      <w:divBdr>
        <w:top w:val="none" w:sz="0" w:space="0" w:color="auto"/>
        <w:left w:val="none" w:sz="0" w:space="0" w:color="auto"/>
        <w:bottom w:val="none" w:sz="0" w:space="0" w:color="auto"/>
        <w:right w:val="none" w:sz="0" w:space="0" w:color="auto"/>
      </w:divBdr>
    </w:div>
    <w:div w:id="1480463602">
      <w:bodyDiv w:val="1"/>
      <w:marLeft w:val="0"/>
      <w:marRight w:val="0"/>
      <w:marTop w:val="0"/>
      <w:marBottom w:val="0"/>
      <w:divBdr>
        <w:top w:val="none" w:sz="0" w:space="0" w:color="auto"/>
        <w:left w:val="none" w:sz="0" w:space="0" w:color="auto"/>
        <w:bottom w:val="none" w:sz="0" w:space="0" w:color="auto"/>
        <w:right w:val="none" w:sz="0" w:space="0" w:color="auto"/>
      </w:divBdr>
    </w:div>
    <w:div w:id="1481728096">
      <w:bodyDiv w:val="1"/>
      <w:marLeft w:val="0"/>
      <w:marRight w:val="0"/>
      <w:marTop w:val="0"/>
      <w:marBottom w:val="0"/>
      <w:divBdr>
        <w:top w:val="none" w:sz="0" w:space="0" w:color="auto"/>
        <w:left w:val="none" w:sz="0" w:space="0" w:color="auto"/>
        <w:bottom w:val="none" w:sz="0" w:space="0" w:color="auto"/>
        <w:right w:val="none" w:sz="0" w:space="0" w:color="auto"/>
      </w:divBdr>
    </w:div>
    <w:div w:id="1487090066">
      <w:bodyDiv w:val="1"/>
      <w:marLeft w:val="0"/>
      <w:marRight w:val="0"/>
      <w:marTop w:val="0"/>
      <w:marBottom w:val="0"/>
      <w:divBdr>
        <w:top w:val="none" w:sz="0" w:space="0" w:color="auto"/>
        <w:left w:val="none" w:sz="0" w:space="0" w:color="auto"/>
        <w:bottom w:val="none" w:sz="0" w:space="0" w:color="auto"/>
        <w:right w:val="none" w:sz="0" w:space="0" w:color="auto"/>
      </w:divBdr>
    </w:div>
    <w:div w:id="1493060646">
      <w:bodyDiv w:val="1"/>
      <w:marLeft w:val="0"/>
      <w:marRight w:val="0"/>
      <w:marTop w:val="0"/>
      <w:marBottom w:val="0"/>
      <w:divBdr>
        <w:top w:val="none" w:sz="0" w:space="0" w:color="auto"/>
        <w:left w:val="none" w:sz="0" w:space="0" w:color="auto"/>
        <w:bottom w:val="none" w:sz="0" w:space="0" w:color="auto"/>
        <w:right w:val="none" w:sz="0" w:space="0" w:color="auto"/>
      </w:divBdr>
    </w:div>
    <w:div w:id="1505054226">
      <w:bodyDiv w:val="1"/>
      <w:marLeft w:val="0"/>
      <w:marRight w:val="0"/>
      <w:marTop w:val="0"/>
      <w:marBottom w:val="0"/>
      <w:divBdr>
        <w:top w:val="none" w:sz="0" w:space="0" w:color="auto"/>
        <w:left w:val="none" w:sz="0" w:space="0" w:color="auto"/>
        <w:bottom w:val="none" w:sz="0" w:space="0" w:color="auto"/>
        <w:right w:val="none" w:sz="0" w:space="0" w:color="auto"/>
      </w:divBdr>
    </w:div>
    <w:div w:id="1506747377">
      <w:bodyDiv w:val="1"/>
      <w:marLeft w:val="0"/>
      <w:marRight w:val="0"/>
      <w:marTop w:val="0"/>
      <w:marBottom w:val="0"/>
      <w:divBdr>
        <w:top w:val="none" w:sz="0" w:space="0" w:color="auto"/>
        <w:left w:val="none" w:sz="0" w:space="0" w:color="auto"/>
        <w:bottom w:val="none" w:sz="0" w:space="0" w:color="auto"/>
        <w:right w:val="none" w:sz="0" w:space="0" w:color="auto"/>
      </w:divBdr>
    </w:div>
    <w:div w:id="1519201431">
      <w:bodyDiv w:val="1"/>
      <w:marLeft w:val="0"/>
      <w:marRight w:val="0"/>
      <w:marTop w:val="0"/>
      <w:marBottom w:val="0"/>
      <w:divBdr>
        <w:top w:val="none" w:sz="0" w:space="0" w:color="auto"/>
        <w:left w:val="none" w:sz="0" w:space="0" w:color="auto"/>
        <w:bottom w:val="none" w:sz="0" w:space="0" w:color="auto"/>
        <w:right w:val="none" w:sz="0" w:space="0" w:color="auto"/>
      </w:divBdr>
    </w:div>
    <w:div w:id="1521505949">
      <w:bodyDiv w:val="1"/>
      <w:marLeft w:val="0"/>
      <w:marRight w:val="0"/>
      <w:marTop w:val="0"/>
      <w:marBottom w:val="0"/>
      <w:divBdr>
        <w:top w:val="none" w:sz="0" w:space="0" w:color="auto"/>
        <w:left w:val="none" w:sz="0" w:space="0" w:color="auto"/>
        <w:bottom w:val="none" w:sz="0" w:space="0" w:color="auto"/>
        <w:right w:val="none" w:sz="0" w:space="0" w:color="auto"/>
      </w:divBdr>
    </w:div>
    <w:div w:id="1524243966">
      <w:bodyDiv w:val="1"/>
      <w:marLeft w:val="0"/>
      <w:marRight w:val="0"/>
      <w:marTop w:val="0"/>
      <w:marBottom w:val="0"/>
      <w:divBdr>
        <w:top w:val="none" w:sz="0" w:space="0" w:color="auto"/>
        <w:left w:val="none" w:sz="0" w:space="0" w:color="auto"/>
        <w:bottom w:val="none" w:sz="0" w:space="0" w:color="auto"/>
        <w:right w:val="none" w:sz="0" w:space="0" w:color="auto"/>
      </w:divBdr>
    </w:div>
    <w:div w:id="1527980046">
      <w:bodyDiv w:val="1"/>
      <w:marLeft w:val="0"/>
      <w:marRight w:val="0"/>
      <w:marTop w:val="0"/>
      <w:marBottom w:val="0"/>
      <w:divBdr>
        <w:top w:val="none" w:sz="0" w:space="0" w:color="auto"/>
        <w:left w:val="none" w:sz="0" w:space="0" w:color="auto"/>
        <w:bottom w:val="none" w:sz="0" w:space="0" w:color="auto"/>
        <w:right w:val="none" w:sz="0" w:space="0" w:color="auto"/>
      </w:divBdr>
    </w:div>
    <w:div w:id="1529174523">
      <w:bodyDiv w:val="1"/>
      <w:marLeft w:val="0"/>
      <w:marRight w:val="0"/>
      <w:marTop w:val="0"/>
      <w:marBottom w:val="0"/>
      <w:divBdr>
        <w:top w:val="none" w:sz="0" w:space="0" w:color="auto"/>
        <w:left w:val="none" w:sz="0" w:space="0" w:color="auto"/>
        <w:bottom w:val="none" w:sz="0" w:space="0" w:color="auto"/>
        <w:right w:val="none" w:sz="0" w:space="0" w:color="auto"/>
      </w:divBdr>
    </w:div>
    <w:div w:id="1558979375">
      <w:bodyDiv w:val="1"/>
      <w:marLeft w:val="0"/>
      <w:marRight w:val="0"/>
      <w:marTop w:val="0"/>
      <w:marBottom w:val="0"/>
      <w:divBdr>
        <w:top w:val="none" w:sz="0" w:space="0" w:color="auto"/>
        <w:left w:val="none" w:sz="0" w:space="0" w:color="auto"/>
        <w:bottom w:val="none" w:sz="0" w:space="0" w:color="auto"/>
        <w:right w:val="none" w:sz="0" w:space="0" w:color="auto"/>
      </w:divBdr>
    </w:div>
    <w:div w:id="1560357682">
      <w:bodyDiv w:val="1"/>
      <w:marLeft w:val="0"/>
      <w:marRight w:val="0"/>
      <w:marTop w:val="0"/>
      <w:marBottom w:val="0"/>
      <w:divBdr>
        <w:top w:val="none" w:sz="0" w:space="0" w:color="auto"/>
        <w:left w:val="none" w:sz="0" w:space="0" w:color="auto"/>
        <w:bottom w:val="none" w:sz="0" w:space="0" w:color="auto"/>
        <w:right w:val="none" w:sz="0" w:space="0" w:color="auto"/>
      </w:divBdr>
    </w:div>
    <w:div w:id="1567687985">
      <w:bodyDiv w:val="1"/>
      <w:marLeft w:val="0"/>
      <w:marRight w:val="0"/>
      <w:marTop w:val="0"/>
      <w:marBottom w:val="0"/>
      <w:divBdr>
        <w:top w:val="none" w:sz="0" w:space="0" w:color="auto"/>
        <w:left w:val="none" w:sz="0" w:space="0" w:color="auto"/>
        <w:bottom w:val="none" w:sz="0" w:space="0" w:color="auto"/>
        <w:right w:val="none" w:sz="0" w:space="0" w:color="auto"/>
      </w:divBdr>
    </w:div>
    <w:div w:id="1570388419">
      <w:bodyDiv w:val="1"/>
      <w:marLeft w:val="0"/>
      <w:marRight w:val="0"/>
      <w:marTop w:val="0"/>
      <w:marBottom w:val="0"/>
      <w:divBdr>
        <w:top w:val="none" w:sz="0" w:space="0" w:color="auto"/>
        <w:left w:val="none" w:sz="0" w:space="0" w:color="auto"/>
        <w:bottom w:val="none" w:sz="0" w:space="0" w:color="auto"/>
        <w:right w:val="none" w:sz="0" w:space="0" w:color="auto"/>
      </w:divBdr>
    </w:div>
    <w:div w:id="1571892167">
      <w:bodyDiv w:val="1"/>
      <w:marLeft w:val="0"/>
      <w:marRight w:val="0"/>
      <w:marTop w:val="0"/>
      <w:marBottom w:val="0"/>
      <w:divBdr>
        <w:top w:val="none" w:sz="0" w:space="0" w:color="auto"/>
        <w:left w:val="none" w:sz="0" w:space="0" w:color="auto"/>
        <w:bottom w:val="none" w:sz="0" w:space="0" w:color="auto"/>
        <w:right w:val="none" w:sz="0" w:space="0" w:color="auto"/>
      </w:divBdr>
    </w:div>
    <w:div w:id="1576823018">
      <w:bodyDiv w:val="1"/>
      <w:marLeft w:val="0"/>
      <w:marRight w:val="0"/>
      <w:marTop w:val="0"/>
      <w:marBottom w:val="0"/>
      <w:divBdr>
        <w:top w:val="none" w:sz="0" w:space="0" w:color="auto"/>
        <w:left w:val="none" w:sz="0" w:space="0" w:color="auto"/>
        <w:bottom w:val="none" w:sz="0" w:space="0" w:color="auto"/>
        <w:right w:val="none" w:sz="0" w:space="0" w:color="auto"/>
      </w:divBdr>
    </w:div>
    <w:div w:id="1581863248">
      <w:bodyDiv w:val="1"/>
      <w:marLeft w:val="0"/>
      <w:marRight w:val="0"/>
      <w:marTop w:val="0"/>
      <w:marBottom w:val="0"/>
      <w:divBdr>
        <w:top w:val="none" w:sz="0" w:space="0" w:color="auto"/>
        <w:left w:val="none" w:sz="0" w:space="0" w:color="auto"/>
        <w:bottom w:val="none" w:sz="0" w:space="0" w:color="auto"/>
        <w:right w:val="none" w:sz="0" w:space="0" w:color="auto"/>
      </w:divBdr>
    </w:div>
    <w:div w:id="1588421161">
      <w:bodyDiv w:val="1"/>
      <w:marLeft w:val="0"/>
      <w:marRight w:val="0"/>
      <w:marTop w:val="0"/>
      <w:marBottom w:val="0"/>
      <w:divBdr>
        <w:top w:val="none" w:sz="0" w:space="0" w:color="auto"/>
        <w:left w:val="none" w:sz="0" w:space="0" w:color="auto"/>
        <w:bottom w:val="none" w:sz="0" w:space="0" w:color="auto"/>
        <w:right w:val="none" w:sz="0" w:space="0" w:color="auto"/>
      </w:divBdr>
    </w:div>
    <w:div w:id="1589267177">
      <w:bodyDiv w:val="1"/>
      <w:marLeft w:val="0"/>
      <w:marRight w:val="0"/>
      <w:marTop w:val="0"/>
      <w:marBottom w:val="0"/>
      <w:divBdr>
        <w:top w:val="none" w:sz="0" w:space="0" w:color="auto"/>
        <w:left w:val="none" w:sz="0" w:space="0" w:color="auto"/>
        <w:bottom w:val="none" w:sz="0" w:space="0" w:color="auto"/>
        <w:right w:val="none" w:sz="0" w:space="0" w:color="auto"/>
      </w:divBdr>
    </w:div>
    <w:div w:id="1589458346">
      <w:bodyDiv w:val="1"/>
      <w:marLeft w:val="0"/>
      <w:marRight w:val="0"/>
      <w:marTop w:val="0"/>
      <w:marBottom w:val="0"/>
      <w:divBdr>
        <w:top w:val="none" w:sz="0" w:space="0" w:color="auto"/>
        <w:left w:val="none" w:sz="0" w:space="0" w:color="auto"/>
        <w:bottom w:val="none" w:sz="0" w:space="0" w:color="auto"/>
        <w:right w:val="none" w:sz="0" w:space="0" w:color="auto"/>
      </w:divBdr>
    </w:div>
    <w:div w:id="1605766154">
      <w:bodyDiv w:val="1"/>
      <w:marLeft w:val="0"/>
      <w:marRight w:val="0"/>
      <w:marTop w:val="0"/>
      <w:marBottom w:val="0"/>
      <w:divBdr>
        <w:top w:val="none" w:sz="0" w:space="0" w:color="auto"/>
        <w:left w:val="none" w:sz="0" w:space="0" w:color="auto"/>
        <w:bottom w:val="none" w:sz="0" w:space="0" w:color="auto"/>
        <w:right w:val="none" w:sz="0" w:space="0" w:color="auto"/>
      </w:divBdr>
    </w:div>
    <w:div w:id="1607077492">
      <w:bodyDiv w:val="1"/>
      <w:marLeft w:val="0"/>
      <w:marRight w:val="0"/>
      <w:marTop w:val="0"/>
      <w:marBottom w:val="0"/>
      <w:divBdr>
        <w:top w:val="none" w:sz="0" w:space="0" w:color="auto"/>
        <w:left w:val="none" w:sz="0" w:space="0" w:color="auto"/>
        <w:bottom w:val="none" w:sz="0" w:space="0" w:color="auto"/>
        <w:right w:val="none" w:sz="0" w:space="0" w:color="auto"/>
      </w:divBdr>
    </w:div>
    <w:div w:id="1628244148">
      <w:bodyDiv w:val="1"/>
      <w:marLeft w:val="0"/>
      <w:marRight w:val="0"/>
      <w:marTop w:val="0"/>
      <w:marBottom w:val="0"/>
      <w:divBdr>
        <w:top w:val="none" w:sz="0" w:space="0" w:color="auto"/>
        <w:left w:val="none" w:sz="0" w:space="0" w:color="auto"/>
        <w:bottom w:val="none" w:sz="0" w:space="0" w:color="auto"/>
        <w:right w:val="none" w:sz="0" w:space="0" w:color="auto"/>
      </w:divBdr>
    </w:div>
    <w:div w:id="1631790308">
      <w:bodyDiv w:val="1"/>
      <w:marLeft w:val="0"/>
      <w:marRight w:val="0"/>
      <w:marTop w:val="0"/>
      <w:marBottom w:val="0"/>
      <w:divBdr>
        <w:top w:val="none" w:sz="0" w:space="0" w:color="auto"/>
        <w:left w:val="none" w:sz="0" w:space="0" w:color="auto"/>
        <w:bottom w:val="none" w:sz="0" w:space="0" w:color="auto"/>
        <w:right w:val="none" w:sz="0" w:space="0" w:color="auto"/>
      </w:divBdr>
    </w:div>
    <w:div w:id="1631858920">
      <w:bodyDiv w:val="1"/>
      <w:marLeft w:val="0"/>
      <w:marRight w:val="0"/>
      <w:marTop w:val="0"/>
      <w:marBottom w:val="0"/>
      <w:divBdr>
        <w:top w:val="none" w:sz="0" w:space="0" w:color="auto"/>
        <w:left w:val="none" w:sz="0" w:space="0" w:color="auto"/>
        <w:bottom w:val="none" w:sz="0" w:space="0" w:color="auto"/>
        <w:right w:val="none" w:sz="0" w:space="0" w:color="auto"/>
      </w:divBdr>
    </w:div>
    <w:div w:id="1635914688">
      <w:bodyDiv w:val="1"/>
      <w:marLeft w:val="0"/>
      <w:marRight w:val="0"/>
      <w:marTop w:val="0"/>
      <w:marBottom w:val="0"/>
      <w:divBdr>
        <w:top w:val="none" w:sz="0" w:space="0" w:color="auto"/>
        <w:left w:val="none" w:sz="0" w:space="0" w:color="auto"/>
        <w:bottom w:val="none" w:sz="0" w:space="0" w:color="auto"/>
        <w:right w:val="none" w:sz="0" w:space="0" w:color="auto"/>
      </w:divBdr>
    </w:div>
    <w:div w:id="1642422857">
      <w:bodyDiv w:val="1"/>
      <w:marLeft w:val="0"/>
      <w:marRight w:val="0"/>
      <w:marTop w:val="0"/>
      <w:marBottom w:val="0"/>
      <w:divBdr>
        <w:top w:val="none" w:sz="0" w:space="0" w:color="auto"/>
        <w:left w:val="none" w:sz="0" w:space="0" w:color="auto"/>
        <w:bottom w:val="none" w:sz="0" w:space="0" w:color="auto"/>
        <w:right w:val="none" w:sz="0" w:space="0" w:color="auto"/>
      </w:divBdr>
    </w:div>
    <w:div w:id="1643731487">
      <w:bodyDiv w:val="1"/>
      <w:marLeft w:val="0"/>
      <w:marRight w:val="0"/>
      <w:marTop w:val="0"/>
      <w:marBottom w:val="0"/>
      <w:divBdr>
        <w:top w:val="none" w:sz="0" w:space="0" w:color="auto"/>
        <w:left w:val="none" w:sz="0" w:space="0" w:color="auto"/>
        <w:bottom w:val="none" w:sz="0" w:space="0" w:color="auto"/>
        <w:right w:val="none" w:sz="0" w:space="0" w:color="auto"/>
      </w:divBdr>
    </w:div>
    <w:div w:id="1645968407">
      <w:bodyDiv w:val="1"/>
      <w:marLeft w:val="0"/>
      <w:marRight w:val="0"/>
      <w:marTop w:val="0"/>
      <w:marBottom w:val="0"/>
      <w:divBdr>
        <w:top w:val="none" w:sz="0" w:space="0" w:color="auto"/>
        <w:left w:val="none" w:sz="0" w:space="0" w:color="auto"/>
        <w:bottom w:val="none" w:sz="0" w:space="0" w:color="auto"/>
        <w:right w:val="none" w:sz="0" w:space="0" w:color="auto"/>
      </w:divBdr>
    </w:div>
    <w:div w:id="1653873041">
      <w:bodyDiv w:val="1"/>
      <w:marLeft w:val="0"/>
      <w:marRight w:val="0"/>
      <w:marTop w:val="0"/>
      <w:marBottom w:val="0"/>
      <w:divBdr>
        <w:top w:val="none" w:sz="0" w:space="0" w:color="auto"/>
        <w:left w:val="none" w:sz="0" w:space="0" w:color="auto"/>
        <w:bottom w:val="none" w:sz="0" w:space="0" w:color="auto"/>
        <w:right w:val="none" w:sz="0" w:space="0" w:color="auto"/>
      </w:divBdr>
    </w:div>
    <w:div w:id="1657800388">
      <w:bodyDiv w:val="1"/>
      <w:marLeft w:val="0"/>
      <w:marRight w:val="0"/>
      <w:marTop w:val="0"/>
      <w:marBottom w:val="0"/>
      <w:divBdr>
        <w:top w:val="none" w:sz="0" w:space="0" w:color="auto"/>
        <w:left w:val="none" w:sz="0" w:space="0" w:color="auto"/>
        <w:bottom w:val="none" w:sz="0" w:space="0" w:color="auto"/>
        <w:right w:val="none" w:sz="0" w:space="0" w:color="auto"/>
      </w:divBdr>
    </w:div>
    <w:div w:id="1661153269">
      <w:bodyDiv w:val="1"/>
      <w:marLeft w:val="0"/>
      <w:marRight w:val="0"/>
      <w:marTop w:val="0"/>
      <w:marBottom w:val="0"/>
      <w:divBdr>
        <w:top w:val="none" w:sz="0" w:space="0" w:color="auto"/>
        <w:left w:val="none" w:sz="0" w:space="0" w:color="auto"/>
        <w:bottom w:val="none" w:sz="0" w:space="0" w:color="auto"/>
        <w:right w:val="none" w:sz="0" w:space="0" w:color="auto"/>
      </w:divBdr>
    </w:div>
    <w:div w:id="1663003457">
      <w:bodyDiv w:val="1"/>
      <w:marLeft w:val="0"/>
      <w:marRight w:val="0"/>
      <w:marTop w:val="0"/>
      <w:marBottom w:val="0"/>
      <w:divBdr>
        <w:top w:val="none" w:sz="0" w:space="0" w:color="auto"/>
        <w:left w:val="none" w:sz="0" w:space="0" w:color="auto"/>
        <w:bottom w:val="none" w:sz="0" w:space="0" w:color="auto"/>
        <w:right w:val="none" w:sz="0" w:space="0" w:color="auto"/>
      </w:divBdr>
    </w:div>
    <w:div w:id="1664774339">
      <w:bodyDiv w:val="1"/>
      <w:marLeft w:val="0"/>
      <w:marRight w:val="0"/>
      <w:marTop w:val="0"/>
      <w:marBottom w:val="0"/>
      <w:divBdr>
        <w:top w:val="none" w:sz="0" w:space="0" w:color="auto"/>
        <w:left w:val="none" w:sz="0" w:space="0" w:color="auto"/>
        <w:bottom w:val="none" w:sz="0" w:space="0" w:color="auto"/>
        <w:right w:val="none" w:sz="0" w:space="0" w:color="auto"/>
      </w:divBdr>
    </w:div>
    <w:div w:id="1670447534">
      <w:bodyDiv w:val="1"/>
      <w:marLeft w:val="0"/>
      <w:marRight w:val="0"/>
      <w:marTop w:val="0"/>
      <w:marBottom w:val="0"/>
      <w:divBdr>
        <w:top w:val="none" w:sz="0" w:space="0" w:color="auto"/>
        <w:left w:val="none" w:sz="0" w:space="0" w:color="auto"/>
        <w:bottom w:val="none" w:sz="0" w:space="0" w:color="auto"/>
        <w:right w:val="none" w:sz="0" w:space="0" w:color="auto"/>
      </w:divBdr>
    </w:div>
    <w:div w:id="1671592691">
      <w:bodyDiv w:val="1"/>
      <w:marLeft w:val="0"/>
      <w:marRight w:val="0"/>
      <w:marTop w:val="0"/>
      <w:marBottom w:val="0"/>
      <w:divBdr>
        <w:top w:val="none" w:sz="0" w:space="0" w:color="auto"/>
        <w:left w:val="none" w:sz="0" w:space="0" w:color="auto"/>
        <w:bottom w:val="none" w:sz="0" w:space="0" w:color="auto"/>
        <w:right w:val="none" w:sz="0" w:space="0" w:color="auto"/>
      </w:divBdr>
    </w:div>
    <w:div w:id="1679231547">
      <w:bodyDiv w:val="1"/>
      <w:marLeft w:val="0"/>
      <w:marRight w:val="0"/>
      <w:marTop w:val="0"/>
      <w:marBottom w:val="0"/>
      <w:divBdr>
        <w:top w:val="none" w:sz="0" w:space="0" w:color="auto"/>
        <w:left w:val="none" w:sz="0" w:space="0" w:color="auto"/>
        <w:bottom w:val="none" w:sz="0" w:space="0" w:color="auto"/>
        <w:right w:val="none" w:sz="0" w:space="0" w:color="auto"/>
      </w:divBdr>
    </w:div>
    <w:div w:id="1679766595">
      <w:bodyDiv w:val="1"/>
      <w:marLeft w:val="0"/>
      <w:marRight w:val="0"/>
      <w:marTop w:val="0"/>
      <w:marBottom w:val="0"/>
      <w:divBdr>
        <w:top w:val="none" w:sz="0" w:space="0" w:color="auto"/>
        <w:left w:val="none" w:sz="0" w:space="0" w:color="auto"/>
        <w:bottom w:val="none" w:sz="0" w:space="0" w:color="auto"/>
        <w:right w:val="none" w:sz="0" w:space="0" w:color="auto"/>
      </w:divBdr>
    </w:div>
    <w:div w:id="1683584564">
      <w:bodyDiv w:val="1"/>
      <w:marLeft w:val="0"/>
      <w:marRight w:val="0"/>
      <w:marTop w:val="0"/>
      <w:marBottom w:val="0"/>
      <w:divBdr>
        <w:top w:val="none" w:sz="0" w:space="0" w:color="auto"/>
        <w:left w:val="none" w:sz="0" w:space="0" w:color="auto"/>
        <w:bottom w:val="none" w:sz="0" w:space="0" w:color="auto"/>
        <w:right w:val="none" w:sz="0" w:space="0" w:color="auto"/>
      </w:divBdr>
    </w:div>
    <w:div w:id="1689409354">
      <w:bodyDiv w:val="1"/>
      <w:marLeft w:val="0"/>
      <w:marRight w:val="0"/>
      <w:marTop w:val="0"/>
      <w:marBottom w:val="0"/>
      <w:divBdr>
        <w:top w:val="none" w:sz="0" w:space="0" w:color="auto"/>
        <w:left w:val="none" w:sz="0" w:space="0" w:color="auto"/>
        <w:bottom w:val="none" w:sz="0" w:space="0" w:color="auto"/>
        <w:right w:val="none" w:sz="0" w:space="0" w:color="auto"/>
      </w:divBdr>
    </w:div>
    <w:div w:id="1702900740">
      <w:bodyDiv w:val="1"/>
      <w:marLeft w:val="0"/>
      <w:marRight w:val="0"/>
      <w:marTop w:val="0"/>
      <w:marBottom w:val="0"/>
      <w:divBdr>
        <w:top w:val="none" w:sz="0" w:space="0" w:color="auto"/>
        <w:left w:val="none" w:sz="0" w:space="0" w:color="auto"/>
        <w:bottom w:val="none" w:sz="0" w:space="0" w:color="auto"/>
        <w:right w:val="none" w:sz="0" w:space="0" w:color="auto"/>
      </w:divBdr>
    </w:div>
    <w:div w:id="1705521450">
      <w:bodyDiv w:val="1"/>
      <w:marLeft w:val="0"/>
      <w:marRight w:val="0"/>
      <w:marTop w:val="0"/>
      <w:marBottom w:val="0"/>
      <w:divBdr>
        <w:top w:val="none" w:sz="0" w:space="0" w:color="auto"/>
        <w:left w:val="none" w:sz="0" w:space="0" w:color="auto"/>
        <w:bottom w:val="none" w:sz="0" w:space="0" w:color="auto"/>
        <w:right w:val="none" w:sz="0" w:space="0" w:color="auto"/>
      </w:divBdr>
    </w:div>
    <w:div w:id="1705590721">
      <w:bodyDiv w:val="1"/>
      <w:marLeft w:val="0"/>
      <w:marRight w:val="0"/>
      <w:marTop w:val="0"/>
      <w:marBottom w:val="0"/>
      <w:divBdr>
        <w:top w:val="none" w:sz="0" w:space="0" w:color="auto"/>
        <w:left w:val="none" w:sz="0" w:space="0" w:color="auto"/>
        <w:bottom w:val="none" w:sz="0" w:space="0" w:color="auto"/>
        <w:right w:val="none" w:sz="0" w:space="0" w:color="auto"/>
      </w:divBdr>
    </w:div>
    <w:div w:id="1705868423">
      <w:bodyDiv w:val="1"/>
      <w:marLeft w:val="0"/>
      <w:marRight w:val="0"/>
      <w:marTop w:val="0"/>
      <w:marBottom w:val="0"/>
      <w:divBdr>
        <w:top w:val="none" w:sz="0" w:space="0" w:color="auto"/>
        <w:left w:val="none" w:sz="0" w:space="0" w:color="auto"/>
        <w:bottom w:val="none" w:sz="0" w:space="0" w:color="auto"/>
        <w:right w:val="none" w:sz="0" w:space="0" w:color="auto"/>
      </w:divBdr>
    </w:div>
    <w:div w:id="1706754165">
      <w:bodyDiv w:val="1"/>
      <w:marLeft w:val="0"/>
      <w:marRight w:val="0"/>
      <w:marTop w:val="0"/>
      <w:marBottom w:val="0"/>
      <w:divBdr>
        <w:top w:val="none" w:sz="0" w:space="0" w:color="auto"/>
        <w:left w:val="none" w:sz="0" w:space="0" w:color="auto"/>
        <w:bottom w:val="none" w:sz="0" w:space="0" w:color="auto"/>
        <w:right w:val="none" w:sz="0" w:space="0" w:color="auto"/>
      </w:divBdr>
    </w:div>
    <w:div w:id="1707753173">
      <w:bodyDiv w:val="1"/>
      <w:marLeft w:val="0"/>
      <w:marRight w:val="0"/>
      <w:marTop w:val="0"/>
      <w:marBottom w:val="0"/>
      <w:divBdr>
        <w:top w:val="none" w:sz="0" w:space="0" w:color="auto"/>
        <w:left w:val="none" w:sz="0" w:space="0" w:color="auto"/>
        <w:bottom w:val="none" w:sz="0" w:space="0" w:color="auto"/>
        <w:right w:val="none" w:sz="0" w:space="0" w:color="auto"/>
      </w:divBdr>
    </w:div>
    <w:div w:id="1713966401">
      <w:bodyDiv w:val="1"/>
      <w:marLeft w:val="0"/>
      <w:marRight w:val="0"/>
      <w:marTop w:val="0"/>
      <w:marBottom w:val="0"/>
      <w:divBdr>
        <w:top w:val="none" w:sz="0" w:space="0" w:color="auto"/>
        <w:left w:val="none" w:sz="0" w:space="0" w:color="auto"/>
        <w:bottom w:val="none" w:sz="0" w:space="0" w:color="auto"/>
        <w:right w:val="none" w:sz="0" w:space="0" w:color="auto"/>
      </w:divBdr>
    </w:div>
    <w:div w:id="1715764422">
      <w:bodyDiv w:val="1"/>
      <w:marLeft w:val="0"/>
      <w:marRight w:val="0"/>
      <w:marTop w:val="0"/>
      <w:marBottom w:val="0"/>
      <w:divBdr>
        <w:top w:val="none" w:sz="0" w:space="0" w:color="auto"/>
        <w:left w:val="none" w:sz="0" w:space="0" w:color="auto"/>
        <w:bottom w:val="none" w:sz="0" w:space="0" w:color="auto"/>
        <w:right w:val="none" w:sz="0" w:space="0" w:color="auto"/>
      </w:divBdr>
    </w:div>
    <w:div w:id="1716077669">
      <w:bodyDiv w:val="1"/>
      <w:marLeft w:val="0"/>
      <w:marRight w:val="0"/>
      <w:marTop w:val="0"/>
      <w:marBottom w:val="0"/>
      <w:divBdr>
        <w:top w:val="none" w:sz="0" w:space="0" w:color="auto"/>
        <w:left w:val="none" w:sz="0" w:space="0" w:color="auto"/>
        <w:bottom w:val="none" w:sz="0" w:space="0" w:color="auto"/>
        <w:right w:val="none" w:sz="0" w:space="0" w:color="auto"/>
      </w:divBdr>
    </w:div>
    <w:div w:id="1748529529">
      <w:bodyDiv w:val="1"/>
      <w:marLeft w:val="0"/>
      <w:marRight w:val="0"/>
      <w:marTop w:val="0"/>
      <w:marBottom w:val="0"/>
      <w:divBdr>
        <w:top w:val="none" w:sz="0" w:space="0" w:color="auto"/>
        <w:left w:val="none" w:sz="0" w:space="0" w:color="auto"/>
        <w:bottom w:val="none" w:sz="0" w:space="0" w:color="auto"/>
        <w:right w:val="none" w:sz="0" w:space="0" w:color="auto"/>
      </w:divBdr>
    </w:div>
    <w:div w:id="1759138452">
      <w:bodyDiv w:val="1"/>
      <w:marLeft w:val="0"/>
      <w:marRight w:val="0"/>
      <w:marTop w:val="0"/>
      <w:marBottom w:val="0"/>
      <w:divBdr>
        <w:top w:val="none" w:sz="0" w:space="0" w:color="auto"/>
        <w:left w:val="none" w:sz="0" w:space="0" w:color="auto"/>
        <w:bottom w:val="none" w:sz="0" w:space="0" w:color="auto"/>
        <w:right w:val="none" w:sz="0" w:space="0" w:color="auto"/>
      </w:divBdr>
    </w:div>
    <w:div w:id="1775705179">
      <w:bodyDiv w:val="1"/>
      <w:marLeft w:val="0"/>
      <w:marRight w:val="0"/>
      <w:marTop w:val="0"/>
      <w:marBottom w:val="0"/>
      <w:divBdr>
        <w:top w:val="none" w:sz="0" w:space="0" w:color="auto"/>
        <w:left w:val="none" w:sz="0" w:space="0" w:color="auto"/>
        <w:bottom w:val="none" w:sz="0" w:space="0" w:color="auto"/>
        <w:right w:val="none" w:sz="0" w:space="0" w:color="auto"/>
      </w:divBdr>
    </w:div>
    <w:div w:id="1776095618">
      <w:bodyDiv w:val="1"/>
      <w:marLeft w:val="0"/>
      <w:marRight w:val="0"/>
      <w:marTop w:val="0"/>
      <w:marBottom w:val="0"/>
      <w:divBdr>
        <w:top w:val="none" w:sz="0" w:space="0" w:color="auto"/>
        <w:left w:val="none" w:sz="0" w:space="0" w:color="auto"/>
        <w:bottom w:val="none" w:sz="0" w:space="0" w:color="auto"/>
        <w:right w:val="none" w:sz="0" w:space="0" w:color="auto"/>
      </w:divBdr>
    </w:div>
    <w:div w:id="1800108047">
      <w:bodyDiv w:val="1"/>
      <w:marLeft w:val="0"/>
      <w:marRight w:val="0"/>
      <w:marTop w:val="0"/>
      <w:marBottom w:val="0"/>
      <w:divBdr>
        <w:top w:val="none" w:sz="0" w:space="0" w:color="auto"/>
        <w:left w:val="none" w:sz="0" w:space="0" w:color="auto"/>
        <w:bottom w:val="none" w:sz="0" w:space="0" w:color="auto"/>
        <w:right w:val="none" w:sz="0" w:space="0" w:color="auto"/>
      </w:divBdr>
    </w:div>
    <w:div w:id="1800953973">
      <w:bodyDiv w:val="1"/>
      <w:marLeft w:val="0"/>
      <w:marRight w:val="0"/>
      <w:marTop w:val="0"/>
      <w:marBottom w:val="0"/>
      <w:divBdr>
        <w:top w:val="none" w:sz="0" w:space="0" w:color="auto"/>
        <w:left w:val="none" w:sz="0" w:space="0" w:color="auto"/>
        <w:bottom w:val="none" w:sz="0" w:space="0" w:color="auto"/>
        <w:right w:val="none" w:sz="0" w:space="0" w:color="auto"/>
      </w:divBdr>
    </w:div>
    <w:div w:id="1803306720">
      <w:bodyDiv w:val="1"/>
      <w:marLeft w:val="0"/>
      <w:marRight w:val="0"/>
      <w:marTop w:val="0"/>
      <w:marBottom w:val="0"/>
      <w:divBdr>
        <w:top w:val="none" w:sz="0" w:space="0" w:color="auto"/>
        <w:left w:val="none" w:sz="0" w:space="0" w:color="auto"/>
        <w:bottom w:val="none" w:sz="0" w:space="0" w:color="auto"/>
        <w:right w:val="none" w:sz="0" w:space="0" w:color="auto"/>
      </w:divBdr>
    </w:div>
    <w:div w:id="1804077409">
      <w:bodyDiv w:val="1"/>
      <w:marLeft w:val="0"/>
      <w:marRight w:val="0"/>
      <w:marTop w:val="0"/>
      <w:marBottom w:val="0"/>
      <w:divBdr>
        <w:top w:val="none" w:sz="0" w:space="0" w:color="auto"/>
        <w:left w:val="none" w:sz="0" w:space="0" w:color="auto"/>
        <w:bottom w:val="none" w:sz="0" w:space="0" w:color="auto"/>
        <w:right w:val="none" w:sz="0" w:space="0" w:color="auto"/>
      </w:divBdr>
    </w:div>
    <w:div w:id="1815171894">
      <w:bodyDiv w:val="1"/>
      <w:marLeft w:val="0"/>
      <w:marRight w:val="0"/>
      <w:marTop w:val="0"/>
      <w:marBottom w:val="0"/>
      <w:divBdr>
        <w:top w:val="none" w:sz="0" w:space="0" w:color="auto"/>
        <w:left w:val="none" w:sz="0" w:space="0" w:color="auto"/>
        <w:bottom w:val="none" w:sz="0" w:space="0" w:color="auto"/>
        <w:right w:val="none" w:sz="0" w:space="0" w:color="auto"/>
      </w:divBdr>
    </w:div>
    <w:div w:id="1815176277">
      <w:bodyDiv w:val="1"/>
      <w:marLeft w:val="0"/>
      <w:marRight w:val="0"/>
      <w:marTop w:val="0"/>
      <w:marBottom w:val="0"/>
      <w:divBdr>
        <w:top w:val="none" w:sz="0" w:space="0" w:color="auto"/>
        <w:left w:val="none" w:sz="0" w:space="0" w:color="auto"/>
        <w:bottom w:val="none" w:sz="0" w:space="0" w:color="auto"/>
        <w:right w:val="none" w:sz="0" w:space="0" w:color="auto"/>
      </w:divBdr>
    </w:div>
    <w:div w:id="1823741024">
      <w:bodyDiv w:val="1"/>
      <w:marLeft w:val="0"/>
      <w:marRight w:val="0"/>
      <w:marTop w:val="0"/>
      <w:marBottom w:val="0"/>
      <w:divBdr>
        <w:top w:val="none" w:sz="0" w:space="0" w:color="auto"/>
        <w:left w:val="none" w:sz="0" w:space="0" w:color="auto"/>
        <w:bottom w:val="none" w:sz="0" w:space="0" w:color="auto"/>
        <w:right w:val="none" w:sz="0" w:space="0" w:color="auto"/>
      </w:divBdr>
    </w:div>
    <w:div w:id="1827044804">
      <w:bodyDiv w:val="1"/>
      <w:marLeft w:val="0"/>
      <w:marRight w:val="0"/>
      <w:marTop w:val="0"/>
      <w:marBottom w:val="0"/>
      <w:divBdr>
        <w:top w:val="none" w:sz="0" w:space="0" w:color="auto"/>
        <w:left w:val="none" w:sz="0" w:space="0" w:color="auto"/>
        <w:bottom w:val="none" w:sz="0" w:space="0" w:color="auto"/>
        <w:right w:val="none" w:sz="0" w:space="0" w:color="auto"/>
      </w:divBdr>
    </w:div>
    <w:div w:id="1827478256">
      <w:bodyDiv w:val="1"/>
      <w:marLeft w:val="0"/>
      <w:marRight w:val="0"/>
      <w:marTop w:val="0"/>
      <w:marBottom w:val="0"/>
      <w:divBdr>
        <w:top w:val="none" w:sz="0" w:space="0" w:color="auto"/>
        <w:left w:val="none" w:sz="0" w:space="0" w:color="auto"/>
        <w:bottom w:val="none" w:sz="0" w:space="0" w:color="auto"/>
        <w:right w:val="none" w:sz="0" w:space="0" w:color="auto"/>
      </w:divBdr>
    </w:div>
    <w:div w:id="1829708997">
      <w:bodyDiv w:val="1"/>
      <w:marLeft w:val="0"/>
      <w:marRight w:val="0"/>
      <w:marTop w:val="0"/>
      <w:marBottom w:val="0"/>
      <w:divBdr>
        <w:top w:val="none" w:sz="0" w:space="0" w:color="auto"/>
        <w:left w:val="none" w:sz="0" w:space="0" w:color="auto"/>
        <w:bottom w:val="none" w:sz="0" w:space="0" w:color="auto"/>
        <w:right w:val="none" w:sz="0" w:space="0" w:color="auto"/>
      </w:divBdr>
    </w:div>
    <w:div w:id="1830049600">
      <w:bodyDiv w:val="1"/>
      <w:marLeft w:val="0"/>
      <w:marRight w:val="0"/>
      <w:marTop w:val="0"/>
      <w:marBottom w:val="0"/>
      <w:divBdr>
        <w:top w:val="none" w:sz="0" w:space="0" w:color="auto"/>
        <w:left w:val="none" w:sz="0" w:space="0" w:color="auto"/>
        <w:bottom w:val="none" w:sz="0" w:space="0" w:color="auto"/>
        <w:right w:val="none" w:sz="0" w:space="0" w:color="auto"/>
      </w:divBdr>
    </w:div>
    <w:div w:id="1832721717">
      <w:bodyDiv w:val="1"/>
      <w:marLeft w:val="0"/>
      <w:marRight w:val="0"/>
      <w:marTop w:val="0"/>
      <w:marBottom w:val="0"/>
      <w:divBdr>
        <w:top w:val="none" w:sz="0" w:space="0" w:color="auto"/>
        <w:left w:val="none" w:sz="0" w:space="0" w:color="auto"/>
        <w:bottom w:val="none" w:sz="0" w:space="0" w:color="auto"/>
        <w:right w:val="none" w:sz="0" w:space="0" w:color="auto"/>
      </w:divBdr>
    </w:div>
    <w:div w:id="1834105003">
      <w:bodyDiv w:val="1"/>
      <w:marLeft w:val="0"/>
      <w:marRight w:val="0"/>
      <w:marTop w:val="0"/>
      <w:marBottom w:val="0"/>
      <w:divBdr>
        <w:top w:val="none" w:sz="0" w:space="0" w:color="auto"/>
        <w:left w:val="none" w:sz="0" w:space="0" w:color="auto"/>
        <w:bottom w:val="none" w:sz="0" w:space="0" w:color="auto"/>
        <w:right w:val="none" w:sz="0" w:space="0" w:color="auto"/>
      </w:divBdr>
    </w:div>
    <w:div w:id="1836459592">
      <w:bodyDiv w:val="1"/>
      <w:marLeft w:val="0"/>
      <w:marRight w:val="0"/>
      <w:marTop w:val="0"/>
      <w:marBottom w:val="0"/>
      <w:divBdr>
        <w:top w:val="none" w:sz="0" w:space="0" w:color="auto"/>
        <w:left w:val="none" w:sz="0" w:space="0" w:color="auto"/>
        <w:bottom w:val="none" w:sz="0" w:space="0" w:color="auto"/>
        <w:right w:val="none" w:sz="0" w:space="0" w:color="auto"/>
      </w:divBdr>
    </w:div>
    <w:div w:id="1843885069">
      <w:bodyDiv w:val="1"/>
      <w:marLeft w:val="0"/>
      <w:marRight w:val="0"/>
      <w:marTop w:val="0"/>
      <w:marBottom w:val="0"/>
      <w:divBdr>
        <w:top w:val="none" w:sz="0" w:space="0" w:color="auto"/>
        <w:left w:val="none" w:sz="0" w:space="0" w:color="auto"/>
        <w:bottom w:val="none" w:sz="0" w:space="0" w:color="auto"/>
        <w:right w:val="none" w:sz="0" w:space="0" w:color="auto"/>
      </w:divBdr>
    </w:div>
    <w:div w:id="1847623671">
      <w:bodyDiv w:val="1"/>
      <w:marLeft w:val="0"/>
      <w:marRight w:val="0"/>
      <w:marTop w:val="0"/>
      <w:marBottom w:val="0"/>
      <w:divBdr>
        <w:top w:val="none" w:sz="0" w:space="0" w:color="auto"/>
        <w:left w:val="none" w:sz="0" w:space="0" w:color="auto"/>
        <w:bottom w:val="none" w:sz="0" w:space="0" w:color="auto"/>
        <w:right w:val="none" w:sz="0" w:space="0" w:color="auto"/>
      </w:divBdr>
    </w:div>
    <w:div w:id="1847788924">
      <w:bodyDiv w:val="1"/>
      <w:marLeft w:val="0"/>
      <w:marRight w:val="0"/>
      <w:marTop w:val="0"/>
      <w:marBottom w:val="0"/>
      <w:divBdr>
        <w:top w:val="none" w:sz="0" w:space="0" w:color="auto"/>
        <w:left w:val="none" w:sz="0" w:space="0" w:color="auto"/>
        <w:bottom w:val="none" w:sz="0" w:space="0" w:color="auto"/>
        <w:right w:val="none" w:sz="0" w:space="0" w:color="auto"/>
      </w:divBdr>
    </w:div>
    <w:div w:id="1849636308">
      <w:bodyDiv w:val="1"/>
      <w:marLeft w:val="0"/>
      <w:marRight w:val="0"/>
      <w:marTop w:val="0"/>
      <w:marBottom w:val="0"/>
      <w:divBdr>
        <w:top w:val="none" w:sz="0" w:space="0" w:color="auto"/>
        <w:left w:val="none" w:sz="0" w:space="0" w:color="auto"/>
        <w:bottom w:val="none" w:sz="0" w:space="0" w:color="auto"/>
        <w:right w:val="none" w:sz="0" w:space="0" w:color="auto"/>
      </w:divBdr>
    </w:div>
    <w:div w:id="1854419853">
      <w:bodyDiv w:val="1"/>
      <w:marLeft w:val="0"/>
      <w:marRight w:val="0"/>
      <w:marTop w:val="0"/>
      <w:marBottom w:val="0"/>
      <w:divBdr>
        <w:top w:val="none" w:sz="0" w:space="0" w:color="auto"/>
        <w:left w:val="none" w:sz="0" w:space="0" w:color="auto"/>
        <w:bottom w:val="none" w:sz="0" w:space="0" w:color="auto"/>
        <w:right w:val="none" w:sz="0" w:space="0" w:color="auto"/>
      </w:divBdr>
    </w:div>
    <w:div w:id="1854998060">
      <w:bodyDiv w:val="1"/>
      <w:marLeft w:val="0"/>
      <w:marRight w:val="0"/>
      <w:marTop w:val="0"/>
      <w:marBottom w:val="0"/>
      <w:divBdr>
        <w:top w:val="none" w:sz="0" w:space="0" w:color="auto"/>
        <w:left w:val="none" w:sz="0" w:space="0" w:color="auto"/>
        <w:bottom w:val="none" w:sz="0" w:space="0" w:color="auto"/>
        <w:right w:val="none" w:sz="0" w:space="0" w:color="auto"/>
      </w:divBdr>
    </w:div>
    <w:div w:id="1861315624">
      <w:bodyDiv w:val="1"/>
      <w:marLeft w:val="0"/>
      <w:marRight w:val="0"/>
      <w:marTop w:val="0"/>
      <w:marBottom w:val="0"/>
      <w:divBdr>
        <w:top w:val="none" w:sz="0" w:space="0" w:color="auto"/>
        <w:left w:val="none" w:sz="0" w:space="0" w:color="auto"/>
        <w:bottom w:val="none" w:sz="0" w:space="0" w:color="auto"/>
        <w:right w:val="none" w:sz="0" w:space="0" w:color="auto"/>
      </w:divBdr>
    </w:div>
    <w:div w:id="1861510121">
      <w:bodyDiv w:val="1"/>
      <w:marLeft w:val="0"/>
      <w:marRight w:val="0"/>
      <w:marTop w:val="0"/>
      <w:marBottom w:val="0"/>
      <w:divBdr>
        <w:top w:val="none" w:sz="0" w:space="0" w:color="auto"/>
        <w:left w:val="none" w:sz="0" w:space="0" w:color="auto"/>
        <w:bottom w:val="none" w:sz="0" w:space="0" w:color="auto"/>
        <w:right w:val="none" w:sz="0" w:space="0" w:color="auto"/>
      </w:divBdr>
    </w:div>
    <w:div w:id="1865706865">
      <w:bodyDiv w:val="1"/>
      <w:marLeft w:val="0"/>
      <w:marRight w:val="0"/>
      <w:marTop w:val="0"/>
      <w:marBottom w:val="0"/>
      <w:divBdr>
        <w:top w:val="none" w:sz="0" w:space="0" w:color="auto"/>
        <w:left w:val="none" w:sz="0" w:space="0" w:color="auto"/>
        <w:bottom w:val="none" w:sz="0" w:space="0" w:color="auto"/>
        <w:right w:val="none" w:sz="0" w:space="0" w:color="auto"/>
      </w:divBdr>
    </w:div>
    <w:div w:id="1866212986">
      <w:bodyDiv w:val="1"/>
      <w:marLeft w:val="0"/>
      <w:marRight w:val="0"/>
      <w:marTop w:val="0"/>
      <w:marBottom w:val="0"/>
      <w:divBdr>
        <w:top w:val="none" w:sz="0" w:space="0" w:color="auto"/>
        <w:left w:val="none" w:sz="0" w:space="0" w:color="auto"/>
        <w:bottom w:val="none" w:sz="0" w:space="0" w:color="auto"/>
        <w:right w:val="none" w:sz="0" w:space="0" w:color="auto"/>
      </w:divBdr>
    </w:div>
    <w:div w:id="1866476086">
      <w:bodyDiv w:val="1"/>
      <w:marLeft w:val="0"/>
      <w:marRight w:val="0"/>
      <w:marTop w:val="0"/>
      <w:marBottom w:val="0"/>
      <w:divBdr>
        <w:top w:val="none" w:sz="0" w:space="0" w:color="auto"/>
        <w:left w:val="none" w:sz="0" w:space="0" w:color="auto"/>
        <w:bottom w:val="none" w:sz="0" w:space="0" w:color="auto"/>
        <w:right w:val="none" w:sz="0" w:space="0" w:color="auto"/>
      </w:divBdr>
    </w:div>
    <w:div w:id="1895266705">
      <w:bodyDiv w:val="1"/>
      <w:marLeft w:val="0"/>
      <w:marRight w:val="0"/>
      <w:marTop w:val="0"/>
      <w:marBottom w:val="0"/>
      <w:divBdr>
        <w:top w:val="none" w:sz="0" w:space="0" w:color="auto"/>
        <w:left w:val="none" w:sz="0" w:space="0" w:color="auto"/>
        <w:bottom w:val="none" w:sz="0" w:space="0" w:color="auto"/>
        <w:right w:val="none" w:sz="0" w:space="0" w:color="auto"/>
      </w:divBdr>
    </w:div>
    <w:div w:id="1908607417">
      <w:bodyDiv w:val="1"/>
      <w:marLeft w:val="0"/>
      <w:marRight w:val="0"/>
      <w:marTop w:val="0"/>
      <w:marBottom w:val="0"/>
      <w:divBdr>
        <w:top w:val="none" w:sz="0" w:space="0" w:color="auto"/>
        <w:left w:val="none" w:sz="0" w:space="0" w:color="auto"/>
        <w:bottom w:val="none" w:sz="0" w:space="0" w:color="auto"/>
        <w:right w:val="none" w:sz="0" w:space="0" w:color="auto"/>
      </w:divBdr>
    </w:div>
    <w:div w:id="1911966073">
      <w:bodyDiv w:val="1"/>
      <w:marLeft w:val="0"/>
      <w:marRight w:val="0"/>
      <w:marTop w:val="0"/>
      <w:marBottom w:val="0"/>
      <w:divBdr>
        <w:top w:val="none" w:sz="0" w:space="0" w:color="auto"/>
        <w:left w:val="none" w:sz="0" w:space="0" w:color="auto"/>
        <w:bottom w:val="none" w:sz="0" w:space="0" w:color="auto"/>
        <w:right w:val="none" w:sz="0" w:space="0" w:color="auto"/>
      </w:divBdr>
    </w:div>
    <w:div w:id="1917085009">
      <w:bodyDiv w:val="1"/>
      <w:marLeft w:val="0"/>
      <w:marRight w:val="0"/>
      <w:marTop w:val="0"/>
      <w:marBottom w:val="0"/>
      <w:divBdr>
        <w:top w:val="none" w:sz="0" w:space="0" w:color="auto"/>
        <w:left w:val="none" w:sz="0" w:space="0" w:color="auto"/>
        <w:bottom w:val="none" w:sz="0" w:space="0" w:color="auto"/>
        <w:right w:val="none" w:sz="0" w:space="0" w:color="auto"/>
      </w:divBdr>
    </w:div>
    <w:div w:id="1918049381">
      <w:bodyDiv w:val="1"/>
      <w:marLeft w:val="0"/>
      <w:marRight w:val="0"/>
      <w:marTop w:val="0"/>
      <w:marBottom w:val="0"/>
      <w:divBdr>
        <w:top w:val="none" w:sz="0" w:space="0" w:color="auto"/>
        <w:left w:val="none" w:sz="0" w:space="0" w:color="auto"/>
        <w:bottom w:val="none" w:sz="0" w:space="0" w:color="auto"/>
        <w:right w:val="none" w:sz="0" w:space="0" w:color="auto"/>
      </w:divBdr>
    </w:div>
    <w:div w:id="1924071575">
      <w:bodyDiv w:val="1"/>
      <w:marLeft w:val="0"/>
      <w:marRight w:val="0"/>
      <w:marTop w:val="0"/>
      <w:marBottom w:val="0"/>
      <w:divBdr>
        <w:top w:val="none" w:sz="0" w:space="0" w:color="auto"/>
        <w:left w:val="none" w:sz="0" w:space="0" w:color="auto"/>
        <w:bottom w:val="none" w:sz="0" w:space="0" w:color="auto"/>
        <w:right w:val="none" w:sz="0" w:space="0" w:color="auto"/>
      </w:divBdr>
    </w:div>
    <w:div w:id="1924290868">
      <w:bodyDiv w:val="1"/>
      <w:marLeft w:val="0"/>
      <w:marRight w:val="0"/>
      <w:marTop w:val="0"/>
      <w:marBottom w:val="0"/>
      <w:divBdr>
        <w:top w:val="none" w:sz="0" w:space="0" w:color="auto"/>
        <w:left w:val="none" w:sz="0" w:space="0" w:color="auto"/>
        <w:bottom w:val="none" w:sz="0" w:space="0" w:color="auto"/>
        <w:right w:val="none" w:sz="0" w:space="0" w:color="auto"/>
      </w:divBdr>
    </w:div>
    <w:div w:id="1929121345">
      <w:bodyDiv w:val="1"/>
      <w:marLeft w:val="0"/>
      <w:marRight w:val="0"/>
      <w:marTop w:val="0"/>
      <w:marBottom w:val="0"/>
      <w:divBdr>
        <w:top w:val="none" w:sz="0" w:space="0" w:color="auto"/>
        <w:left w:val="none" w:sz="0" w:space="0" w:color="auto"/>
        <w:bottom w:val="none" w:sz="0" w:space="0" w:color="auto"/>
        <w:right w:val="none" w:sz="0" w:space="0" w:color="auto"/>
      </w:divBdr>
    </w:div>
    <w:div w:id="1931311658">
      <w:bodyDiv w:val="1"/>
      <w:marLeft w:val="0"/>
      <w:marRight w:val="0"/>
      <w:marTop w:val="0"/>
      <w:marBottom w:val="0"/>
      <w:divBdr>
        <w:top w:val="none" w:sz="0" w:space="0" w:color="auto"/>
        <w:left w:val="none" w:sz="0" w:space="0" w:color="auto"/>
        <w:bottom w:val="none" w:sz="0" w:space="0" w:color="auto"/>
        <w:right w:val="none" w:sz="0" w:space="0" w:color="auto"/>
      </w:divBdr>
    </w:div>
    <w:div w:id="1933584842">
      <w:bodyDiv w:val="1"/>
      <w:marLeft w:val="0"/>
      <w:marRight w:val="0"/>
      <w:marTop w:val="0"/>
      <w:marBottom w:val="0"/>
      <w:divBdr>
        <w:top w:val="none" w:sz="0" w:space="0" w:color="auto"/>
        <w:left w:val="none" w:sz="0" w:space="0" w:color="auto"/>
        <w:bottom w:val="none" w:sz="0" w:space="0" w:color="auto"/>
        <w:right w:val="none" w:sz="0" w:space="0" w:color="auto"/>
      </w:divBdr>
    </w:div>
    <w:div w:id="1938244735">
      <w:bodyDiv w:val="1"/>
      <w:marLeft w:val="0"/>
      <w:marRight w:val="0"/>
      <w:marTop w:val="0"/>
      <w:marBottom w:val="0"/>
      <w:divBdr>
        <w:top w:val="none" w:sz="0" w:space="0" w:color="auto"/>
        <w:left w:val="none" w:sz="0" w:space="0" w:color="auto"/>
        <w:bottom w:val="none" w:sz="0" w:space="0" w:color="auto"/>
        <w:right w:val="none" w:sz="0" w:space="0" w:color="auto"/>
      </w:divBdr>
    </w:div>
    <w:div w:id="1938365663">
      <w:bodyDiv w:val="1"/>
      <w:marLeft w:val="0"/>
      <w:marRight w:val="0"/>
      <w:marTop w:val="0"/>
      <w:marBottom w:val="0"/>
      <w:divBdr>
        <w:top w:val="none" w:sz="0" w:space="0" w:color="auto"/>
        <w:left w:val="none" w:sz="0" w:space="0" w:color="auto"/>
        <w:bottom w:val="none" w:sz="0" w:space="0" w:color="auto"/>
        <w:right w:val="none" w:sz="0" w:space="0" w:color="auto"/>
      </w:divBdr>
    </w:div>
    <w:div w:id="1948341380">
      <w:bodyDiv w:val="1"/>
      <w:marLeft w:val="0"/>
      <w:marRight w:val="0"/>
      <w:marTop w:val="0"/>
      <w:marBottom w:val="0"/>
      <w:divBdr>
        <w:top w:val="none" w:sz="0" w:space="0" w:color="auto"/>
        <w:left w:val="none" w:sz="0" w:space="0" w:color="auto"/>
        <w:bottom w:val="none" w:sz="0" w:space="0" w:color="auto"/>
        <w:right w:val="none" w:sz="0" w:space="0" w:color="auto"/>
      </w:divBdr>
    </w:div>
    <w:div w:id="1951430899">
      <w:bodyDiv w:val="1"/>
      <w:marLeft w:val="0"/>
      <w:marRight w:val="0"/>
      <w:marTop w:val="0"/>
      <w:marBottom w:val="0"/>
      <w:divBdr>
        <w:top w:val="none" w:sz="0" w:space="0" w:color="auto"/>
        <w:left w:val="none" w:sz="0" w:space="0" w:color="auto"/>
        <w:bottom w:val="none" w:sz="0" w:space="0" w:color="auto"/>
        <w:right w:val="none" w:sz="0" w:space="0" w:color="auto"/>
      </w:divBdr>
    </w:div>
    <w:div w:id="1955208349">
      <w:bodyDiv w:val="1"/>
      <w:marLeft w:val="0"/>
      <w:marRight w:val="0"/>
      <w:marTop w:val="0"/>
      <w:marBottom w:val="0"/>
      <w:divBdr>
        <w:top w:val="none" w:sz="0" w:space="0" w:color="auto"/>
        <w:left w:val="none" w:sz="0" w:space="0" w:color="auto"/>
        <w:bottom w:val="none" w:sz="0" w:space="0" w:color="auto"/>
        <w:right w:val="none" w:sz="0" w:space="0" w:color="auto"/>
      </w:divBdr>
    </w:div>
    <w:div w:id="1967540798">
      <w:bodyDiv w:val="1"/>
      <w:marLeft w:val="0"/>
      <w:marRight w:val="0"/>
      <w:marTop w:val="0"/>
      <w:marBottom w:val="0"/>
      <w:divBdr>
        <w:top w:val="none" w:sz="0" w:space="0" w:color="auto"/>
        <w:left w:val="none" w:sz="0" w:space="0" w:color="auto"/>
        <w:bottom w:val="none" w:sz="0" w:space="0" w:color="auto"/>
        <w:right w:val="none" w:sz="0" w:space="0" w:color="auto"/>
      </w:divBdr>
    </w:div>
    <w:div w:id="1970893697">
      <w:bodyDiv w:val="1"/>
      <w:marLeft w:val="0"/>
      <w:marRight w:val="0"/>
      <w:marTop w:val="0"/>
      <w:marBottom w:val="0"/>
      <w:divBdr>
        <w:top w:val="none" w:sz="0" w:space="0" w:color="auto"/>
        <w:left w:val="none" w:sz="0" w:space="0" w:color="auto"/>
        <w:bottom w:val="none" w:sz="0" w:space="0" w:color="auto"/>
        <w:right w:val="none" w:sz="0" w:space="0" w:color="auto"/>
      </w:divBdr>
    </w:div>
    <w:div w:id="1975256308">
      <w:bodyDiv w:val="1"/>
      <w:marLeft w:val="0"/>
      <w:marRight w:val="0"/>
      <w:marTop w:val="0"/>
      <w:marBottom w:val="0"/>
      <w:divBdr>
        <w:top w:val="none" w:sz="0" w:space="0" w:color="auto"/>
        <w:left w:val="none" w:sz="0" w:space="0" w:color="auto"/>
        <w:bottom w:val="none" w:sz="0" w:space="0" w:color="auto"/>
        <w:right w:val="none" w:sz="0" w:space="0" w:color="auto"/>
      </w:divBdr>
    </w:div>
    <w:div w:id="1981155244">
      <w:bodyDiv w:val="1"/>
      <w:marLeft w:val="0"/>
      <w:marRight w:val="0"/>
      <w:marTop w:val="0"/>
      <w:marBottom w:val="0"/>
      <w:divBdr>
        <w:top w:val="none" w:sz="0" w:space="0" w:color="auto"/>
        <w:left w:val="none" w:sz="0" w:space="0" w:color="auto"/>
        <w:bottom w:val="none" w:sz="0" w:space="0" w:color="auto"/>
        <w:right w:val="none" w:sz="0" w:space="0" w:color="auto"/>
      </w:divBdr>
    </w:div>
    <w:div w:id="1983465583">
      <w:bodyDiv w:val="1"/>
      <w:marLeft w:val="0"/>
      <w:marRight w:val="0"/>
      <w:marTop w:val="0"/>
      <w:marBottom w:val="0"/>
      <w:divBdr>
        <w:top w:val="none" w:sz="0" w:space="0" w:color="auto"/>
        <w:left w:val="none" w:sz="0" w:space="0" w:color="auto"/>
        <w:bottom w:val="none" w:sz="0" w:space="0" w:color="auto"/>
        <w:right w:val="none" w:sz="0" w:space="0" w:color="auto"/>
      </w:divBdr>
    </w:div>
    <w:div w:id="1987588703">
      <w:bodyDiv w:val="1"/>
      <w:marLeft w:val="0"/>
      <w:marRight w:val="0"/>
      <w:marTop w:val="0"/>
      <w:marBottom w:val="0"/>
      <w:divBdr>
        <w:top w:val="none" w:sz="0" w:space="0" w:color="auto"/>
        <w:left w:val="none" w:sz="0" w:space="0" w:color="auto"/>
        <w:bottom w:val="none" w:sz="0" w:space="0" w:color="auto"/>
        <w:right w:val="none" w:sz="0" w:space="0" w:color="auto"/>
      </w:divBdr>
    </w:div>
    <w:div w:id="2002417950">
      <w:bodyDiv w:val="1"/>
      <w:marLeft w:val="0"/>
      <w:marRight w:val="0"/>
      <w:marTop w:val="0"/>
      <w:marBottom w:val="0"/>
      <w:divBdr>
        <w:top w:val="none" w:sz="0" w:space="0" w:color="auto"/>
        <w:left w:val="none" w:sz="0" w:space="0" w:color="auto"/>
        <w:bottom w:val="none" w:sz="0" w:space="0" w:color="auto"/>
        <w:right w:val="none" w:sz="0" w:space="0" w:color="auto"/>
      </w:divBdr>
    </w:div>
    <w:div w:id="2006469414">
      <w:bodyDiv w:val="1"/>
      <w:marLeft w:val="0"/>
      <w:marRight w:val="0"/>
      <w:marTop w:val="0"/>
      <w:marBottom w:val="0"/>
      <w:divBdr>
        <w:top w:val="none" w:sz="0" w:space="0" w:color="auto"/>
        <w:left w:val="none" w:sz="0" w:space="0" w:color="auto"/>
        <w:bottom w:val="none" w:sz="0" w:space="0" w:color="auto"/>
        <w:right w:val="none" w:sz="0" w:space="0" w:color="auto"/>
      </w:divBdr>
    </w:div>
    <w:div w:id="2007243301">
      <w:bodyDiv w:val="1"/>
      <w:marLeft w:val="0"/>
      <w:marRight w:val="0"/>
      <w:marTop w:val="0"/>
      <w:marBottom w:val="0"/>
      <w:divBdr>
        <w:top w:val="none" w:sz="0" w:space="0" w:color="auto"/>
        <w:left w:val="none" w:sz="0" w:space="0" w:color="auto"/>
        <w:bottom w:val="none" w:sz="0" w:space="0" w:color="auto"/>
        <w:right w:val="none" w:sz="0" w:space="0" w:color="auto"/>
      </w:divBdr>
    </w:div>
    <w:div w:id="2008751194">
      <w:bodyDiv w:val="1"/>
      <w:marLeft w:val="0"/>
      <w:marRight w:val="0"/>
      <w:marTop w:val="0"/>
      <w:marBottom w:val="0"/>
      <w:divBdr>
        <w:top w:val="none" w:sz="0" w:space="0" w:color="auto"/>
        <w:left w:val="none" w:sz="0" w:space="0" w:color="auto"/>
        <w:bottom w:val="none" w:sz="0" w:space="0" w:color="auto"/>
        <w:right w:val="none" w:sz="0" w:space="0" w:color="auto"/>
      </w:divBdr>
    </w:div>
    <w:div w:id="2013754684">
      <w:bodyDiv w:val="1"/>
      <w:marLeft w:val="0"/>
      <w:marRight w:val="0"/>
      <w:marTop w:val="0"/>
      <w:marBottom w:val="0"/>
      <w:divBdr>
        <w:top w:val="none" w:sz="0" w:space="0" w:color="auto"/>
        <w:left w:val="none" w:sz="0" w:space="0" w:color="auto"/>
        <w:bottom w:val="none" w:sz="0" w:space="0" w:color="auto"/>
        <w:right w:val="none" w:sz="0" w:space="0" w:color="auto"/>
      </w:divBdr>
    </w:div>
    <w:div w:id="2015254537">
      <w:bodyDiv w:val="1"/>
      <w:marLeft w:val="0"/>
      <w:marRight w:val="0"/>
      <w:marTop w:val="0"/>
      <w:marBottom w:val="0"/>
      <w:divBdr>
        <w:top w:val="none" w:sz="0" w:space="0" w:color="auto"/>
        <w:left w:val="none" w:sz="0" w:space="0" w:color="auto"/>
        <w:bottom w:val="none" w:sz="0" w:space="0" w:color="auto"/>
        <w:right w:val="none" w:sz="0" w:space="0" w:color="auto"/>
      </w:divBdr>
    </w:div>
    <w:div w:id="2015450443">
      <w:bodyDiv w:val="1"/>
      <w:marLeft w:val="0"/>
      <w:marRight w:val="0"/>
      <w:marTop w:val="0"/>
      <w:marBottom w:val="0"/>
      <w:divBdr>
        <w:top w:val="none" w:sz="0" w:space="0" w:color="auto"/>
        <w:left w:val="none" w:sz="0" w:space="0" w:color="auto"/>
        <w:bottom w:val="none" w:sz="0" w:space="0" w:color="auto"/>
        <w:right w:val="none" w:sz="0" w:space="0" w:color="auto"/>
      </w:divBdr>
    </w:div>
    <w:div w:id="2017075282">
      <w:bodyDiv w:val="1"/>
      <w:marLeft w:val="0"/>
      <w:marRight w:val="0"/>
      <w:marTop w:val="0"/>
      <w:marBottom w:val="0"/>
      <w:divBdr>
        <w:top w:val="none" w:sz="0" w:space="0" w:color="auto"/>
        <w:left w:val="none" w:sz="0" w:space="0" w:color="auto"/>
        <w:bottom w:val="none" w:sz="0" w:space="0" w:color="auto"/>
        <w:right w:val="none" w:sz="0" w:space="0" w:color="auto"/>
      </w:divBdr>
    </w:div>
    <w:div w:id="2040429971">
      <w:bodyDiv w:val="1"/>
      <w:marLeft w:val="0"/>
      <w:marRight w:val="0"/>
      <w:marTop w:val="0"/>
      <w:marBottom w:val="0"/>
      <w:divBdr>
        <w:top w:val="none" w:sz="0" w:space="0" w:color="auto"/>
        <w:left w:val="none" w:sz="0" w:space="0" w:color="auto"/>
        <w:bottom w:val="none" w:sz="0" w:space="0" w:color="auto"/>
        <w:right w:val="none" w:sz="0" w:space="0" w:color="auto"/>
      </w:divBdr>
    </w:div>
    <w:div w:id="2044134258">
      <w:bodyDiv w:val="1"/>
      <w:marLeft w:val="0"/>
      <w:marRight w:val="0"/>
      <w:marTop w:val="0"/>
      <w:marBottom w:val="0"/>
      <w:divBdr>
        <w:top w:val="none" w:sz="0" w:space="0" w:color="auto"/>
        <w:left w:val="none" w:sz="0" w:space="0" w:color="auto"/>
        <w:bottom w:val="none" w:sz="0" w:space="0" w:color="auto"/>
        <w:right w:val="none" w:sz="0" w:space="0" w:color="auto"/>
      </w:divBdr>
    </w:div>
    <w:div w:id="2046979138">
      <w:bodyDiv w:val="1"/>
      <w:marLeft w:val="0"/>
      <w:marRight w:val="0"/>
      <w:marTop w:val="0"/>
      <w:marBottom w:val="0"/>
      <w:divBdr>
        <w:top w:val="none" w:sz="0" w:space="0" w:color="auto"/>
        <w:left w:val="none" w:sz="0" w:space="0" w:color="auto"/>
        <w:bottom w:val="none" w:sz="0" w:space="0" w:color="auto"/>
        <w:right w:val="none" w:sz="0" w:space="0" w:color="auto"/>
      </w:divBdr>
    </w:div>
    <w:div w:id="2052681058">
      <w:bodyDiv w:val="1"/>
      <w:marLeft w:val="0"/>
      <w:marRight w:val="0"/>
      <w:marTop w:val="0"/>
      <w:marBottom w:val="0"/>
      <w:divBdr>
        <w:top w:val="none" w:sz="0" w:space="0" w:color="auto"/>
        <w:left w:val="none" w:sz="0" w:space="0" w:color="auto"/>
        <w:bottom w:val="none" w:sz="0" w:space="0" w:color="auto"/>
        <w:right w:val="none" w:sz="0" w:space="0" w:color="auto"/>
      </w:divBdr>
    </w:div>
    <w:div w:id="2061584979">
      <w:bodyDiv w:val="1"/>
      <w:marLeft w:val="0"/>
      <w:marRight w:val="0"/>
      <w:marTop w:val="0"/>
      <w:marBottom w:val="0"/>
      <w:divBdr>
        <w:top w:val="none" w:sz="0" w:space="0" w:color="auto"/>
        <w:left w:val="none" w:sz="0" w:space="0" w:color="auto"/>
        <w:bottom w:val="none" w:sz="0" w:space="0" w:color="auto"/>
        <w:right w:val="none" w:sz="0" w:space="0" w:color="auto"/>
      </w:divBdr>
    </w:div>
    <w:div w:id="2061663243">
      <w:bodyDiv w:val="1"/>
      <w:marLeft w:val="0"/>
      <w:marRight w:val="0"/>
      <w:marTop w:val="0"/>
      <w:marBottom w:val="0"/>
      <w:divBdr>
        <w:top w:val="none" w:sz="0" w:space="0" w:color="auto"/>
        <w:left w:val="none" w:sz="0" w:space="0" w:color="auto"/>
        <w:bottom w:val="none" w:sz="0" w:space="0" w:color="auto"/>
        <w:right w:val="none" w:sz="0" w:space="0" w:color="auto"/>
      </w:divBdr>
    </w:div>
    <w:div w:id="2063745456">
      <w:bodyDiv w:val="1"/>
      <w:marLeft w:val="0"/>
      <w:marRight w:val="0"/>
      <w:marTop w:val="0"/>
      <w:marBottom w:val="0"/>
      <w:divBdr>
        <w:top w:val="none" w:sz="0" w:space="0" w:color="auto"/>
        <w:left w:val="none" w:sz="0" w:space="0" w:color="auto"/>
        <w:bottom w:val="none" w:sz="0" w:space="0" w:color="auto"/>
        <w:right w:val="none" w:sz="0" w:space="0" w:color="auto"/>
      </w:divBdr>
    </w:div>
    <w:div w:id="2064524667">
      <w:bodyDiv w:val="1"/>
      <w:marLeft w:val="0"/>
      <w:marRight w:val="0"/>
      <w:marTop w:val="0"/>
      <w:marBottom w:val="0"/>
      <w:divBdr>
        <w:top w:val="none" w:sz="0" w:space="0" w:color="auto"/>
        <w:left w:val="none" w:sz="0" w:space="0" w:color="auto"/>
        <w:bottom w:val="none" w:sz="0" w:space="0" w:color="auto"/>
        <w:right w:val="none" w:sz="0" w:space="0" w:color="auto"/>
      </w:divBdr>
    </w:div>
    <w:div w:id="2073656755">
      <w:bodyDiv w:val="1"/>
      <w:marLeft w:val="0"/>
      <w:marRight w:val="0"/>
      <w:marTop w:val="0"/>
      <w:marBottom w:val="0"/>
      <w:divBdr>
        <w:top w:val="none" w:sz="0" w:space="0" w:color="auto"/>
        <w:left w:val="none" w:sz="0" w:space="0" w:color="auto"/>
        <w:bottom w:val="none" w:sz="0" w:space="0" w:color="auto"/>
        <w:right w:val="none" w:sz="0" w:space="0" w:color="auto"/>
      </w:divBdr>
    </w:div>
    <w:div w:id="2080982137">
      <w:bodyDiv w:val="1"/>
      <w:marLeft w:val="0"/>
      <w:marRight w:val="0"/>
      <w:marTop w:val="0"/>
      <w:marBottom w:val="0"/>
      <w:divBdr>
        <w:top w:val="none" w:sz="0" w:space="0" w:color="auto"/>
        <w:left w:val="none" w:sz="0" w:space="0" w:color="auto"/>
        <w:bottom w:val="none" w:sz="0" w:space="0" w:color="auto"/>
        <w:right w:val="none" w:sz="0" w:space="0" w:color="auto"/>
      </w:divBdr>
    </w:div>
    <w:div w:id="2081629865">
      <w:bodyDiv w:val="1"/>
      <w:marLeft w:val="0"/>
      <w:marRight w:val="0"/>
      <w:marTop w:val="0"/>
      <w:marBottom w:val="0"/>
      <w:divBdr>
        <w:top w:val="none" w:sz="0" w:space="0" w:color="auto"/>
        <w:left w:val="none" w:sz="0" w:space="0" w:color="auto"/>
        <w:bottom w:val="none" w:sz="0" w:space="0" w:color="auto"/>
        <w:right w:val="none" w:sz="0" w:space="0" w:color="auto"/>
      </w:divBdr>
    </w:div>
    <w:div w:id="2084140944">
      <w:bodyDiv w:val="1"/>
      <w:marLeft w:val="0"/>
      <w:marRight w:val="0"/>
      <w:marTop w:val="0"/>
      <w:marBottom w:val="0"/>
      <w:divBdr>
        <w:top w:val="none" w:sz="0" w:space="0" w:color="auto"/>
        <w:left w:val="none" w:sz="0" w:space="0" w:color="auto"/>
        <w:bottom w:val="none" w:sz="0" w:space="0" w:color="auto"/>
        <w:right w:val="none" w:sz="0" w:space="0" w:color="auto"/>
      </w:divBdr>
    </w:div>
    <w:div w:id="2092659645">
      <w:bodyDiv w:val="1"/>
      <w:marLeft w:val="0"/>
      <w:marRight w:val="0"/>
      <w:marTop w:val="0"/>
      <w:marBottom w:val="0"/>
      <w:divBdr>
        <w:top w:val="none" w:sz="0" w:space="0" w:color="auto"/>
        <w:left w:val="none" w:sz="0" w:space="0" w:color="auto"/>
        <w:bottom w:val="none" w:sz="0" w:space="0" w:color="auto"/>
        <w:right w:val="none" w:sz="0" w:space="0" w:color="auto"/>
      </w:divBdr>
    </w:div>
    <w:div w:id="2101565719">
      <w:bodyDiv w:val="1"/>
      <w:marLeft w:val="0"/>
      <w:marRight w:val="0"/>
      <w:marTop w:val="0"/>
      <w:marBottom w:val="0"/>
      <w:divBdr>
        <w:top w:val="none" w:sz="0" w:space="0" w:color="auto"/>
        <w:left w:val="none" w:sz="0" w:space="0" w:color="auto"/>
        <w:bottom w:val="none" w:sz="0" w:space="0" w:color="auto"/>
        <w:right w:val="none" w:sz="0" w:space="0" w:color="auto"/>
      </w:divBdr>
    </w:div>
    <w:div w:id="2121219402">
      <w:bodyDiv w:val="1"/>
      <w:marLeft w:val="0"/>
      <w:marRight w:val="0"/>
      <w:marTop w:val="0"/>
      <w:marBottom w:val="0"/>
      <w:divBdr>
        <w:top w:val="none" w:sz="0" w:space="0" w:color="auto"/>
        <w:left w:val="none" w:sz="0" w:space="0" w:color="auto"/>
        <w:bottom w:val="none" w:sz="0" w:space="0" w:color="auto"/>
        <w:right w:val="none" w:sz="0" w:space="0" w:color="auto"/>
      </w:divBdr>
    </w:div>
    <w:div w:id="2121994237">
      <w:bodyDiv w:val="1"/>
      <w:marLeft w:val="0"/>
      <w:marRight w:val="0"/>
      <w:marTop w:val="0"/>
      <w:marBottom w:val="0"/>
      <w:divBdr>
        <w:top w:val="none" w:sz="0" w:space="0" w:color="auto"/>
        <w:left w:val="none" w:sz="0" w:space="0" w:color="auto"/>
        <w:bottom w:val="none" w:sz="0" w:space="0" w:color="auto"/>
        <w:right w:val="none" w:sz="0" w:space="0" w:color="auto"/>
      </w:divBdr>
    </w:div>
    <w:div w:id="2128886519">
      <w:bodyDiv w:val="1"/>
      <w:marLeft w:val="0"/>
      <w:marRight w:val="0"/>
      <w:marTop w:val="0"/>
      <w:marBottom w:val="0"/>
      <w:divBdr>
        <w:top w:val="none" w:sz="0" w:space="0" w:color="auto"/>
        <w:left w:val="none" w:sz="0" w:space="0" w:color="auto"/>
        <w:bottom w:val="none" w:sz="0" w:space="0" w:color="auto"/>
        <w:right w:val="none" w:sz="0" w:space="0" w:color="auto"/>
      </w:divBdr>
    </w:div>
    <w:div w:id="2130003487">
      <w:bodyDiv w:val="1"/>
      <w:marLeft w:val="0"/>
      <w:marRight w:val="0"/>
      <w:marTop w:val="0"/>
      <w:marBottom w:val="0"/>
      <w:divBdr>
        <w:top w:val="none" w:sz="0" w:space="0" w:color="auto"/>
        <w:left w:val="none" w:sz="0" w:space="0" w:color="auto"/>
        <w:bottom w:val="none" w:sz="0" w:space="0" w:color="auto"/>
        <w:right w:val="none" w:sz="0" w:space="0" w:color="auto"/>
      </w:divBdr>
    </w:div>
    <w:div w:id="2130976132">
      <w:bodyDiv w:val="1"/>
      <w:marLeft w:val="0"/>
      <w:marRight w:val="0"/>
      <w:marTop w:val="0"/>
      <w:marBottom w:val="0"/>
      <w:divBdr>
        <w:top w:val="none" w:sz="0" w:space="0" w:color="auto"/>
        <w:left w:val="none" w:sz="0" w:space="0" w:color="auto"/>
        <w:bottom w:val="none" w:sz="0" w:space="0" w:color="auto"/>
        <w:right w:val="none" w:sz="0" w:space="0" w:color="auto"/>
      </w:divBdr>
    </w:div>
    <w:div w:id="2131170342">
      <w:bodyDiv w:val="1"/>
      <w:marLeft w:val="0"/>
      <w:marRight w:val="0"/>
      <w:marTop w:val="0"/>
      <w:marBottom w:val="0"/>
      <w:divBdr>
        <w:top w:val="none" w:sz="0" w:space="0" w:color="auto"/>
        <w:left w:val="none" w:sz="0" w:space="0" w:color="auto"/>
        <w:bottom w:val="none" w:sz="0" w:space="0" w:color="auto"/>
        <w:right w:val="none" w:sz="0" w:space="0" w:color="auto"/>
      </w:divBdr>
    </w:div>
    <w:div w:id="2134013976">
      <w:bodyDiv w:val="1"/>
      <w:marLeft w:val="0"/>
      <w:marRight w:val="0"/>
      <w:marTop w:val="0"/>
      <w:marBottom w:val="0"/>
      <w:divBdr>
        <w:top w:val="none" w:sz="0" w:space="0" w:color="auto"/>
        <w:left w:val="none" w:sz="0" w:space="0" w:color="auto"/>
        <w:bottom w:val="none" w:sz="0" w:space="0" w:color="auto"/>
        <w:right w:val="none" w:sz="0" w:space="0" w:color="auto"/>
      </w:divBdr>
    </w:div>
    <w:div w:id="2135059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jpg"/><Relationship Id="rId39" Type="http://schemas.openxmlformats.org/officeDocument/2006/relationships/image" Target="media/image25.png"/><Relationship Id="rId21" Type="http://schemas.openxmlformats.org/officeDocument/2006/relationships/image" Target="media/image9.jpg"/><Relationship Id="rId34" Type="http://schemas.microsoft.com/office/2007/relationships/hdphoto" Target="media/hdphoto2.wdp"/><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oter" Target="footer2.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jpg"/><Relationship Id="rId32" Type="http://schemas.openxmlformats.org/officeDocument/2006/relationships/image" Target="media/image19.gi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emf"/><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glossaryDocument" Target="glossary/document.xml"/><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0.jpg"/><Relationship Id="rId52" Type="http://schemas.openxmlformats.org/officeDocument/2006/relationships/image" Target="media/image3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image" Target="media/image10.jpg"/><Relationship Id="rId27" Type="http://schemas.openxmlformats.org/officeDocument/2006/relationships/image" Target="media/image15.jpg"/><Relationship Id="rId30" Type="http://schemas.microsoft.com/office/2007/relationships/hdphoto" Target="media/hdphoto1.wdp"/><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7.pn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DA1CDB8776F4B77AA3BFBC60BEFE76C"/>
        <w:category>
          <w:name w:val="Xeral"/>
          <w:gallery w:val="placeholder"/>
        </w:category>
        <w:types>
          <w:type w:val="bbPlcHdr"/>
        </w:types>
        <w:behaviors>
          <w:behavior w:val="content"/>
        </w:behaviors>
        <w:guid w:val="{FAC616E1-ACBF-4AC3-AAED-5B1EC8CADA1E}"/>
      </w:docPartPr>
      <w:docPartBody>
        <w:p w:rsidR="00CA54F1" w:rsidRDefault="00CA54F1"/>
      </w:docPartBody>
    </w:docPart>
    <w:docPart>
      <w:docPartPr>
        <w:name w:val="3A36E51301EE479297CEB25CB3F724AD"/>
        <w:category>
          <w:name w:val="Xeral"/>
          <w:gallery w:val="placeholder"/>
        </w:category>
        <w:types>
          <w:type w:val="bbPlcHdr"/>
        </w:types>
        <w:behaviors>
          <w:behavior w:val="content"/>
        </w:behaviors>
        <w:guid w:val="{A182BA32-77FF-44AA-91F6-76D60312A056}"/>
      </w:docPartPr>
      <w:docPartBody>
        <w:p w:rsidR="00CA54F1" w:rsidRDefault="00CA54F1"/>
      </w:docPartBody>
    </w:docPart>
    <w:docPart>
      <w:docPartPr>
        <w:name w:val="3FCEB8DAE72B4241B51BBE99D7DDF2E0"/>
        <w:category>
          <w:name w:val="Xeral"/>
          <w:gallery w:val="placeholder"/>
        </w:category>
        <w:types>
          <w:type w:val="bbPlcHdr"/>
        </w:types>
        <w:behaviors>
          <w:behavior w:val="content"/>
        </w:behaviors>
        <w:guid w:val="{CE145BD1-2B4F-4B88-8253-1FF3230AAF9C}"/>
      </w:docPartPr>
      <w:docPartBody>
        <w:p w:rsidR="008A3BDF" w:rsidRDefault="008A3BDF"/>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Wingdings 2">
    <w:panose1 w:val="050201020105070707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33784C"/>
    <w:rsid w:val="002B1760"/>
    <w:rsid w:val="0033784C"/>
    <w:rsid w:val="007C60B2"/>
    <w:rsid w:val="008A3BDF"/>
    <w:rsid w:val="00BD55A5"/>
    <w:rsid w:val="00CA54F1"/>
    <w:rsid w:val="00F10283"/>
    <w:rsid w:val="00FB0EF0"/>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33784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Reference number: ML-PD-001
Issue: 1
Revision: 1
Date: January 2021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739BE65F1A36854E97673BA686DF9629" ma:contentTypeVersion="8" ma:contentTypeDescription="Crear nuevo documento." ma:contentTypeScope="" ma:versionID="2d7b80459e1f40a1de892c9858e7e33f">
  <xsd:schema xmlns:xsd="http://www.w3.org/2001/XMLSchema" xmlns:xs="http://www.w3.org/2001/XMLSchema" xmlns:p="http://schemas.microsoft.com/office/2006/metadata/properties" xmlns:ns2="25474dbf-4232-4ac6-b489-51b1a6ac9b62" targetNamespace="http://schemas.microsoft.com/office/2006/metadata/properties" ma:root="true" ma:fieldsID="a7f35ca00f3b83f85bbb93215d8e278a" ns2:_="">
    <xsd:import namespace="25474dbf-4232-4ac6-b489-51b1a6ac9b62"/>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474dbf-4232-4ac6-b489-51b1a6ac9b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HarvardAnglia2008OfficeOnline.xsl" StyleName="Harvard - Anglia" Version="2008">
  <b:Source>
    <b:Tag>Jam</b:Tag>
    <b:SourceType>Book</b:SourceType>
    <b:Guid>{32410584-AC4B-43AE-9D5B-41A4B0FC60F9}</b:Guid>
    <b:Author>
      <b:Author>
        <b:NameList>
          <b:Person>
            <b:Last>Larson</b:Last>
            <b:First>James</b:First>
            <b:Middle>R Wertz and Wiley J</b:Middle>
          </b:Person>
        </b:NameList>
      </b:Author>
    </b:Author>
    <b:Title>Space Mission Analysis and Design</b:Title>
    <b:Publisher>Space Technology Library</b:Publisher>
    <b:RefOrder>2</b:RefOrder>
  </b:Source>
  <b:Source>
    <b:Tag>Nai18</b:Tag>
    <b:SourceType>ConferenceProceedings</b:SourceType>
    <b:Guid>{CFDF6603-B9BB-4B68-9F4D-781093C9BDAB}</b:Guid>
    <b:Author>
      <b:Author>
        <b:NameList>
          <b:Person>
            <b:Last>Naimat</b:Last>
            <b:First>R.</b:First>
            <b:Middle>Almehisni and F. Al</b:Middle>
          </b:Person>
        </b:NameList>
      </b:Author>
    </b:Author>
    <b:Title>"Heat transfer influence of solar panel on spacecraft,"</b:Title>
    <b:City>Abu Dhabi</b:City>
    <b:Year>2018</b:Year>
    <b:RefOrder>3</b:RefOrder>
  </b:Source>
  <b:Source>
    <b:Tag>Isi</b:Tag>
    <b:SourceType>InternetSite</b:SourceType>
    <b:Guid>{6FB2E903-60A9-47B6-BA13-15799F3A304E}</b:Guid>
    <b:Title>Space Thermal</b:Title>
    <b:Author>
      <b:Author>
        <b:NameList>
          <b:Person>
            <b:Last>Martínez</b:Last>
            <b:First>Isidoro</b:First>
          </b:Person>
        </b:NameList>
      </b:Author>
    </b:Author>
    <b:Publisher>http://webserver.dmt.upm.es/~isidoro/index.html</b:Publisher>
    <b:URL>http://webserver.dmt.upm.es/~isidoro/index.html</b:URL>
    <b:RefOrder>1</b:RefOrder>
  </b:Source>
  <b:Source>
    <b:Tag>NAS</b:Tag>
    <b:SourceType>InternetSite</b:SourceType>
    <b:Guid>{9B41F201-DF74-46B2-9C54-3982877DF17B}</b:Guid>
    <b:Author>
      <b:Author>
        <b:NameList>
          <b:Person>
            <b:Last>NASA Technology</b:Last>
          </b:Person>
        </b:NameList>
      </b:Author>
    </b:Author>
    <b:Title>CubeSat Form Factor Thermal Control Louvers</b:Title>
    <b:URL>https://technology.nasa.gov/patent/GSC-TOPS-40</b:URL>
    <b:RefOrder>4</b:RefOrder>
  </b:Source>
  <b:Source>
    <b:Tag>Cal</b:Tag>
    <b:SourceType>DocumentFromInternetSite</b:SourceType>
    <b:Guid>{3279E623-0D48-4573-B8AA-CE3EBE2E1E92}</b:Guid>
    <b:Author>
      <b:Author>
        <b:Corporate>California Polytechnic State University</b:Corporate>
      </b:Author>
    </b:Author>
    <b:Title>6U Cubesat Design Specification Rev.1.</b:Title>
    <b:URL>https://static1.squarespace.com/static/5418c831e4b0fa4ecac1bacd/t/5b75dfcd70a6adbee5908fd9/1534451664215/6U_CDS_2018-06-07_rev_1.0.pdf</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489B76-2FA3-4345-B673-5F510BF9048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30CC24E-5469-43E7-94E9-32722B522D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474dbf-4232-4ac6-b489-51b1a6ac9b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0AC25FE-0427-4D67-AF9F-99305AB7460D}">
  <ds:schemaRefs>
    <ds:schemaRef ds:uri="http://schemas.microsoft.com/sharepoint/v3/contenttype/forms"/>
  </ds:schemaRefs>
</ds:datastoreItem>
</file>

<file path=customXml/itemProps5.xml><?xml version="1.0" encoding="utf-8"?>
<ds:datastoreItem xmlns:ds="http://schemas.openxmlformats.org/officeDocument/2006/customXml" ds:itemID="{267DA1AE-C751-4057-A0C3-E8F33EEB0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53</Pages>
  <Words>13419</Words>
  <Characters>76493</Characters>
  <Application>Microsoft Office Word</Application>
  <DocSecurity>0</DocSecurity>
  <Lines>637</Lines>
  <Paragraphs>179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89733</CharactersWithSpaces>
  <SharedDoc>false</SharedDoc>
  <HLinks>
    <vt:vector size="342" baseType="variant">
      <vt:variant>
        <vt:i4>1638455</vt:i4>
      </vt:variant>
      <vt:variant>
        <vt:i4>338</vt:i4>
      </vt:variant>
      <vt:variant>
        <vt:i4>0</vt:i4>
      </vt:variant>
      <vt:variant>
        <vt:i4>5</vt:i4>
      </vt:variant>
      <vt:variant>
        <vt:lpwstr/>
      </vt:variant>
      <vt:variant>
        <vt:lpwstr>_Toc61180502</vt:lpwstr>
      </vt:variant>
      <vt:variant>
        <vt:i4>1703991</vt:i4>
      </vt:variant>
      <vt:variant>
        <vt:i4>332</vt:i4>
      </vt:variant>
      <vt:variant>
        <vt:i4>0</vt:i4>
      </vt:variant>
      <vt:variant>
        <vt:i4>5</vt:i4>
      </vt:variant>
      <vt:variant>
        <vt:lpwstr/>
      </vt:variant>
      <vt:variant>
        <vt:lpwstr>_Toc61180501</vt:lpwstr>
      </vt:variant>
      <vt:variant>
        <vt:i4>1769527</vt:i4>
      </vt:variant>
      <vt:variant>
        <vt:i4>326</vt:i4>
      </vt:variant>
      <vt:variant>
        <vt:i4>0</vt:i4>
      </vt:variant>
      <vt:variant>
        <vt:i4>5</vt:i4>
      </vt:variant>
      <vt:variant>
        <vt:lpwstr/>
      </vt:variant>
      <vt:variant>
        <vt:lpwstr>_Toc61180500</vt:lpwstr>
      </vt:variant>
      <vt:variant>
        <vt:i4>1245246</vt:i4>
      </vt:variant>
      <vt:variant>
        <vt:i4>320</vt:i4>
      </vt:variant>
      <vt:variant>
        <vt:i4>0</vt:i4>
      </vt:variant>
      <vt:variant>
        <vt:i4>5</vt:i4>
      </vt:variant>
      <vt:variant>
        <vt:lpwstr/>
      </vt:variant>
      <vt:variant>
        <vt:lpwstr>_Toc61180499</vt:lpwstr>
      </vt:variant>
      <vt:variant>
        <vt:i4>1179710</vt:i4>
      </vt:variant>
      <vt:variant>
        <vt:i4>314</vt:i4>
      </vt:variant>
      <vt:variant>
        <vt:i4>0</vt:i4>
      </vt:variant>
      <vt:variant>
        <vt:i4>5</vt:i4>
      </vt:variant>
      <vt:variant>
        <vt:lpwstr/>
      </vt:variant>
      <vt:variant>
        <vt:lpwstr>_Toc61180498</vt:lpwstr>
      </vt:variant>
      <vt:variant>
        <vt:i4>1900606</vt:i4>
      </vt:variant>
      <vt:variant>
        <vt:i4>308</vt:i4>
      </vt:variant>
      <vt:variant>
        <vt:i4>0</vt:i4>
      </vt:variant>
      <vt:variant>
        <vt:i4>5</vt:i4>
      </vt:variant>
      <vt:variant>
        <vt:lpwstr/>
      </vt:variant>
      <vt:variant>
        <vt:lpwstr>_Toc61180497</vt:lpwstr>
      </vt:variant>
      <vt:variant>
        <vt:i4>1835070</vt:i4>
      </vt:variant>
      <vt:variant>
        <vt:i4>302</vt:i4>
      </vt:variant>
      <vt:variant>
        <vt:i4>0</vt:i4>
      </vt:variant>
      <vt:variant>
        <vt:i4>5</vt:i4>
      </vt:variant>
      <vt:variant>
        <vt:lpwstr/>
      </vt:variant>
      <vt:variant>
        <vt:lpwstr>_Toc61180496</vt:lpwstr>
      </vt:variant>
      <vt:variant>
        <vt:i4>2031678</vt:i4>
      </vt:variant>
      <vt:variant>
        <vt:i4>296</vt:i4>
      </vt:variant>
      <vt:variant>
        <vt:i4>0</vt:i4>
      </vt:variant>
      <vt:variant>
        <vt:i4>5</vt:i4>
      </vt:variant>
      <vt:variant>
        <vt:lpwstr/>
      </vt:variant>
      <vt:variant>
        <vt:lpwstr>_Toc61180495</vt:lpwstr>
      </vt:variant>
      <vt:variant>
        <vt:i4>1966142</vt:i4>
      </vt:variant>
      <vt:variant>
        <vt:i4>290</vt:i4>
      </vt:variant>
      <vt:variant>
        <vt:i4>0</vt:i4>
      </vt:variant>
      <vt:variant>
        <vt:i4>5</vt:i4>
      </vt:variant>
      <vt:variant>
        <vt:lpwstr/>
      </vt:variant>
      <vt:variant>
        <vt:lpwstr>_Toc61180494</vt:lpwstr>
      </vt:variant>
      <vt:variant>
        <vt:i4>1638462</vt:i4>
      </vt:variant>
      <vt:variant>
        <vt:i4>284</vt:i4>
      </vt:variant>
      <vt:variant>
        <vt:i4>0</vt:i4>
      </vt:variant>
      <vt:variant>
        <vt:i4>5</vt:i4>
      </vt:variant>
      <vt:variant>
        <vt:lpwstr/>
      </vt:variant>
      <vt:variant>
        <vt:lpwstr>_Toc61180493</vt:lpwstr>
      </vt:variant>
      <vt:variant>
        <vt:i4>1572926</vt:i4>
      </vt:variant>
      <vt:variant>
        <vt:i4>278</vt:i4>
      </vt:variant>
      <vt:variant>
        <vt:i4>0</vt:i4>
      </vt:variant>
      <vt:variant>
        <vt:i4>5</vt:i4>
      </vt:variant>
      <vt:variant>
        <vt:lpwstr/>
      </vt:variant>
      <vt:variant>
        <vt:lpwstr>_Toc61180492</vt:lpwstr>
      </vt:variant>
      <vt:variant>
        <vt:i4>1769534</vt:i4>
      </vt:variant>
      <vt:variant>
        <vt:i4>272</vt:i4>
      </vt:variant>
      <vt:variant>
        <vt:i4>0</vt:i4>
      </vt:variant>
      <vt:variant>
        <vt:i4>5</vt:i4>
      </vt:variant>
      <vt:variant>
        <vt:lpwstr/>
      </vt:variant>
      <vt:variant>
        <vt:lpwstr>_Toc61180491</vt:lpwstr>
      </vt:variant>
      <vt:variant>
        <vt:i4>1703998</vt:i4>
      </vt:variant>
      <vt:variant>
        <vt:i4>266</vt:i4>
      </vt:variant>
      <vt:variant>
        <vt:i4>0</vt:i4>
      </vt:variant>
      <vt:variant>
        <vt:i4>5</vt:i4>
      </vt:variant>
      <vt:variant>
        <vt:lpwstr/>
      </vt:variant>
      <vt:variant>
        <vt:lpwstr>_Toc61180490</vt:lpwstr>
      </vt:variant>
      <vt:variant>
        <vt:i4>1245247</vt:i4>
      </vt:variant>
      <vt:variant>
        <vt:i4>260</vt:i4>
      </vt:variant>
      <vt:variant>
        <vt:i4>0</vt:i4>
      </vt:variant>
      <vt:variant>
        <vt:i4>5</vt:i4>
      </vt:variant>
      <vt:variant>
        <vt:lpwstr/>
      </vt:variant>
      <vt:variant>
        <vt:lpwstr>_Toc61180489</vt:lpwstr>
      </vt:variant>
      <vt:variant>
        <vt:i4>1179711</vt:i4>
      </vt:variant>
      <vt:variant>
        <vt:i4>254</vt:i4>
      </vt:variant>
      <vt:variant>
        <vt:i4>0</vt:i4>
      </vt:variant>
      <vt:variant>
        <vt:i4>5</vt:i4>
      </vt:variant>
      <vt:variant>
        <vt:lpwstr/>
      </vt:variant>
      <vt:variant>
        <vt:lpwstr>_Toc61180488</vt:lpwstr>
      </vt:variant>
      <vt:variant>
        <vt:i4>1900607</vt:i4>
      </vt:variant>
      <vt:variant>
        <vt:i4>248</vt:i4>
      </vt:variant>
      <vt:variant>
        <vt:i4>0</vt:i4>
      </vt:variant>
      <vt:variant>
        <vt:i4>5</vt:i4>
      </vt:variant>
      <vt:variant>
        <vt:lpwstr/>
      </vt:variant>
      <vt:variant>
        <vt:lpwstr>_Toc61180487</vt:lpwstr>
      </vt:variant>
      <vt:variant>
        <vt:i4>1835071</vt:i4>
      </vt:variant>
      <vt:variant>
        <vt:i4>242</vt:i4>
      </vt:variant>
      <vt:variant>
        <vt:i4>0</vt:i4>
      </vt:variant>
      <vt:variant>
        <vt:i4>5</vt:i4>
      </vt:variant>
      <vt:variant>
        <vt:lpwstr/>
      </vt:variant>
      <vt:variant>
        <vt:lpwstr>_Toc61180486</vt:lpwstr>
      </vt:variant>
      <vt:variant>
        <vt:i4>2031679</vt:i4>
      </vt:variant>
      <vt:variant>
        <vt:i4>236</vt:i4>
      </vt:variant>
      <vt:variant>
        <vt:i4>0</vt:i4>
      </vt:variant>
      <vt:variant>
        <vt:i4>5</vt:i4>
      </vt:variant>
      <vt:variant>
        <vt:lpwstr/>
      </vt:variant>
      <vt:variant>
        <vt:lpwstr>_Toc61180485</vt:lpwstr>
      </vt:variant>
      <vt:variant>
        <vt:i4>1966143</vt:i4>
      </vt:variant>
      <vt:variant>
        <vt:i4>230</vt:i4>
      </vt:variant>
      <vt:variant>
        <vt:i4>0</vt:i4>
      </vt:variant>
      <vt:variant>
        <vt:i4>5</vt:i4>
      </vt:variant>
      <vt:variant>
        <vt:lpwstr/>
      </vt:variant>
      <vt:variant>
        <vt:lpwstr>_Toc61180484</vt:lpwstr>
      </vt:variant>
      <vt:variant>
        <vt:i4>1638463</vt:i4>
      </vt:variant>
      <vt:variant>
        <vt:i4>224</vt:i4>
      </vt:variant>
      <vt:variant>
        <vt:i4>0</vt:i4>
      </vt:variant>
      <vt:variant>
        <vt:i4>5</vt:i4>
      </vt:variant>
      <vt:variant>
        <vt:lpwstr/>
      </vt:variant>
      <vt:variant>
        <vt:lpwstr>_Toc61180483</vt:lpwstr>
      </vt:variant>
      <vt:variant>
        <vt:i4>1572927</vt:i4>
      </vt:variant>
      <vt:variant>
        <vt:i4>218</vt:i4>
      </vt:variant>
      <vt:variant>
        <vt:i4>0</vt:i4>
      </vt:variant>
      <vt:variant>
        <vt:i4>5</vt:i4>
      </vt:variant>
      <vt:variant>
        <vt:lpwstr/>
      </vt:variant>
      <vt:variant>
        <vt:lpwstr>_Toc61180482</vt:lpwstr>
      </vt:variant>
      <vt:variant>
        <vt:i4>1769535</vt:i4>
      </vt:variant>
      <vt:variant>
        <vt:i4>212</vt:i4>
      </vt:variant>
      <vt:variant>
        <vt:i4>0</vt:i4>
      </vt:variant>
      <vt:variant>
        <vt:i4>5</vt:i4>
      </vt:variant>
      <vt:variant>
        <vt:lpwstr/>
      </vt:variant>
      <vt:variant>
        <vt:lpwstr>_Toc61180481</vt:lpwstr>
      </vt:variant>
      <vt:variant>
        <vt:i4>1703999</vt:i4>
      </vt:variant>
      <vt:variant>
        <vt:i4>206</vt:i4>
      </vt:variant>
      <vt:variant>
        <vt:i4>0</vt:i4>
      </vt:variant>
      <vt:variant>
        <vt:i4>5</vt:i4>
      </vt:variant>
      <vt:variant>
        <vt:lpwstr/>
      </vt:variant>
      <vt:variant>
        <vt:lpwstr>_Toc61180480</vt:lpwstr>
      </vt:variant>
      <vt:variant>
        <vt:i4>1245232</vt:i4>
      </vt:variant>
      <vt:variant>
        <vt:i4>200</vt:i4>
      </vt:variant>
      <vt:variant>
        <vt:i4>0</vt:i4>
      </vt:variant>
      <vt:variant>
        <vt:i4>5</vt:i4>
      </vt:variant>
      <vt:variant>
        <vt:lpwstr/>
      </vt:variant>
      <vt:variant>
        <vt:lpwstr>_Toc61180479</vt:lpwstr>
      </vt:variant>
      <vt:variant>
        <vt:i4>1179696</vt:i4>
      </vt:variant>
      <vt:variant>
        <vt:i4>194</vt:i4>
      </vt:variant>
      <vt:variant>
        <vt:i4>0</vt:i4>
      </vt:variant>
      <vt:variant>
        <vt:i4>5</vt:i4>
      </vt:variant>
      <vt:variant>
        <vt:lpwstr/>
      </vt:variant>
      <vt:variant>
        <vt:lpwstr>_Toc61180478</vt:lpwstr>
      </vt:variant>
      <vt:variant>
        <vt:i4>1900592</vt:i4>
      </vt:variant>
      <vt:variant>
        <vt:i4>188</vt:i4>
      </vt:variant>
      <vt:variant>
        <vt:i4>0</vt:i4>
      </vt:variant>
      <vt:variant>
        <vt:i4>5</vt:i4>
      </vt:variant>
      <vt:variant>
        <vt:lpwstr/>
      </vt:variant>
      <vt:variant>
        <vt:lpwstr>_Toc61180477</vt:lpwstr>
      </vt:variant>
      <vt:variant>
        <vt:i4>1835056</vt:i4>
      </vt:variant>
      <vt:variant>
        <vt:i4>182</vt:i4>
      </vt:variant>
      <vt:variant>
        <vt:i4>0</vt:i4>
      </vt:variant>
      <vt:variant>
        <vt:i4>5</vt:i4>
      </vt:variant>
      <vt:variant>
        <vt:lpwstr/>
      </vt:variant>
      <vt:variant>
        <vt:lpwstr>_Toc61180476</vt:lpwstr>
      </vt:variant>
      <vt:variant>
        <vt:i4>2031664</vt:i4>
      </vt:variant>
      <vt:variant>
        <vt:i4>176</vt:i4>
      </vt:variant>
      <vt:variant>
        <vt:i4>0</vt:i4>
      </vt:variant>
      <vt:variant>
        <vt:i4>5</vt:i4>
      </vt:variant>
      <vt:variant>
        <vt:lpwstr/>
      </vt:variant>
      <vt:variant>
        <vt:lpwstr>_Toc61180475</vt:lpwstr>
      </vt:variant>
      <vt:variant>
        <vt:i4>1966128</vt:i4>
      </vt:variant>
      <vt:variant>
        <vt:i4>170</vt:i4>
      </vt:variant>
      <vt:variant>
        <vt:i4>0</vt:i4>
      </vt:variant>
      <vt:variant>
        <vt:i4>5</vt:i4>
      </vt:variant>
      <vt:variant>
        <vt:lpwstr/>
      </vt:variant>
      <vt:variant>
        <vt:lpwstr>_Toc61180474</vt:lpwstr>
      </vt:variant>
      <vt:variant>
        <vt:i4>1638448</vt:i4>
      </vt:variant>
      <vt:variant>
        <vt:i4>164</vt:i4>
      </vt:variant>
      <vt:variant>
        <vt:i4>0</vt:i4>
      </vt:variant>
      <vt:variant>
        <vt:i4>5</vt:i4>
      </vt:variant>
      <vt:variant>
        <vt:lpwstr/>
      </vt:variant>
      <vt:variant>
        <vt:lpwstr>_Toc61180473</vt:lpwstr>
      </vt:variant>
      <vt:variant>
        <vt:i4>1572912</vt:i4>
      </vt:variant>
      <vt:variant>
        <vt:i4>158</vt:i4>
      </vt:variant>
      <vt:variant>
        <vt:i4>0</vt:i4>
      </vt:variant>
      <vt:variant>
        <vt:i4>5</vt:i4>
      </vt:variant>
      <vt:variant>
        <vt:lpwstr/>
      </vt:variant>
      <vt:variant>
        <vt:lpwstr>_Toc61180472</vt:lpwstr>
      </vt:variant>
      <vt:variant>
        <vt:i4>1769520</vt:i4>
      </vt:variant>
      <vt:variant>
        <vt:i4>152</vt:i4>
      </vt:variant>
      <vt:variant>
        <vt:i4>0</vt:i4>
      </vt:variant>
      <vt:variant>
        <vt:i4>5</vt:i4>
      </vt:variant>
      <vt:variant>
        <vt:lpwstr/>
      </vt:variant>
      <vt:variant>
        <vt:lpwstr>_Toc61180471</vt:lpwstr>
      </vt:variant>
      <vt:variant>
        <vt:i4>1703984</vt:i4>
      </vt:variant>
      <vt:variant>
        <vt:i4>146</vt:i4>
      </vt:variant>
      <vt:variant>
        <vt:i4>0</vt:i4>
      </vt:variant>
      <vt:variant>
        <vt:i4>5</vt:i4>
      </vt:variant>
      <vt:variant>
        <vt:lpwstr/>
      </vt:variant>
      <vt:variant>
        <vt:lpwstr>_Toc61180470</vt:lpwstr>
      </vt:variant>
      <vt:variant>
        <vt:i4>1245233</vt:i4>
      </vt:variant>
      <vt:variant>
        <vt:i4>140</vt:i4>
      </vt:variant>
      <vt:variant>
        <vt:i4>0</vt:i4>
      </vt:variant>
      <vt:variant>
        <vt:i4>5</vt:i4>
      </vt:variant>
      <vt:variant>
        <vt:lpwstr/>
      </vt:variant>
      <vt:variant>
        <vt:lpwstr>_Toc61180469</vt:lpwstr>
      </vt:variant>
      <vt:variant>
        <vt:i4>1179697</vt:i4>
      </vt:variant>
      <vt:variant>
        <vt:i4>134</vt:i4>
      </vt:variant>
      <vt:variant>
        <vt:i4>0</vt:i4>
      </vt:variant>
      <vt:variant>
        <vt:i4>5</vt:i4>
      </vt:variant>
      <vt:variant>
        <vt:lpwstr/>
      </vt:variant>
      <vt:variant>
        <vt:lpwstr>_Toc61180468</vt:lpwstr>
      </vt:variant>
      <vt:variant>
        <vt:i4>1900593</vt:i4>
      </vt:variant>
      <vt:variant>
        <vt:i4>128</vt:i4>
      </vt:variant>
      <vt:variant>
        <vt:i4>0</vt:i4>
      </vt:variant>
      <vt:variant>
        <vt:i4>5</vt:i4>
      </vt:variant>
      <vt:variant>
        <vt:lpwstr/>
      </vt:variant>
      <vt:variant>
        <vt:lpwstr>_Toc61180467</vt:lpwstr>
      </vt:variant>
      <vt:variant>
        <vt:i4>1835057</vt:i4>
      </vt:variant>
      <vt:variant>
        <vt:i4>122</vt:i4>
      </vt:variant>
      <vt:variant>
        <vt:i4>0</vt:i4>
      </vt:variant>
      <vt:variant>
        <vt:i4>5</vt:i4>
      </vt:variant>
      <vt:variant>
        <vt:lpwstr/>
      </vt:variant>
      <vt:variant>
        <vt:lpwstr>_Toc61180466</vt:lpwstr>
      </vt:variant>
      <vt:variant>
        <vt:i4>2031665</vt:i4>
      </vt:variant>
      <vt:variant>
        <vt:i4>116</vt:i4>
      </vt:variant>
      <vt:variant>
        <vt:i4>0</vt:i4>
      </vt:variant>
      <vt:variant>
        <vt:i4>5</vt:i4>
      </vt:variant>
      <vt:variant>
        <vt:lpwstr/>
      </vt:variant>
      <vt:variant>
        <vt:lpwstr>_Toc61180465</vt:lpwstr>
      </vt:variant>
      <vt:variant>
        <vt:i4>1966129</vt:i4>
      </vt:variant>
      <vt:variant>
        <vt:i4>110</vt:i4>
      </vt:variant>
      <vt:variant>
        <vt:i4>0</vt:i4>
      </vt:variant>
      <vt:variant>
        <vt:i4>5</vt:i4>
      </vt:variant>
      <vt:variant>
        <vt:lpwstr/>
      </vt:variant>
      <vt:variant>
        <vt:lpwstr>_Toc61180464</vt:lpwstr>
      </vt:variant>
      <vt:variant>
        <vt:i4>1638449</vt:i4>
      </vt:variant>
      <vt:variant>
        <vt:i4>104</vt:i4>
      </vt:variant>
      <vt:variant>
        <vt:i4>0</vt:i4>
      </vt:variant>
      <vt:variant>
        <vt:i4>5</vt:i4>
      </vt:variant>
      <vt:variant>
        <vt:lpwstr/>
      </vt:variant>
      <vt:variant>
        <vt:lpwstr>_Toc61180463</vt:lpwstr>
      </vt:variant>
      <vt:variant>
        <vt:i4>1572913</vt:i4>
      </vt:variant>
      <vt:variant>
        <vt:i4>98</vt:i4>
      </vt:variant>
      <vt:variant>
        <vt:i4>0</vt:i4>
      </vt:variant>
      <vt:variant>
        <vt:i4>5</vt:i4>
      </vt:variant>
      <vt:variant>
        <vt:lpwstr/>
      </vt:variant>
      <vt:variant>
        <vt:lpwstr>_Toc61180462</vt:lpwstr>
      </vt:variant>
      <vt:variant>
        <vt:i4>1769521</vt:i4>
      </vt:variant>
      <vt:variant>
        <vt:i4>92</vt:i4>
      </vt:variant>
      <vt:variant>
        <vt:i4>0</vt:i4>
      </vt:variant>
      <vt:variant>
        <vt:i4>5</vt:i4>
      </vt:variant>
      <vt:variant>
        <vt:lpwstr/>
      </vt:variant>
      <vt:variant>
        <vt:lpwstr>_Toc61180461</vt:lpwstr>
      </vt:variant>
      <vt:variant>
        <vt:i4>1703985</vt:i4>
      </vt:variant>
      <vt:variant>
        <vt:i4>86</vt:i4>
      </vt:variant>
      <vt:variant>
        <vt:i4>0</vt:i4>
      </vt:variant>
      <vt:variant>
        <vt:i4>5</vt:i4>
      </vt:variant>
      <vt:variant>
        <vt:lpwstr/>
      </vt:variant>
      <vt:variant>
        <vt:lpwstr>_Toc61180460</vt:lpwstr>
      </vt:variant>
      <vt:variant>
        <vt:i4>1245234</vt:i4>
      </vt:variant>
      <vt:variant>
        <vt:i4>80</vt:i4>
      </vt:variant>
      <vt:variant>
        <vt:i4>0</vt:i4>
      </vt:variant>
      <vt:variant>
        <vt:i4>5</vt:i4>
      </vt:variant>
      <vt:variant>
        <vt:lpwstr/>
      </vt:variant>
      <vt:variant>
        <vt:lpwstr>_Toc61180459</vt:lpwstr>
      </vt:variant>
      <vt:variant>
        <vt:i4>1179698</vt:i4>
      </vt:variant>
      <vt:variant>
        <vt:i4>74</vt:i4>
      </vt:variant>
      <vt:variant>
        <vt:i4>0</vt:i4>
      </vt:variant>
      <vt:variant>
        <vt:i4>5</vt:i4>
      </vt:variant>
      <vt:variant>
        <vt:lpwstr/>
      </vt:variant>
      <vt:variant>
        <vt:lpwstr>_Toc61180458</vt:lpwstr>
      </vt:variant>
      <vt:variant>
        <vt:i4>1900594</vt:i4>
      </vt:variant>
      <vt:variant>
        <vt:i4>68</vt:i4>
      </vt:variant>
      <vt:variant>
        <vt:i4>0</vt:i4>
      </vt:variant>
      <vt:variant>
        <vt:i4>5</vt:i4>
      </vt:variant>
      <vt:variant>
        <vt:lpwstr/>
      </vt:variant>
      <vt:variant>
        <vt:lpwstr>_Toc61180457</vt:lpwstr>
      </vt:variant>
      <vt:variant>
        <vt:i4>1835058</vt:i4>
      </vt:variant>
      <vt:variant>
        <vt:i4>62</vt:i4>
      </vt:variant>
      <vt:variant>
        <vt:i4>0</vt:i4>
      </vt:variant>
      <vt:variant>
        <vt:i4>5</vt:i4>
      </vt:variant>
      <vt:variant>
        <vt:lpwstr/>
      </vt:variant>
      <vt:variant>
        <vt:lpwstr>_Toc61180456</vt:lpwstr>
      </vt:variant>
      <vt:variant>
        <vt:i4>2031666</vt:i4>
      </vt:variant>
      <vt:variant>
        <vt:i4>56</vt:i4>
      </vt:variant>
      <vt:variant>
        <vt:i4>0</vt:i4>
      </vt:variant>
      <vt:variant>
        <vt:i4>5</vt:i4>
      </vt:variant>
      <vt:variant>
        <vt:lpwstr/>
      </vt:variant>
      <vt:variant>
        <vt:lpwstr>_Toc61180455</vt:lpwstr>
      </vt:variant>
      <vt:variant>
        <vt:i4>1966130</vt:i4>
      </vt:variant>
      <vt:variant>
        <vt:i4>50</vt:i4>
      </vt:variant>
      <vt:variant>
        <vt:i4>0</vt:i4>
      </vt:variant>
      <vt:variant>
        <vt:i4>5</vt:i4>
      </vt:variant>
      <vt:variant>
        <vt:lpwstr/>
      </vt:variant>
      <vt:variant>
        <vt:lpwstr>_Toc61180454</vt:lpwstr>
      </vt:variant>
      <vt:variant>
        <vt:i4>1638450</vt:i4>
      </vt:variant>
      <vt:variant>
        <vt:i4>44</vt:i4>
      </vt:variant>
      <vt:variant>
        <vt:i4>0</vt:i4>
      </vt:variant>
      <vt:variant>
        <vt:i4>5</vt:i4>
      </vt:variant>
      <vt:variant>
        <vt:lpwstr/>
      </vt:variant>
      <vt:variant>
        <vt:lpwstr>_Toc61180453</vt:lpwstr>
      </vt:variant>
      <vt:variant>
        <vt:i4>1572914</vt:i4>
      </vt:variant>
      <vt:variant>
        <vt:i4>38</vt:i4>
      </vt:variant>
      <vt:variant>
        <vt:i4>0</vt:i4>
      </vt:variant>
      <vt:variant>
        <vt:i4>5</vt:i4>
      </vt:variant>
      <vt:variant>
        <vt:lpwstr/>
      </vt:variant>
      <vt:variant>
        <vt:lpwstr>_Toc61180452</vt:lpwstr>
      </vt:variant>
      <vt:variant>
        <vt:i4>1769522</vt:i4>
      </vt:variant>
      <vt:variant>
        <vt:i4>32</vt:i4>
      </vt:variant>
      <vt:variant>
        <vt:i4>0</vt:i4>
      </vt:variant>
      <vt:variant>
        <vt:i4>5</vt:i4>
      </vt:variant>
      <vt:variant>
        <vt:lpwstr/>
      </vt:variant>
      <vt:variant>
        <vt:lpwstr>_Toc61180451</vt:lpwstr>
      </vt:variant>
      <vt:variant>
        <vt:i4>1703986</vt:i4>
      </vt:variant>
      <vt:variant>
        <vt:i4>26</vt:i4>
      </vt:variant>
      <vt:variant>
        <vt:i4>0</vt:i4>
      </vt:variant>
      <vt:variant>
        <vt:i4>5</vt:i4>
      </vt:variant>
      <vt:variant>
        <vt:lpwstr/>
      </vt:variant>
      <vt:variant>
        <vt:lpwstr>_Toc61180450</vt:lpwstr>
      </vt:variant>
      <vt:variant>
        <vt:i4>1245235</vt:i4>
      </vt:variant>
      <vt:variant>
        <vt:i4>20</vt:i4>
      </vt:variant>
      <vt:variant>
        <vt:i4>0</vt:i4>
      </vt:variant>
      <vt:variant>
        <vt:i4>5</vt:i4>
      </vt:variant>
      <vt:variant>
        <vt:lpwstr/>
      </vt:variant>
      <vt:variant>
        <vt:lpwstr>_Toc61180449</vt:lpwstr>
      </vt:variant>
      <vt:variant>
        <vt:i4>1179699</vt:i4>
      </vt:variant>
      <vt:variant>
        <vt:i4>14</vt:i4>
      </vt:variant>
      <vt:variant>
        <vt:i4>0</vt:i4>
      </vt:variant>
      <vt:variant>
        <vt:i4>5</vt:i4>
      </vt:variant>
      <vt:variant>
        <vt:lpwstr/>
      </vt:variant>
      <vt:variant>
        <vt:lpwstr>_Toc61180448</vt:lpwstr>
      </vt:variant>
      <vt:variant>
        <vt:i4>1900595</vt:i4>
      </vt:variant>
      <vt:variant>
        <vt:i4>8</vt:i4>
      </vt:variant>
      <vt:variant>
        <vt:i4>0</vt:i4>
      </vt:variant>
      <vt:variant>
        <vt:i4>5</vt:i4>
      </vt:variant>
      <vt:variant>
        <vt:lpwstr/>
      </vt:variant>
      <vt:variant>
        <vt:lpwstr>_Toc61180447</vt:lpwstr>
      </vt:variant>
      <vt:variant>
        <vt:i4>1835059</vt:i4>
      </vt:variant>
      <vt:variant>
        <vt:i4>2</vt:i4>
      </vt:variant>
      <vt:variant>
        <vt:i4>0</vt:i4>
      </vt:variant>
      <vt:variant>
        <vt:i4>5</vt:i4>
      </vt:variant>
      <vt:variant>
        <vt:lpwstr/>
      </vt:variant>
      <vt:variant>
        <vt:lpwstr>_Toc61180446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Preliminary design report</dc:title>
  <dc:subject>MARTINLARA</dc:subject>
  <dc:creator>JOSE MARIA VERGARA PEREZ</dc:creator>
  <cp:keywords/>
  <dc:description/>
  <cp:lastModifiedBy>ALVARO GONZALEZ FARIÑA</cp:lastModifiedBy>
  <cp:revision>1060</cp:revision>
  <dcterms:created xsi:type="dcterms:W3CDTF">2020-12-30T03:58:00Z</dcterms:created>
  <dcterms:modified xsi:type="dcterms:W3CDTF">2021-01-16T16:43:00Z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0x010100739BE65F1A36854E97673BA686DF9629</vt:lpwstr>
  </property>
  <property fmtid="{D5CDD505-2E9C-101B-9397-08002B2CF9AE}" pid="3" name="Mendeley Document_1">
    <vt:lpwstr>True</vt:lpwstr>
  </property>
  <property fmtid="{D5CDD505-2E9C-101B-9397-08002B2CF9AE}" pid="4" name="Mendeley Unique User Id_1">
    <vt:lpwstr>d8771fed-107f-3ec0-99d5-6e8136b5e264</vt:lpwstr>
  </property>
  <property fmtid="{D5CDD505-2E9C-101B-9397-08002B2CF9AE}" pid="5" name="Mendeley Citation Style_1">
    <vt:lpwstr>http://www.zotero.org/styles/apa</vt:lpwstr>
  </property>
</Properties>
</file>